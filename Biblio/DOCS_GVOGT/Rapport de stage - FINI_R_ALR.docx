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35"/>
        <w:gridCol w:w="2281"/>
        <w:gridCol w:w="2272"/>
        <w:gridCol w:w="2752"/>
      </w:tblGrid>
      <w:tr w:rsidR="00053B57" w:rsidRPr="001779B5" w:rsidTr="00053B57">
        <w:trPr>
          <w:trHeight w:val="149"/>
          <w:jc w:val="center"/>
        </w:trPr>
        <w:tc>
          <w:tcPr>
            <w:tcW w:w="9640" w:type="dxa"/>
            <w:gridSpan w:val="4"/>
            <w:tcBorders>
              <w:top w:val="nil"/>
              <w:left w:val="nil"/>
              <w:bottom w:val="single" w:sz="4" w:space="0" w:color="auto"/>
              <w:right w:val="nil"/>
            </w:tcBorders>
          </w:tcPr>
          <w:p w:rsidR="00053B57" w:rsidRPr="001779B5" w:rsidRDefault="00053B57" w:rsidP="00E020D1">
            <w:pPr>
              <w:rPr>
                <w:sz w:val="20"/>
              </w:rPr>
            </w:pPr>
          </w:p>
        </w:tc>
      </w:tr>
      <w:tr w:rsidR="00053B57" w:rsidRPr="001779B5" w:rsidTr="00053B57">
        <w:trPr>
          <w:trHeight w:val="1799"/>
          <w:jc w:val="center"/>
        </w:trPr>
        <w:tc>
          <w:tcPr>
            <w:tcW w:w="9640" w:type="dxa"/>
            <w:gridSpan w:val="4"/>
            <w:tcBorders>
              <w:top w:val="single" w:sz="4" w:space="0" w:color="auto"/>
              <w:left w:val="single" w:sz="4" w:space="0" w:color="auto"/>
              <w:right w:val="single" w:sz="4" w:space="0" w:color="auto"/>
            </w:tcBorders>
            <w:vAlign w:val="center"/>
          </w:tcPr>
          <w:p w:rsidR="00053B57" w:rsidRPr="001779B5" w:rsidRDefault="004C18B2" w:rsidP="00E020D1">
            <w:pPr>
              <w:pStyle w:val="Chapitre"/>
            </w:pPr>
            <w:r>
              <w:t>Optimisation de structure</w:t>
            </w:r>
          </w:p>
        </w:tc>
      </w:tr>
      <w:tr w:rsidR="00053B57" w:rsidRPr="001779B5" w:rsidTr="00053B57">
        <w:trPr>
          <w:trHeight w:val="149"/>
          <w:jc w:val="center"/>
        </w:trPr>
        <w:tc>
          <w:tcPr>
            <w:tcW w:w="9640" w:type="dxa"/>
            <w:gridSpan w:val="4"/>
            <w:tcBorders>
              <w:top w:val="nil"/>
              <w:left w:val="nil"/>
              <w:right w:val="nil"/>
            </w:tcBorders>
          </w:tcPr>
          <w:p w:rsidR="001006F3" w:rsidRDefault="001006F3" w:rsidP="00E020D1">
            <w:pPr>
              <w:ind w:left="-27"/>
              <w:rPr>
                <w:sz w:val="20"/>
              </w:rPr>
            </w:pPr>
          </w:p>
          <w:p w:rsidR="001006F3" w:rsidRPr="001779B5" w:rsidRDefault="001006F3" w:rsidP="00E020D1">
            <w:pPr>
              <w:ind w:left="-27"/>
              <w:rPr>
                <w:sz w:val="20"/>
              </w:rPr>
            </w:pPr>
          </w:p>
        </w:tc>
      </w:tr>
      <w:tr w:rsidR="00053B57" w:rsidRPr="001779B5" w:rsidTr="00053B57">
        <w:trPr>
          <w:trHeight w:val="252"/>
          <w:jc w:val="center"/>
        </w:trPr>
        <w:tc>
          <w:tcPr>
            <w:tcW w:w="9640" w:type="dxa"/>
            <w:gridSpan w:val="4"/>
            <w:tcBorders>
              <w:left w:val="nil"/>
              <w:bottom w:val="nil"/>
              <w:right w:val="nil"/>
            </w:tcBorders>
          </w:tcPr>
          <w:p w:rsidR="001006F3" w:rsidRPr="001779B5" w:rsidRDefault="001006F3" w:rsidP="00E020D1">
            <w:pPr>
              <w:spacing w:before="40" w:after="40"/>
              <w:rPr>
                <w:sz w:val="20"/>
              </w:rPr>
            </w:pPr>
          </w:p>
        </w:tc>
      </w:tr>
      <w:tr w:rsidR="00053B57" w:rsidRPr="001779B5" w:rsidTr="00053B57">
        <w:trPr>
          <w:trHeight w:val="53"/>
          <w:jc w:val="center"/>
        </w:trPr>
        <w:tc>
          <w:tcPr>
            <w:tcW w:w="2335" w:type="dxa"/>
            <w:tcBorders>
              <w:top w:val="nil"/>
              <w:left w:val="nil"/>
            </w:tcBorders>
            <w:vAlign w:val="center"/>
          </w:tcPr>
          <w:p w:rsidR="00053B57" w:rsidRPr="001779B5" w:rsidRDefault="00053B57" w:rsidP="00E020D1">
            <w:pPr>
              <w:spacing w:before="40" w:after="40"/>
              <w:rPr>
                <w:b/>
                <w:sz w:val="20"/>
              </w:rPr>
            </w:pPr>
            <w:r w:rsidRPr="001779B5">
              <w:rPr>
                <w:b/>
                <w:sz w:val="20"/>
              </w:rPr>
              <w:t>Document</w:t>
            </w:r>
          </w:p>
        </w:tc>
        <w:tc>
          <w:tcPr>
            <w:tcW w:w="2281" w:type="dxa"/>
            <w:tcBorders>
              <w:top w:val="single" w:sz="4" w:space="0" w:color="auto"/>
            </w:tcBorders>
            <w:vAlign w:val="center"/>
          </w:tcPr>
          <w:p w:rsidR="00053B57" w:rsidRPr="001779B5" w:rsidRDefault="00053B57" w:rsidP="00E020D1">
            <w:pPr>
              <w:spacing w:before="40" w:after="40"/>
              <w:jc w:val="center"/>
              <w:rPr>
                <w:sz w:val="20"/>
              </w:rPr>
            </w:pPr>
            <w:r w:rsidRPr="001779B5">
              <w:rPr>
                <w:sz w:val="20"/>
              </w:rPr>
              <w:t>Rédigé par :</w:t>
            </w:r>
          </w:p>
        </w:tc>
        <w:tc>
          <w:tcPr>
            <w:tcW w:w="2272" w:type="dxa"/>
            <w:tcBorders>
              <w:top w:val="single" w:sz="4" w:space="0" w:color="auto"/>
            </w:tcBorders>
            <w:vAlign w:val="center"/>
          </w:tcPr>
          <w:p w:rsidR="00053B57" w:rsidRPr="001779B5" w:rsidRDefault="00053B57" w:rsidP="00E020D1">
            <w:pPr>
              <w:spacing w:before="40" w:after="40"/>
              <w:jc w:val="center"/>
              <w:rPr>
                <w:sz w:val="20"/>
              </w:rPr>
            </w:pPr>
            <w:r w:rsidRPr="001779B5">
              <w:rPr>
                <w:sz w:val="20"/>
              </w:rPr>
              <w:t>Vérifié par :</w:t>
            </w:r>
          </w:p>
        </w:tc>
        <w:tc>
          <w:tcPr>
            <w:tcW w:w="2752" w:type="dxa"/>
            <w:tcBorders>
              <w:top w:val="single" w:sz="4" w:space="0" w:color="auto"/>
            </w:tcBorders>
            <w:vAlign w:val="center"/>
          </w:tcPr>
          <w:p w:rsidR="00053B57" w:rsidRPr="001779B5" w:rsidRDefault="00053B57" w:rsidP="00E020D1">
            <w:pPr>
              <w:spacing w:before="40" w:after="40"/>
              <w:jc w:val="center"/>
              <w:rPr>
                <w:sz w:val="20"/>
              </w:rPr>
            </w:pPr>
            <w:r w:rsidRPr="001779B5">
              <w:rPr>
                <w:sz w:val="20"/>
              </w:rPr>
              <w:t>Validé par :</w:t>
            </w:r>
          </w:p>
        </w:tc>
      </w:tr>
      <w:tr w:rsidR="00053B57" w:rsidRPr="001779B5" w:rsidTr="00053B57">
        <w:trPr>
          <w:trHeight w:val="142"/>
          <w:jc w:val="center"/>
        </w:trPr>
        <w:tc>
          <w:tcPr>
            <w:tcW w:w="2335" w:type="dxa"/>
            <w:vAlign w:val="center"/>
          </w:tcPr>
          <w:p w:rsidR="00053B57" w:rsidRPr="001779B5" w:rsidRDefault="00053B57" w:rsidP="00E020D1">
            <w:pPr>
              <w:spacing w:before="40" w:after="40"/>
              <w:rPr>
                <w:sz w:val="20"/>
              </w:rPr>
            </w:pPr>
            <w:r w:rsidRPr="001779B5">
              <w:rPr>
                <w:sz w:val="20"/>
              </w:rPr>
              <w:t>Fonction :</w:t>
            </w:r>
          </w:p>
        </w:tc>
        <w:tc>
          <w:tcPr>
            <w:tcW w:w="2281" w:type="dxa"/>
            <w:vAlign w:val="center"/>
          </w:tcPr>
          <w:p w:rsidR="00053B57" w:rsidRPr="001779B5" w:rsidRDefault="004C18B2" w:rsidP="00E020D1">
            <w:pPr>
              <w:spacing w:before="40" w:after="40"/>
              <w:jc w:val="center"/>
              <w:rPr>
                <w:sz w:val="20"/>
              </w:rPr>
            </w:pPr>
            <w:r>
              <w:rPr>
                <w:sz w:val="20"/>
              </w:rPr>
              <w:t>Stagiaire</w:t>
            </w:r>
          </w:p>
        </w:tc>
        <w:tc>
          <w:tcPr>
            <w:tcW w:w="2272" w:type="dxa"/>
            <w:vAlign w:val="center"/>
          </w:tcPr>
          <w:p w:rsidR="00053B57" w:rsidRPr="001779B5" w:rsidRDefault="004C18B2" w:rsidP="00E020D1">
            <w:pPr>
              <w:spacing w:before="40" w:after="40"/>
              <w:jc w:val="center"/>
              <w:rPr>
                <w:sz w:val="20"/>
              </w:rPr>
            </w:pPr>
            <w:r>
              <w:rPr>
                <w:sz w:val="20"/>
              </w:rPr>
              <w:t>Master</w:t>
            </w:r>
          </w:p>
        </w:tc>
        <w:tc>
          <w:tcPr>
            <w:tcW w:w="2752" w:type="dxa"/>
            <w:vAlign w:val="center"/>
          </w:tcPr>
          <w:p w:rsidR="00053B57" w:rsidRPr="001779B5" w:rsidRDefault="00053B57" w:rsidP="00E020D1">
            <w:pPr>
              <w:spacing w:before="40" w:after="40"/>
              <w:jc w:val="center"/>
              <w:rPr>
                <w:sz w:val="20"/>
              </w:rPr>
            </w:pPr>
          </w:p>
        </w:tc>
      </w:tr>
      <w:tr w:rsidR="00053B57" w:rsidRPr="001779B5" w:rsidTr="00053B57">
        <w:trPr>
          <w:trHeight w:val="104"/>
          <w:jc w:val="center"/>
        </w:trPr>
        <w:tc>
          <w:tcPr>
            <w:tcW w:w="2335" w:type="dxa"/>
            <w:vAlign w:val="center"/>
          </w:tcPr>
          <w:p w:rsidR="00053B57" w:rsidRPr="001779B5" w:rsidRDefault="00053B57" w:rsidP="00E020D1">
            <w:pPr>
              <w:spacing w:before="40" w:after="40"/>
              <w:rPr>
                <w:sz w:val="20"/>
              </w:rPr>
            </w:pPr>
            <w:r w:rsidRPr="001779B5">
              <w:rPr>
                <w:sz w:val="20"/>
              </w:rPr>
              <w:t>Nom :</w:t>
            </w:r>
          </w:p>
        </w:tc>
        <w:tc>
          <w:tcPr>
            <w:tcW w:w="2281" w:type="dxa"/>
            <w:vAlign w:val="center"/>
          </w:tcPr>
          <w:p w:rsidR="00053B57" w:rsidRPr="001779B5" w:rsidRDefault="004C18B2" w:rsidP="00E020D1">
            <w:pPr>
              <w:spacing w:before="40" w:after="40"/>
              <w:jc w:val="center"/>
              <w:rPr>
                <w:sz w:val="20"/>
              </w:rPr>
            </w:pPr>
            <w:r>
              <w:rPr>
                <w:sz w:val="20"/>
              </w:rPr>
              <w:t>I. Raid</w:t>
            </w:r>
          </w:p>
        </w:tc>
        <w:tc>
          <w:tcPr>
            <w:tcW w:w="2272" w:type="dxa"/>
            <w:vAlign w:val="center"/>
          </w:tcPr>
          <w:p w:rsidR="00053B57" w:rsidRPr="001779B5" w:rsidRDefault="004C18B2" w:rsidP="00E020D1">
            <w:pPr>
              <w:spacing w:before="40" w:after="40"/>
              <w:jc w:val="center"/>
              <w:rPr>
                <w:sz w:val="20"/>
              </w:rPr>
            </w:pPr>
            <w:r>
              <w:rPr>
                <w:sz w:val="20"/>
              </w:rPr>
              <w:t xml:space="preserve">A. </w:t>
            </w:r>
            <w:proofErr w:type="spellStart"/>
            <w:r>
              <w:rPr>
                <w:sz w:val="20"/>
              </w:rPr>
              <w:t>Roschewitz</w:t>
            </w:r>
            <w:proofErr w:type="spellEnd"/>
          </w:p>
        </w:tc>
        <w:tc>
          <w:tcPr>
            <w:tcW w:w="2752" w:type="dxa"/>
            <w:vAlign w:val="center"/>
          </w:tcPr>
          <w:p w:rsidR="00053B57" w:rsidRPr="001779B5" w:rsidRDefault="00053B57" w:rsidP="00E020D1">
            <w:pPr>
              <w:spacing w:before="40" w:after="40"/>
              <w:jc w:val="center"/>
              <w:rPr>
                <w:sz w:val="20"/>
              </w:rPr>
            </w:pPr>
            <w:r w:rsidRPr="001779B5">
              <w:rPr>
                <w:sz w:val="20"/>
              </w:rPr>
              <w:fldChar w:fldCharType="begin"/>
            </w:r>
            <w:r w:rsidRPr="001779B5">
              <w:rPr>
                <w:sz w:val="20"/>
              </w:rPr>
              <w:instrText xml:space="preserve"> DOCPROPERTY  Responsable  \* MERGEFORMAT </w:instrText>
            </w:r>
            <w:r w:rsidRPr="001779B5">
              <w:rPr>
                <w:sz w:val="20"/>
              </w:rPr>
              <w:fldChar w:fldCharType="separate"/>
            </w:r>
            <w:r w:rsidR="00CB7728">
              <w:rPr>
                <w:sz w:val="20"/>
              </w:rPr>
              <w:t>Validateur</w:t>
            </w:r>
            <w:r w:rsidRPr="001779B5">
              <w:rPr>
                <w:sz w:val="20"/>
              </w:rPr>
              <w:fldChar w:fldCharType="end"/>
            </w:r>
          </w:p>
        </w:tc>
      </w:tr>
      <w:tr w:rsidR="00053B57" w:rsidRPr="001779B5" w:rsidTr="00053B57">
        <w:trPr>
          <w:trHeight w:val="208"/>
          <w:jc w:val="center"/>
        </w:trPr>
        <w:tc>
          <w:tcPr>
            <w:tcW w:w="2335" w:type="dxa"/>
            <w:vAlign w:val="center"/>
          </w:tcPr>
          <w:p w:rsidR="00053B57" w:rsidRPr="001779B5" w:rsidRDefault="00053B57" w:rsidP="00E020D1">
            <w:pPr>
              <w:spacing w:before="40" w:after="40"/>
              <w:rPr>
                <w:sz w:val="20"/>
              </w:rPr>
            </w:pPr>
            <w:r w:rsidRPr="001779B5">
              <w:rPr>
                <w:sz w:val="20"/>
              </w:rPr>
              <w:t>Date :</w:t>
            </w:r>
          </w:p>
        </w:tc>
        <w:tc>
          <w:tcPr>
            <w:tcW w:w="2281" w:type="dxa"/>
            <w:vAlign w:val="center"/>
          </w:tcPr>
          <w:p w:rsidR="00053B57" w:rsidRPr="001779B5" w:rsidRDefault="00053B57" w:rsidP="00E020D1">
            <w:pPr>
              <w:spacing w:before="40" w:after="40"/>
              <w:jc w:val="center"/>
              <w:rPr>
                <w:sz w:val="20"/>
              </w:rPr>
            </w:pPr>
          </w:p>
        </w:tc>
        <w:tc>
          <w:tcPr>
            <w:tcW w:w="2272" w:type="dxa"/>
            <w:vAlign w:val="center"/>
          </w:tcPr>
          <w:p w:rsidR="00053B57" w:rsidRPr="001779B5" w:rsidRDefault="00053B57" w:rsidP="00E020D1">
            <w:pPr>
              <w:spacing w:before="40" w:after="40"/>
              <w:jc w:val="center"/>
              <w:rPr>
                <w:sz w:val="20"/>
              </w:rPr>
            </w:pPr>
          </w:p>
        </w:tc>
        <w:tc>
          <w:tcPr>
            <w:tcW w:w="2752" w:type="dxa"/>
            <w:vAlign w:val="center"/>
          </w:tcPr>
          <w:p w:rsidR="00053B57" w:rsidRPr="001779B5" w:rsidRDefault="00053B57" w:rsidP="00E020D1">
            <w:pPr>
              <w:spacing w:before="40" w:after="40"/>
              <w:jc w:val="center"/>
              <w:rPr>
                <w:sz w:val="20"/>
              </w:rPr>
            </w:pPr>
          </w:p>
        </w:tc>
      </w:tr>
      <w:tr w:rsidR="00053B57" w:rsidRPr="001779B5" w:rsidTr="00053B57">
        <w:trPr>
          <w:trHeight w:val="184"/>
          <w:jc w:val="center"/>
        </w:trPr>
        <w:tc>
          <w:tcPr>
            <w:tcW w:w="2335" w:type="dxa"/>
            <w:tcBorders>
              <w:bottom w:val="single" w:sz="4" w:space="0" w:color="auto"/>
            </w:tcBorders>
            <w:vAlign w:val="center"/>
          </w:tcPr>
          <w:p w:rsidR="00053B57" w:rsidRPr="001779B5" w:rsidRDefault="00053B57" w:rsidP="00E020D1">
            <w:pPr>
              <w:spacing w:before="40" w:after="40"/>
              <w:rPr>
                <w:sz w:val="20"/>
              </w:rPr>
            </w:pPr>
            <w:r w:rsidRPr="001779B5">
              <w:rPr>
                <w:sz w:val="20"/>
              </w:rPr>
              <w:t>Visa :</w:t>
            </w:r>
          </w:p>
        </w:tc>
        <w:tc>
          <w:tcPr>
            <w:tcW w:w="2281" w:type="dxa"/>
            <w:tcBorders>
              <w:bottom w:val="single" w:sz="4" w:space="0" w:color="auto"/>
            </w:tcBorders>
            <w:vAlign w:val="center"/>
          </w:tcPr>
          <w:p w:rsidR="00053B57" w:rsidRPr="001779B5" w:rsidRDefault="00053B57" w:rsidP="00E020D1">
            <w:pPr>
              <w:spacing w:before="40" w:after="40"/>
              <w:jc w:val="center"/>
              <w:rPr>
                <w:sz w:val="20"/>
              </w:rPr>
            </w:pPr>
          </w:p>
        </w:tc>
        <w:tc>
          <w:tcPr>
            <w:tcW w:w="2272" w:type="dxa"/>
            <w:tcBorders>
              <w:bottom w:val="single" w:sz="4" w:space="0" w:color="auto"/>
            </w:tcBorders>
            <w:vAlign w:val="center"/>
          </w:tcPr>
          <w:p w:rsidR="00053B57" w:rsidRPr="001779B5" w:rsidRDefault="00053B57" w:rsidP="00E020D1">
            <w:pPr>
              <w:spacing w:before="40" w:after="40"/>
              <w:jc w:val="center"/>
              <w:rPr>
                <w:sz w:val="20"/>
              </w:rPr>
            </w:pPr>
          </w:p>
        </w:tc>
        <w:tc>
          <w:tcPr>
            <w:tcW w:w="2752" w:type="dxa"/>
            <w:tcBorders>
              <w:bottom w:val="single" w:sz="4" w:space="0" w:color="auto"/>
            </w:tcBorders>
            <w:vAlign w:val="center"/>
          </w:tcPr>
          <w:p w:rsidR="00053B57" w:rsidRPr="001779B5" w:rsidRDefault="00053B57" w:rsidP="00E020D1">
            <w:pPr>
              <w:spacing w:before="40" w:after="40"/>
              <w:jc w:val="center"/>
              <w:rPr>
                <w:sz w:val="20"/>
              </w:rPr>
            </w:pPr>
          </w:p>
        </w:tc>
      </w:tr>
      <w:tr w:rsidR="00053B57" w:rsidRPr="001779B5" w:rsidTr="007623E4">
        <w:trPr>
          <w:trHeight w:val="255"/>
          <w:jc w:val="center"/>
        </w:trPr>
        <w:tc>
          <w:tcPr>
            <w:tcW w:w="9640" w:type="dxa"/>
            <w:gridSpan w:val="4"/>
            <w:tcBorders>
              <w:left w:val="nil"/>
              <w:bottom w:val="nil"/>
              <w:right w:val="nil"/>
            </w:tcBorders>
            <w:vAlign w:val="center"/>
          </w:tcPr>
          <w:p w:rsidR="00053B57" w:rsidRPr="001779B5" w:rsidRDefault="00053B57" w:rsidP="00E020D1">
            <w:pPr>
              <w:spacing w:before="40" w:after="40"/>
              <w:jc w:val="center"/>
              <w:rPr>
                <w:sz w:val="20"/>
              </w:rPr>
            </w:pPr>
          </w:p>
        </w:tc>
      </w:tr>
      <w:tr w:rsidR="00053B57" w:rsidRPr="001779B5" w:rsidTr="007623E4">
        <w:trPr>
          <w:trHeight w:val="159"/>
          <w:jc w:val="center"/>
        </w:trPr>
        <w:tc>
          <w:tcPr>
            <w:tcW w:w="9640" w:type="dxa"/>
            <w:gridSpan w:val="4"/>
            <w:tcBorders>
              <w:top w:val="nil"/>
              <w:left w:val="nil"/>
              <w:bottom w:val="nil"/>
              <w:right w:val="nil"/>
            </w:tcBorders>
            <w:vAlign w:val="center"/>
          </w:tcPr>
          <w:p w:rsidR="00053B57" w:rsidRPr="001779B5" w:rsidRDefault="00053B57" w:rsidP="00E020D1">
            <w:pPr>
              <w:spacing w:before="40" w:after="40"/>
              <w:rPr>
                <w:sz w:val="20"/>
              </w:rPr>
            </w:pPr>
          </w:p>
        </w:tc>
      </w:tr>
      <w:tr w:rsidR="00E27015" w:rsidRPr="001779B5" w:rsidTr="007623E4">
        <w:trPr>
          <w:trHeight w:val="149"/>
          <w:jc w:val="center"/>
        </w:trPr>
        <w:tc>
          <w:tcPr>
            <w:tcW w:w="9640" w:type="dxa"/>
            <w:gridSpan w:val="4"/>
            <w:tcBorders>
              <w:top w:val="nil"/>
              <w:left w:val="nil"/>
              <w:bottom w:val="nil"/>
              <w:right w:val="nil"/>
            </w:tcBorders>
          </w:tcPr>
          <w:p w:rsidR="00E27015" w:rsidRPr="001779B5" w:rsidRDefault="00E27015" w:rsidP="008677AA">
            <w:pPr>
              <w:rPr>
                <w:sz w:val="20"/>
              </w:rPr>
            </w:pPr>
          </w:p>
        </w:tc>
      </w:tr>
    </w:tbl>
    <w:p w:rsidR="00A778FD" w:rsidRPr="001779B5" w:rsidRDefault="00A778FD" w:rsidP="007A6448"/>
    <w:p w:rsidR="00A778FD" w:rsidRPr="001779B5" w:rsidRDefault="00A778FD" w:rsidP="00F72A04">
      <w:pPr>
        <w:sectPr w:rsidR="00A778FD" w:rsidRPr="001779B5" w:rsidSect="00921686">
          <w:headerReference w:type="default" r:id="rId9"/>
          <w:footerReference w:type="default" r:id="rId10"/>
          <w:pgSz w:w="11906" w:h="16838"/>
          <w:pgMar w:top="1134" w:right="1134" w:bottom="1418" w:left="1134" w:header="709" w:footer="284" w:gutter="0"/>
          <w:pgNumType w:start="1"/>
          <w:cols w:space="708"/>
          <w:docGrid w:linePitch="360"/>
        </w:sectPr>
      </w:pPr>
    </w:p>
    <w:p w:rsidR="00077F36" w:rsidRDefault="00077F36" w:rsidP="00077F36">
      <w:pPr>
        <w:pStyle w:val="Titre"/>
      </w:pPr>
      <w:r>
        <w:lastRenderedPageBreak/>
        <w:t>OPTIMISATION DE STRUCTURE</w:t>
      </w:r>
    </w:p>
    <w:p w:rsidR="00077F36" w:rsidRDefault="00077F36" w:rsidP="00077F36">
      <w:pPr>
        <w:rPr>
          <w:lang w:val="en-US"/>
        </w:rPr>
      </w:pPr>
    </w:p>
    <w:p w:rsidR="00077F36" w:rsidRPr="00C31049" w:rsidRDefault="00077F36" w:rsidP="00077F36">
      <w:pPr>
        <w:pStyle w:val="Lgende"/>
        <w:rPr>
          <w:i/>
          <w:lang w:val="en-US"/>
        </w:rPr>
      </w:pPr>
      <w:r w:rsidRPr="00C31049">
        <w:rPr>
          <w:i/>
          <w:lang w:val="en-US"/>
        </w:rPr>
        <w:t>Abstract</w:t>
      </w:r>
    </w:p>
    <w:p w:rsidR="00077F36" w:rsidRPr="00C31049" w:rsidRDefault="00077F36" w:rsidP="00077F36">
      <w:pPr>
        <w:rPr>
          <w:lang w:val="en-US"/>
        </w:rPr>
      </w:pPr>
    </w:p>
    <w:p w:rsidR="00077F36" w:rsidRDefault="00077F36" w:rsidP="00077F36">
      <w:pPr>
        <w:rPr>
          <w:lang w:val="en-US"/>
        </w:rPr>
      </w:pPr>
      <w:r w:rsidRPr="007A2463">
        <w:rPr>
          <w:lang w:val="en-US"/>
        </w:rPr>
        <w:t xml:space="preserve">I completed my six-month internship </w:t>
      </w:r>
      <w:r>
        <w:rPr>
          <w:lang w:val="en-US"/>
        </w:rPr>
        <w:t>in the company Ingeliance Technologies, in the numerical simulation department. I worked with the structures team, on optimization problems encountered in many industrial fields found in automobile, aeronautics and energy industries. My work was to compare different methods and software to perform optimizations in the way they improve structures in several cases, or come up with new concepts in other cases. But in both possibilities, the main objectives were to gain mass, rigidity and/or inertia.</w:t>
      </w:r>
    </w:p>
    <w:p w:rsidR="00077F36" w:rsidRDefault="00077F36" w:rsidP="00077F36">
      <w:pPr>
        <w:rPr>
          <w:lang w:val="en-US"/>
        </w:rPr>
      </w:pPr>
    </w:p>
    <w:p w:rsidR="00077F36" w:rsidRDefault="00077F36" w:rsidP="00077F36">
      <w:pPr>
        <w:rPr>
          <w:lang w:val="en-US"/>
        </w:rPr>
      </w:pPr>
      <w:r>
        <w:rPr>
          <w:lang w:val="en-US"/>
        </w:rPr>
        <w:t xml:space="preserve">The first software I studied was Altair OptiStruct. I managed to study and optimize the </w:t>
      </w:r>
      <w:r w:rsidR="006B690B">
        <w:rPr>
          <w:lang w:val="en-US"/>
        </w:rPr>
        <w:t>parts</w:t>
      </w:r>
      <w:r>
        <w:rPr>
          <w:lang w:val="en-US"/>
        </w:rPr>
        <w:t xml:space="preserve"> I had been given. The last part of my internship consisted in reproducing the same studies on another software, </w:t>
      </w:r>
      <w:r w:rsidR="00D852F5">
        <w:rPr>
          <w:lang w:val="en-US"/>
        </w:rPr>
        <w:t>Tosca Structure</w:t>
      </w:r>
      <w:r>
        <w:rPr>
          <w:lang w:val="en-US"/>
        </w:rPr>
        <w:t xml:space="preserve"> for Abaqus. Doing so, I had to distinguish differences in the two software methodologies, efficiency, speed and ease of use. The cost factor was taken into account as well.</w:t>
      </w:r>
    </w:p>
    <w:p w:rsidR="00077F36" w:rsidRDefault="00077F36" w:rsidP="00077F36">
      <w:pPr>
        <w:rPr>
          <w:lang w:val="en-US"/>
        </w:rPr>
      </w:pPr>
    </w:p>
    <w:p w:rsidR="00077F36" w:rsidRPr="007A2463" w:rsidRDefault="00077F36" w:rsidP="00077F36">
      <w:pPr>
        <w:rPr>
          <w:lang w:val="en-US"/>
        </w:rPr>
      </w:pPr>
      <w:r>
        <w:rPr>
          <w:lang w:val="en-US"/>
        </w:rPr>
        <w:t>Doing so, I was able to master the optimization methods needed for several industrial applications.</w:t>
      </w:r>
    </w:p>
    <w:p w:rsidR="00077F36" w:rsidRDefault="00077F36" w:rsidP="00077F36">
      <w:pPr>
        <w:rPr>
          <w:lang w:val="en-US"/>
        </w:rPr>
      </w:pPr>
    </w:p>
    <w:p w:rsidR="00077F36" w:rsidRDefault="00077F36" w:rsidP="00077F36">
      <w:pPr>
        <w:rPr>
          <w:lang w:val="en-US"/>
        </w:rPr>
      </w:pPr>
    </w:p>
    <w:p w:rsidR="00077F36" w:rsidRPr="007A2463" w:rsidRDefault="00077F36" w:rsidP="00077F36">
      <w:pPr>
        <w:rPr>
          <w:lang w:val="en-US"/>
        </w:rPr>
      </w:pPr>
    </w:p>
    <w:p w:rsidR="00077F36" w:rsidRPr="00C31049" w:rsidRDefault="00077F36" w:rsidP="00077F36">
      <w:pPr>
        <w:rPr>
          <w:rFonts w:asciiTheme="majorHAnsi" w:hAnsiTheme="majorHAnsi"/>
          <w:sz w:val="20"/>
          <w:szCs w:val="20"/>
        </w:rPr>
      </w:pPr>
      <w:r>
        <w:rPr>
          <w:i/>
        </w:rPr>
        <w:t>Keywords:</w:t>
      </w:r>
      <w:r w:rsidRPr="00C31049">
        <w:rPr>
          <w:i/>
        </w:rPr>
        <w:t xml:space="preserve"> </w:t>
      </w:r>
      <w:r w:rsidRPr="00C31049">
        <w:rPr>
          <w:rFonts w:asciiTheme="majorHAnsi" w:hAnsiTheme="majorHAnsi"/>
          <w:sz w:val="20"/>
          <w:szCs w:val="20"/>
        </w:rPr>
        <w:t xml:space="preserve">Optimization, simulation, structures, objectives, concepts, </w:t>
      </w:r>
      <w:proofErr w:type="spellStart"/>
      <w:r w:rsidRPr="00C31049">
        <w:rPr>
          <w:rFonts w:asciiTheme="majorHAnsi" w:hAnsiTheme="majorHAnsi"/>
          <w:sz w:val="20"/>
          <w:szCs w:val="20"/>
        </w:rPr>
        <w:t>methodologies</w:t>
      </w:r>
      <w:proofErr w:type="spellEnd"/>
      <w:r w:rsidRPr="00C31049">
        <w:rPr>
          <w:rFonts w:asciiTheme="majorHAnsi" w:hAnsiTheme="majorHAnsi"/>
          <w:sz w:val="20"/>
          <w:szCs w:val="20"/>
        </w:rPr>
        <w:t xml:space="preserve">, </w:t>
      </w:r>
      <w:proofErr w:type="spellStart"/>
      <w:r w:rsidRPr="00C31049">
        <w:rPr>
          <w:rFonts w:asciiTheme="majorHAnsi" w:hAnsiTheme="majorHAnsi"/>
          <w:sz w:val="20"/>
          <w:szCs w:val="20"/>
        </w:rPr>
        <w:t>cost</w:t>
      </w:r>
      <w:proofErr w:type="spellEnd"/>
      <w:r w:rsidRPr="00C31049">
        <w:rPr>
          <w:rFonts w:asciiTheme="majorHAnsi" w:hAnsiTheme="majorHAnsi"/>
          <w:sz w:val="20"/>
          <w:szCs w:val="20"/>
        </w:rPr>
        <w:t>.</w:t>
      </w:r>
    </w:p>
    <w:p w:rsidR="00077F36" w:rsidRPr="00C31049" w:rsidRDefault="00077F36" w:rsidP="00077F36"/>
    <w:p w:rsidR="00077F36" w:rsidRPr="00C31049" w:rsidRDefault="00077F36" w:rsidP="00077F36"/>
    <w:p w:rsidR="00077F36" w:rsidRPr="00C31049" w:rsidRDefault="00077F36" w:rsidP="00077F36"/>
    <w:p w:rsidR="00077F36" w:rsidRDefault="00077F36" w:rsidP="00077F36">
      <w:pPr>
        <w:pStyle w:val="Lgende"/>
        <w:rPr>
          <w:i/>
          <w:lang w:val="fr-FR"/>
        </w:rPr>
      </w:pPr>
      <w:r>
        <w:rPr>
          <w:i/>
          <w:lang w:val="fr-FR"/>
        </w:rPr>
        <w:t>Résumé</w:t>
      </w:r>
    </w:p>
    <w:p w:rsidR="00077F36" w:rsidRDefault="00077F36" w:rsidP="00077F36">
      <w:r>
        <w:br/>
        <w:t>J’ai effectué mon stage de fin d’étude de six mois dans la société Ingeliance Technologies, au département simulation numérique. J’ai travaillé au sein de l’équipe calcul de structure</w:t>
      </w:r>
      <w:r w:rsidR="00890FEF">
        <w:t>s</w:t>
      </w:r>
      <w:r>
        <w:t xml:space="preserve"> sur des problèmes d’optimisation rencontrés dans divers secteurs de l’industrie automobile, aéronautique et de l’énergie. Mon travail était de comparer différents logiciels et méthodes d’optimisation dans des besoins d’amélioration de structure dans la plupart des cas, ou des besoins de reconception dans d’autres. Mais dans les deux cas, les objectifs principaux furent de gagner en masse, en rigidité et/ou en inertie.</w:t>
      </w:r>
    </w:p>
    <w:p w:rsidR="00077F36" w:rsidRDefault="00077F36" w:rsidP="00077F36"/>
    <w:p w:rsidR="00077F36" w:rsidRDefault="00077F36" w:rsidP="00077F36">
      <w:r>
        <w:t xml:space="preserve">Le premier logiciel étudié était Altair OptiStruct. J’ai réussi à étudier et optimiser les pièces qui m’ont été données. La seconde partie de mon stage a été consacrée à la reproduction des mêmes études sur un autre solveur, </w:t>
      </w:r>
      <w:r w:rsidR="00D852F5">
        <w:t>Tosca Structure</w:t>
      </w:r>
      <w:r>
        <w:t xml:space="preserve"> pour Abaqus. Ce faisant, j’ai distingué les logiciels dans leurs méthodologies, efficacité, rapidité et facilité d’utilisation. Le facteur coût a aussi été pris en compte.</w:t>
      </w:r>
    </w:p>
    <w:p w:rsidR="00077F36" w:rsidRDefault="00077F36" w:rsidP="00077F36"/>
    <w:p w:rsidR="00077F36" w:rsidRDefault="00077F36" w:rsidP="00077F36">
      <w:r>
        <w:t>De ce fait, j’ai été capable de maitriser les méthodes d’optimisation nécessaires dans plusieurs applications industrielles.</w:t>
      </w:r>
    </w:p>
    <w:p w:rsidR="00077F36" w:rsidRDefault="00077F36" w:rsidP="00077F36"/>
    <w:p w:rsidR="00077F36" w:rsidRDefault="00077F36" w:rsidP="00077F36"/>
    <w:p w:rsidR="00077F36" w:rsidRDefault="00077F36" w:rsidP="00077F36"/>
    <w:p w:rsidR="00077F36" w:rsidRPr="00077F36" w:rsidRDefault="00077F36" w:rsidP="00077F36">
      <w:pPr>
        <w:rPr>
          <w:rFonts w:asciiTheme="majorHAnsi" w:hAnsiTheme="majorHAnsi"/>
          <w:sz w:val="20"/>
          <w:szCs w:val="20"/>
        </w:rPr>
      </w:pPr>
      <w:r>
        <w:rPr>
          <w:i/>
        </w:rPr>
        <w:t xml:space="preserve">Mots-clés : </w:t>
      </w:r>
      <w:r>
        <w:rPr>
          <w:rFonts w:asciiTheme="majorHAnsi" w:hAnsiTheme="majorHAnsi"/>
          <w:sz w:val="20"/>
          <w:szCs w:val="20"/>
        </w:rPr>
        <w:t>Optimisation, simulation, structure, objectifs, concepts, méthodologies, coût.</w:t>
      </w:r>
      <w:r>
        <w:br w:type="page"/>
      </w:r>
    </w:p>
    <w:p w:rsidR="001C5291" w:rsidRPr="001779B5" w:rsidRDefault="00FE5D9B" w:rsidP="00BF3527">
      <w:pPr>
        <w:pStyle w:val="Titre"/>
        <w:rPr>
          <w:lang w:val="fr-FR"/>
        </w:rPr>
      </w:pPr>
      <w:r w:rsidRPr="001779B5">
        <w:rPr>
          <w:lang w:val="fr-FR"/>
        </w:rPr>
        <w:lastRenderedPageBreak/>
        <w:t>SOMMAIRE</w:t>
      </w:r>
    </w:p>
    <w:p w:rsidR="001558A2" w:rsidRPr="001779B5" w:rsidRDefault="001558A2" w:rsidP="001558A2"/>
    <w:p w:rsidR="008677AA" w:rsidRPr="001779B5" w:rsidRDefault="008677AA" w:rsidP="00B40707">
      <w:pPr>
        <w:pStyle w:val="TM1"/>
      </w:pPr>
    </w:p>
    <w:p w:rsidR="005D331D" w:rsidRDefault="00E701DA">
      <w:pPr>
        <w:pStyle w:val="TM1"/>
        <w:rPr>
          <w:rFonts w:asciiTheme="minorHAnsi" w:eastAsiaTheme="minorEastAsia" w:hAnsiTheme="minorHAnsi" w:cstheme="minorBidi"/>
          <w:noProof/>
          <w:sz w:val="22"/>
          <w:lang w:eastAsia="fr-FR"/>
        </w:rPr>
      </w:pPr>
      <w:r>
        <w:fldChar w:fldCharType="begin"/>
      </w:r>
      <w:r>
        <w:instrText xml:space="preserve"> TOC \o "1-4" \h \z \u </w:instrText>
      </w:r>
      <w:r>
        <w:fldChar w:fldCharType="separate"/>
      </w:r>
      <w:r w:rsidR="00910827">
        <w:fldChar w:fldCharType="begin"/>
      </w:r>
      <w:r w:rsidR="00910827">
        <w:instrText xml:space="preserve"> HYPERLINK \l "_Toc425429929" </w:instrText>
      </w:r>
      <w:r w:rsidR="00910827">
        <w:fldChar w:fldCharType="separate"/>
      </w:r>
      <w:r w:rsidR="005D331D" w:rsidRPr="00C37915">
        <w:rPr>
          <w:rStyle w:val="Lienhypertexte"/>
          <w:noProof/>
        </w:rPr>
        <w:t>1</w:t>
      </w:r>
      <w:r w:rsidR="005D331D">
        <w:rPr>
          <w:rFonts w:asciiTheme="minorHAnsi" w:eastAsiaTheme="minorEastAsia" w:hAnsiTheme="minorHAnsi" w:cstheme="minorBidi"/>
          <w:noProof/>
          <w:sz w:val="22"/>
          <w:lang w:eastAsia="fr-FR"/>
        </w:rPr>
        <w:tab/>
      </w:r>
      <w:r w:rsidR="005D331D" w:rsidRPr="00C37915">
        <w:rPr>
          <w:rStyle w:val="Lienhypertexte"/>
          <w:noProof/>
        </w:rPr>
        <w:t>INTRODUCTION</w:t>
      </w:r>
      <w:r w:rsidR="005D331D">
        <w:rPr>
          <w:noProof/>
          <w:webHidden/>
        </w:rPr>
        <w:tab/>
      </w:r>
      <w:r w:rsidR="005D331D">
        <w:rPr>
          <w:noProof/>
          <w:webHidden/>
        </w:rPr>
        <w:fldChar w:fldCharType="begin"/>
      </w:r>
      <w:r w:rsidR="005D331D">
        <w:rPr>
          <w:noProof/>
          <w:webHidden/>
        </w:rPr>
        <w:instrText xml:space="preserve"> PAGEREF _Toc425429929 \h </w:instrText>
      </w:r>
      <w:r w:rsidR="005D331D">
        <w:rPr>
          <w:noProof/>
          <w:webHidden/>
        </w:rPr>
      </w:r>
      <w:r w:rsidR="005D331D">
        <w:rPr>
          <w:noProof/>
          <w:webHidden/>
        </w:rPr>
        <w:fldChar w:fldCharType="separate"/>
      </w:r>
      <w:r w:rsidR="005D331D">
        <w:rPr>
          <w:noProof/>
          <w:webHidden/>
        </w:rPr>
        <w:t>8</w:t>
      </w:r>
      <w:r w:rsidR="005D331D">
        <w:rPr>
          <w:noProof/>
          <w:webHidden/>
        </w:rPr>
        <w:fldChar w:fldCharType="end"/>
      </w:r>
      <w:r w:rsidR="00910827">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"_Toc425429930" </w:instrText>
      </w:r>
      <w:r>
        <w:fldChar w:fldCharType="separate"/>
      </w:r>
      <w:r w:rsidR="005D331D" w:rsidRPr="00C37915">
        <w:rPr>
          <w:rStyle w:val="Lienhypertexte"/>
          <w:noProof/>
        </w:rPr>
        <w:t>1.1</w:t>
      </w:r>
      <w:r w:rsidR="005D331D">
        <w:rPr>
          <w:rFonts w:asciiTheme="minorHAnsi" w:eastAsiaTheme="minorEastAsia" w:hAnsiTheme="minorHAnsi" w:cstheme="minorBidi"/>
          <w:noProof/>
          <w:lang w:eastAsia="fr-FR"/>
        </w:rPr>
        <w:tab/>
      </w:r>
      <w:r w:rsidR="005D331D" w:rsidRPr="00C37915">
        <w:rPr>
          <w:rStyle w:val="Lienhypertexte"/>
          <w:noProof/>
        </w:rPr>
        <w:t>Ingéliance Technologies</w:t>
      </w:r>
      <w:r w:rsidR="005D331D">
        <w:rPr>
          <w:noProof/>
          <w:webHidden/>
        </w:rPr>
        <w:tab/>
      </w:r>
      <w:r w:rsidR="005D331D">
        <w:rPr>
          <w:noProof/>
          <w:webHidden/>
        </w:rPr>
        <w:fldChar w:fldCharType="begin"/>
      </w:r>
      <w:r w:rsidR="005D331D">
        <w:rPr>
          <w:noProof/>
          <w:webHidden/>
        </w:rPr>
        <w:instrText xml:space="preserve"> PAGEREF _Toc425429930 \h </w:instrText>
      </w:r>
      <w:r w:rsidR="005D331D">
        <w:rPr>
          <w:noProof/>
          <w:webHidden/>
        </w:rPr>
      </w:r>
      <w:r w:rsidR="005D331D">
        <w:rPr>
          <w:noProof/>
          <w:webHidden/>
        </w:rPr>
        <w:fldChar w:fldCharType="separate"/>
      </w:r>
      <w:r w:rsidR="005D331D">
        <w:rPr>
          <w:noProof/>
          <w:webHidden/>
        </w:rPr>
        <w:t>8</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"_Toc425429931" </w:instrText>
      </w:r>
      <w:r>
        <w:fldChar w:fldCharType="separate"/>
      </w:r>
      <w:r w:rsidR="005D331D" w:rsidRPr="00C37915">
        <w:rPr>
          <w:rStyle w:val="Lienhypertexte"/>
          <w:noProof/>
        </w:rPr>
        <w:t>1.2</w:t>
      </w:r>
      <w:r w:rsidR="005D331D">
        <w:rPr>
          <w:rFonts w:asciiTheme="minorHAnsi" w:eastAsiaTheme="minorEastAsia" w:hAnsiTheme="minorHAnsi" w:cstheme="minorBidi"/>
          <w:noProof/>
          <w:lang w:eastAsia="fr-FR"/>
        </w:rPr>
        <w:tab/>
      </w:r>
      <w:r w:rsidR="005D331D" w:rsidRPr="00C37915">
        <w:rPr>
          <w:rStyle w:val="Lienhypertexte"/>
          <w:noProof/>
        </w:rPr>
        <w:t>Objectifs du stage</w:t>
      </w:r>
      <w:r w:rsidR="005D331D">
        <w:rPr>
          <w:noProof/>
          <w:webHidden/>
        </w:rPr>
        <w:tab/>
      </w:r>
      <w:r w:rsidR="005D331D">
        <w:rPr>
          <w:noProof/>
          <w:webHidden/>
        </w:rPr>
        <w:fldChar w:fldCharType="begin"/>
      </w:r>
      <w:r w:rsidR="005D331D">
        <w:rPr>
          <w:noProof/>
          <w:webHidden/>
        </w:rPr>
        <w:instrText xml:space="preserve"> PAGEREF _Toc425429931 \h </w:instrText>
      </w:r>
      <w:r w:rsidR="005D331D">
        <w:rPr>
          <w:noProof/>
          <w:webHidden/>
        </w:rPr>
      </w:r>
      <w:r w:rsidR="005D331D">
        <w:rPr>
          <w:noProof/>
          <w:webHidden/>
        </w:rPr>
        <w:fldChar w:fldCharType="separate"/>
      </w:r>
      <w:r w:rsidR="005D331D">
        <w:rPr>
          <w:noProof/>
          <w:webHidden/>
        </w:rPr>
        <w:t>8</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"_Toc425429932" </w:instrText>
      </w:r>
      <w:r>
        <w:fldChar w:fldCharType="separate"/>
      </w:r>
      <w:r w:rsidR="005D331D" w:rsidRPr="00C37915">
        <w:rPr>
          <w:rStyle w:val="Lienhypertexte"/>
          <w:noProof/>
        </w:rPr>
        <w:t>2</w:t>
      </w:r>
      <w:r w:rsidR="005D331D">
        <w:rPr>
          <w:rFonts w:asciiTheme="minorHAnsi" w:eastAsiaTheme="minorEastAsia" w:hAnsiTheme="minorHAnsi" w:cstheme="minorBidi"/>
          <w:noProof/>
          <w:sz w:val="22"/>
          <w:lang w:eastAsia="fr-FR"/>
        </w:rPr>
        <w:tab/>
      </w:r>
      <w:r w:rsidR="005D331D" w:rsidRPr="00C37915">
        <w:rPr>
          <w:rStyle w:val="Lienhypertexte"/>
          <w:noProof/>
        </w:rPr>
        <w:t>APPRENTISSAGE</w:t>
      </w:r>
      <w:r w:rsidR="005D331D">
        <w:rPr>
          <w:noProof/>
          <w:webHidden/>
        </w:rPr>
        <w:tab/>
      </w:r>
      <w:r w:rsidR="005D331D">
        <w:rPr>
          <w:noProof/>
          <w:webHidden/>
        </w:rPr>
        <w:fldChar w:fldCharType="begin"/>
      </w:r>
      <w:r w:rsidR="005D331D">
        <w:rPr>
          <w:noProof/>
          <w:webHidden/>
        </w:rPr>
        <w:instrText xml:space="preserve"> PAGEREF _Toc425429932 \h </w:instrText>
      </w:r>
      <w:r w:rsidR="005D331D">
        <w:rPr>
          <w:noProof/>
          <w:webHidden/>
        </w:rPr>
      </w:r>
      <w:r w:rsidR="005D331D">
        <w:rPr>
          <w:noProof/>
          <w:webHidden/>
        </w:rPr>
        <w:fldChar w:fldCharType="separate"/>
      </w:r>
      <w:r w:rsidR="005D331D">
        <w:rPr>
          <w:noProof/>
          <w:webHidden/>
        </w:rPr>
        <w:t>10</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"_Toc425429933" </w:instrText>
      </w:r>
      <w:r>
        <w:fldChar w:fldCharType="separate"/>
      </w:r>
      <w:r w:rsidR="005D331D" w:rsidRPr="00C37915">
        <w:rPr>
          <w:rStyle w:val="Lienhypertexte"/>
          <w:noProof/>
        </w:rPr>
        <w:t>2.1</w:t>
      </w:r>
      <w:r w:rsidR="005D331D">
        <w:rPr>
          <w:rFonts w:asciiTheme="minorHAnsi" w:eastAsiaTheme="minorEastAsia" w:hAnsiTheme="minorHAnsi" w:cstheme="minorBidi"/>
          <w:noProof/>
          <w:lang w:eastAsia="fr-FR"/>
        </w:rPr>
        <w:tab/>
      </w:r>
      <w:r w:rsidR="005D331D" w:rsidRPr="00C37915">
        <w:rPr>
          <w:rStyle w:val="Lienhypertexte"/>
          <w:noProof/>
        </w:rPr>
        <w:t>Etat de l’art de l’optimisation : de l’optimisation mathématique aux formes optimales</w:t>
      </w:r>
      <w:r w:rsidR="005D331D">
        <w:rPr>
          <w:noProof/>
          <w:webHidden/>
        </w:rPr>
        <w:tab/>
      </w:r>
      <w:r w:rsidR="005D331D">
        <w:rPr>
          <w:noProof/>
          <w:webHidden/>
        </w:rPr>
        <w:fldChar w:fldCharType="begin"/>
      </w:r>
      <w:r w:rsidR="005D331D">
        <w:rPr>
          <w:noProof/>
          <w:webHidden/>
        </w:rPr>
        <w:instrText xml:space="preserve"> PAGEREF _Toc425429933 \h </w:instrText>
      </w:r>
      <w:r w:rsidR="005D331D">
        <w:rPr>
          <w:noProof/>
          <w:webHidden/>
        </w:rPr>
      </w:r>
      <w:r w:rsidR="005D331D">
        <w:rPr>
          <w:noProof/>
          <w:webHidden/>
        </w:rPr>
        <w:fldChar w:fldCharType="separate"/>
      </w:r>
      <w:r w:rsidR="005D331D">
        <w:rPr>
          <w:noProof/>
          <w:webHidden/>
        </w:rPr>
        <w:t>10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"_Toc425429934" </w:instrText>
      </w:r>
      <w:r>
        <w:fldChar w:fldCharType="separate"/>
      </w:r>
      <w:r w:rsidR="005D331D" w:rsidRPr="00C37915">
        <w:rPr>
          <w:rStyle w:val="Lienhypertexte"/>
          <w:noProof/>
        </w:rPr>
        <w:t>2.1.1</w:t>
      </w:r>
      <w:r w:rsidR="005D331D">
        <w:rPr>
          <w:rFonts w:asciiTheme="minorHAnsi" w:eastAsiaTheme="minorEastAsia" w:hAnsiTheme="minorHAnsi" w:cstheme="minorBidi"/>
          <w:noProof/>
          <w:lang w:eastAsia="fr-FR"/>
        </w:rPr>
        <w:tab/>
      </w:r>
      <w:r w:rsidR="005D331D" w:rsidRPr="00C37915">
        <w:rPr>
          <w:rStyle w:val="Lienhypertexte"/>
          <w:noProof/>
        </w:rPr>
        <w:t>Introduction à l’optimisation statique</w:t>
      </w:r>
      <w:r w:rsidR="005D331D">
        <w:rPr>
          <w:noProof/>
          <w:webHidden/>
        </w:rPr>
        <w:tab/>
      </w:r>
      <w:r w:rsidR="005D331D">
        <w:rPr>
          <w:noProof/>
          <w:webHidden/>
        </w:rPr>
        <w:fldChar w:fldCharType="begin"/>
      </w:r>
      <w:r w:rsidR="005D331D">
        <w:rPr>
          <w:noProof/>
          <w:webHidden/>
        </w:rPr>
        <w:instrText xml:space="preserve"> PAGEREF _Toc425429934 \h </w:instrText>
      </w:r>
      <w:r w:rsidR="005D331D">
        <w:rPr>
          <w:noProof/>
          <w:webHidden/>
        </w:rPr>
      </w:r>
      <w:r w:rsidR="005D331D">
        <w:rPr>
          <w:noProof/>
          <w:webHidden/>
        </w:rPr>
        <w:fldChar w:fldCharType="separate"/>
      </w:r>
      <w:r w:rsidR="005D331D">
        <w:rPr>
          <w:noProof/>
          <w:webHidden/>
        </w:rPr>
        <w:t>10</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"_Toc425429935" </w:instrText>
      </w:r>
      <w:r>
        <w:fldChar w:fldCharType="separate"/>
      </w:r>
      <w:r w:rsidR="005D331D" w:rsidRPr="00C37915">
        <w:rPr>
          <w:rStyle w:val="Lienhypertexte"/>
          <w:noProof/>
        </w:rPr>
        <w:t>2.1.1.1</w:t>
      </w:r>
      <w:r w:rsidR="005D331D">
        <w:rPr>
          <w:rFonts w:asciiTheme="minorHAnsi" w:eastAsiaTheme="minorEastAsia" w:hAnsiTheme="minorHAnsi" w:cstheme="minorBidi"/>
          <w:noProof/>
          <w:lang w:eastAsia="fr-FR"/>
        </w:rPr>
        <w:tab/>
      </w:r>
      <w:r w:rsidR="005D331D" w:rsidRPr="00C37915">
        <w:rPr>
          <w:rStyle w:val="Lienhypertexte"/>
          <w:noProof/>
        </w:rPr>
        <w:t>Généralités</w:t>
      </w:r>
      <w:r w:rsidR="005D331D">
        <w:rPr>
          <w:noProof/>
          <w:webHidden/>
        </w:rPr>
        <w:tab/>
      </w:r>
      <w:r w:rsidR="005D331D">
        <w:rPr>
          <w:noProof/>
          <w:webHidden/>
        </w:rPr>
        <w:fldChar w:fldCharType="begin"/>
      </w:r>
      <w:r w:rsidR="005D331D">
        <w:rPr>
          <w:noProof/>
          <w:webHidden/>
        </w:rPr>
        <w:instrText xml:space="preserve"> PAGEREF _Toc425429935 \h </w:instrText>
      </w:r>
      <w:r w:rsidR="005D331D">
        <w:rPr>
          <w:noProof/>
          <w:webHidden/>
        </w:rPr>
      </w:r>
      <w:r w:rsidR="005D331D">
        <w:rPr>
          <w:noProof/>
          <w:webHidden/>
        </w:rPr>
        <w:fldChar w:fldCharType="separate"/>
      </w:r>
      <w:r w:rsidR="005D331D">
        <w:rPr>
          <w:noProof/>
          <w:webHidden/>
        </w:rPr>
        <w:t>10</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"_Toc425429936" </w:instrText>
      </w:r>
      <w:r>
        <w:fldChar w:fldCharType="separate"/>
      </w:r>
      <w:r w:rsidR="005D331D" w:rsidRPr="00C37915">
        <w:rPr>
          <w:rStyle w:val="Lienhypertexte"/>
          <w:noProof/>
        </w:rPr>
        <w:t>2.1.1.2</w:t>
      </w:r>
      <w:r w:rsidR="005D331D">
        <w:rPr>
          <w:rFonts w:asciiTheme="minorHAnsi" w:eastAsiaTheme="minorEastAsia" w:hAnsiTheme="minorHAnsi" w:cstheme="minorBidi"/>
          <w:noProof/>
          <w:lang w:eastAsia="fr-FR"/>
        </w:rPr>
        <w:tab/>
      </w:r>
      <w:r w:rsidR="005D331D" w:rsidRPr="00C37915">
        <w:rPr>
          <w:rStyle w:val="Lienhypertexte"/>
          <w:noProof/>
        </w:rPr>
        <w:t>Lagrangien et conditions de Kuhn et Tucker</w:t>
      </w:r>
      <w:r w:rsidR="005D331D">
        <w:rPr>
          <w:noProof/>
          <w:webHidden/>
        </w:rPr>
        <w:tab/>
      </w:r>
      <w:r w:rsidR="005D331D">
        <w:rPr>
          <w:noProof/>
          <w:webHidden/>
        </w:rPr>
        <w:fldChar w:fldCharType="begin"/>
      </w:r>
      <w:r w:rsidR="005D331D">
        <w:rPr>
          <w:noProof/>
          <w:webHidden/>
        </w:rPr>
        <w:instrText xml:space="preserve"> PAGEREF _Toc425429936 \h </w:instrText>
      </w:r>
      <w:r w:rsidR="005D331D">
        <w:rPr>
          <w:noProof/>
          <w:webHidden/>
        </w:rPr>
      </w:r>
      <w:r w:rsidR="005D331D">
        <w:rPr>
          <w:noProof/>
          <w:webHidden/>
        </w:rPr>
        <w:fldChar w:fldCharType="separate"/>
      </w:r>
      <w:r w:rsidR="005D331D">
        <w:rPr>
          <w:noProof/>
          <w:webHidden/>
        </w:rPr>
        <w:t>11</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"_Toc425429937" </w:instrText>
      </w:r>
      <w:r>
        <w:fldChar w:fldCharType="separate"/>
      </w:r>
      <w:r w:rsidR="005D331D" w:rsidRPr="00C37915">
        <w:rPr>
          <w:rStyle w:val="Lienhypertexte"/>
          <w:noProof/>
        </w:rPr>
        <w:t>2.1.2</w:t>
      </w:r>
      <w:r w:rsidR="005D331D">
        <w:rPr>
          <w:rFonts w:asciiTheme="minorHAnsi" w:eastAsiaTheme="minorEastAsia" w:hAnsiTheme="minorHAnsi" w:cstheme="minorBidi"/>
          <w:noProof/>
          <w:lang w:eastAsia="fr-FR"/>
        </w:rPr>
        <w:tab/>
      </w:r>
      <w:r w:rsidR="005D331D" w:rsidRPr="00C37915">
        <w:rPr>
          <w:rStyle w:val="Lienhypertexte"/>
          <w:noProof/>
        </w:rPr>
        <w:t>Design et formes optimales</w:t>
      </w:r>
      <w:r w:rsidR="005D331D">
        <w:rPr>
          <w:noProof/>
          <w:webHidden/>
        </w:rPr>
        <w:tab/>
      </w:r>
      <w:r w:rsidR="005D331D">
        <w:rPr>
          <w:noProof/>
          <w:webHidden/>
        </w:rPr>
        <w:fldChar w:fldCharType="begin"/>
      </w:r>
      <w:r w:rsidR="005D331D">
        <w:rPr>
          <w:noProof/>
          <w:webHidden/>
        </w:rPr>
        <w:instrText xml:space="preserve"> PAGEREF _Toc425429937 \h </w:instrText>
      </w:r>
      <w:r w:rsidR="005D331D">
        <w:rPr>
          <w:noProof/>
          <w:webHidden/>
        </w:rPr>
      </w:r>
      <w:r w:rsidR="005D331D">
        <w:rPr>
          <w:noProof/>
          <w:webHidden/>
        </w:rPr>
        <w:fldChar w:fldCharType="separate"/>
      </w:r>
      <w:r w:rsidR="005D331D">
        <w:rPr>
          <w:noProof/>
          <w:webHidden/>
        </w:rPr>
        <w:t>12</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"_Toc425429938" </w:instrText>
      </w:r>
      <w:r>
        <w:fldChar w:fldCharType="separate"/>
      </w:r>
      <w:r w:rsidR="005D331D" w:rsidRPr="00C37915">
        <w:rPr>
          <w:rStyle w:val="Lienhypertexte"/>
          <w:noProof/>
        </w:rPr>
        <w:t>2.1.2.1</w:t>
      </w:r>
      <w:r w:rsidR="005D331D">
        <w:rPr>
          <w:rFonts w:asciiTheme="minorHAnsi" w:eastAsiaTheme="minorEastAsia" w:hAnsiTheme="minorHAnsi" w:cstheme="minorBidi"/>
          <w:noProof/>
          <w:lang w:eastAsia="fr-FR"/>
        </w:rPr>
        <w:tab/>
      </w:r>
      <w:r w:rsidR="005D331D" w:rsidRPr="00C37915">
        <w:rPr>
          <w:rStyle w:val="Lienhypertexte"/>
          <w:noProof/>
        </w:rPr>
        <w:t>Méthode d’homogénéisation</w:t>
      </w:r>
      <w:r w:rsidR="005D331D">
        <w:rPr>
          <w:noProof/>
          <w:webHidden/>
        </w:rPr>
        <w:tab/>
      </w:r>
      <w:r w:rsidR="005D331D">
        <w:rPr>
          <w:noProof/>
          <w:webHidden/>
        </w:rPr>
        <w:fldChar w:fldCharType="begin"/>
      </w:r>
      <w:r w:rsidR="005D331D">
        <w:rPr>
          <w:noProof/>
          <w:webHidden/>
        </w:rPr>
        <w:instrText xml:space="preserve"> PAGEREF _Toc425429938 \h </w:instrText>
      </w:r>
      <w:r w:rsidR="005D331D">
        <w:rPr>
          <w:noProof/>
          <w:webHidden/>
        </w:rPr>
      </w:r>
      <w:r w:rsidR="005D331D">
        <w:rPr>
          <w:noProof/>
          <w:webHidden/>
        </w:rPr>
        <w:fldChar w:fldCharType="separate"/>
      </w:r>
      <w:r w:rsidR="005D331D">
        <w:rPr>
          <w:noProof/>
          <w:webHidden/>
        </w:rPr>
        <w:t>12</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"_Toc425429939" </w:instrText>
      </w:r>
      <w:r>
        <w:fldChar w:fldCharType="separate"/>
      </w:r>
      <w:r w:rsidR="005D331D" w:rsidRPr="00C37915">
        <w:rPr>
          <w:rStyle w:val="Lienhypertexte"/>
          <w:noProof/>
        </w:rPr>
        <w:t>2.1.2.2</w:t>
      </w:r>
      <w:r w:rsidR="005D331D">
        <w:rPr>
          <w:rFonts w:asciiTheme="minorHAnsi" w:eastAsiaTheme="minorEastAsia" w:hAnsiTheme="minorHAnsi" w:cstheme="minorBidi"/>
          <w:noProof/>
          <w:lang w:eastAsia="fr-FR"/>
        </w:rPr>
        <w:tab/>
      </w:r>
      <w:r w:rsidR="005D331D" w:rsidRPr="00C37915">
        <w:rPr>
          <w:rStyle w:val="Lienhypertexte"/>
          <w:noProof/>
        </w:rPr>
        <w:t>Méthode des lignes de niveaux</w:t>
      </w:r>
      <w:r w:rsidR="005D331D">
        <w:rPr>
          <w:noProof/>
          <w:webHidden/>
        </w:rPr>
        <w:tab/>
      </w:r>
      <w:r w:rsidR="005D331D">
        <w:rPr>
          <w:noProof/>
          <w:webHidden/>
        </w:rPr>
        <w:fldChar w:fldCharType="begin"/>
      </w:r>
      <w:r w:rsidR="005D331D">
        <w:rPr>
          <w:noProof/>
          <w:webHidden/>
        </w:rPr>
        <w:instrText xml:space="preserve"> PAGEREF _Toc425429939 \h </w:instrText>
      </w:r>
      <w:r w:rsidR="005D331D">
        <w:rPr>
          <w:noProof/>
          <w:webHidden/>
        </w:rPr>
      </w:r>
      <w:r w:rsidR="005D331D">
        <w:rPr>
          <w:noProof/>
          <w:webHidden/>
        </w:rPr>
        <w:fldChar w:fldCharType="separate"/>
      </w:r>
      <w:r w:rsidR="005D331D">
        <w:rPr>
          <w:noProof/>
          <w:webHidden/>
        </w:rPr>
        <w:t>13</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"_Toc425429940" </w:instrText>
      </w:r>
      <w:r>
        <w:fldChar w:fldCharType="separate"/>
      </w:r>
      <w:r w:rsidR="005D331D" w:rsidRPr="00C37915">
        <w:rPr>
          <w:rStyle w:val="Lienhypertexte"/>
          <w:noProof/>
        </w:rPr>
        <w:t>2.2</w:t>
      </w:r>
      <w:r w:rsidR="005D331D">
        <w:rPr>
          <w:rFonts w:asciiTheme="minorHAnsi" w:eastAsiaTheme="minorEastAsia" w:hAnsiTheme="minorHAnsi" w:cstheme="minorBidi"/>
          <w:noProof/>
          <w:lang w:eastAsia="fr-FR"/>
        </w:rPr>
        <w:tab/>
      </w:r>
      <w:r w:rsidR="005D331D" w:rsidRPr="00C37915">
        <w:rPr>
          <w:rStyle w:val="Lienhypertexte"/>
          <w:noProof/>
        </w:rPr>
        <w:t>OptiStruct &amp; Tosca Structure</w:t>
      </w:r>
      <w:r w:rsidR="005D331D">
        <w:rPr>
          <w:noProof/>
          <w:webHidden/>
        </w:rPr>
        <w:tab/>
      </w:r>
      <w:r w:rsidR="005D331D">
        <w:rPr>
          <w:noProof/>
          <w:webHidden/>
        </w:rPr>
        <w:fldChar w:fldCharType="begin"/>
      </w:r>
      <w:r w:rsidR="005D331D">
        <w:rPr>
          <w:noProof/>
          <w:webHidden/>
        </w:rPr>
        <w:instrText xml:space="preserve"> PAGEREF _Toc425429940 \h </w:instrText>
      </w:r>
      <w:r w:rsidR="005D331D">
        <w:rPr>
          <w:noProof/>
          <w:webHidden/>
        </w:rPr>
      </w:r>
      <w:r w:rsidR="005D331D">
        <w:rPr>
          <w:noProof/>
          <w:webHidden/>
        </w:rPr>
        <w:fldChar w:fldCharType="separate"/>
      </w:r>
      <w:r w:rsidR="005D331D">
        <w:rPr>
          <w:noProof/>
          <w:webHidden/>
        </w:rPr>
        <w:t>13</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"_Toc425429941" </w:instrText>
      </w:r>
      <w:r>
        <w:fldChar w:fldCharType="separate"/>
      </w:r>
      <w:r w:rsidR="005D331D" w:rsidRPr="00C37915">
        <w:rPr>
          <w:rStyle w:val="Lienhypertexte"/>
          <w:noProof/>
        </w:rPr>
        <w:t>2.2.1</w:t>
      </w:r>
      <w:r w:rsidR="005D331D">
        <w:rPr>
          <w:rFonts w:asciiTheme="minorHAnsi" w:eastAsiaTheme="minorEastAsia" w:hAnsiTheme="minorHAnsi" w:cstheme="minorBidi"/>
          <w:noProof/>
          <w:lang w:eastAsia="fr-FR"/>
        </w:rPr>
        <w:tab/>
      </w:r>
      <w:r w:rsidR="005D331D" w:rsidRPr="00C37915">
        <w:rPr>
          <w:rStyle w:val="Lienhypertexte"/>
          <w:noProof/>
        </w:rPr>
        <w:t>OptiStruct</w:t>
      </w:r>
      <w:r w:rsidR="005D331D">
        <w:rPr>
          <w:noProof/>
          <w:webHidden/>
        </w:rPr>
        <w:tab/>
      </w:r>
      <w:r w:rsidR="005D331D">
        <w:rPr>
          <w:noProof/>
          <w:webHidden/>
        </w:rPr>
        <w:fldChar w:fldCharType="begin"/>
      </w:r>
      <w:r w:rsidR="005D331D">
        <w:rPr>
          <w:noProof/>
          <w:webHidden/>
        </w:rPr>
        <w:instrText xml:space="preserve"> PAGEREF _Toc425429941 \h </w:instrText>
      </w:r>
      <w:r w:rsidR="005D331D">
        <w:rPr>
          <w:noProof/>
          <w:webHidden/>
        </w:rPr>
      </w:r>
      <w:r w:rsidR="005D331D">
        <w:rPr>
          <w:noProof/>
          <w:webHidden/>
        </w:rPr>
        <w:fldChar w:fldCharType="separate"/>
      </w:r>
      <w:r w:rsidR="005D331D">
        <w:rPr>
          <w:noProof/>
          <w:webHidden/>
        </w:rPr>
        <w:t>13</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"_Toc425429942" </w:instrText>
      </w:r>
      <w:r>
        <w:fldChar w:fldCharType="separate"/>
      </w:r>
      <w:r w:rsidR="005D331D" w:rsidRPr="00C37915">
        <w:rPr>
          <w:rStyle w:val="Lienhypertexte"/>
          <w:noProof/>
        </w:rPr>
        <w:t>2.2.1.1</w:t>
      </w:r>
      <w:r w:rsidR="005D331D">
        <w:rPr>
          <w:rFonts w:asciiTheme="minorHAnsi" w:eastAsiaTheme="minorEastAsia" w:hAnsiTheme="minorHAnsi" w:cstheme="minorBidi"/>
          <w:noProof/>
          <w:lang w:eastAsia="fr-FR"/>
        </w:rPr>
        <w:tab/>
      </w:r>
      <w:r w:rsidR="005D331D" w:rsidRPr="00C37915">
        <w:rPr>
          <w:rStyle w:val="Lienhypertexte"/>
          <w:noProof/>
        </w:rPr>
        <w:t>Optimisation fine</w:t>
      </w:r>
      <w:r w:rsidR="005D331D">
        <w:rPr>
          <w:noProof/>
          <w:webHidden/>
        </w:rPr>
        <w:tab/>
      </w:r>
      <w:r w:rsidR="005D331D">
        <w:rPr>
          <w:noProof/>
          <w:webHidden/>
        </w:rPr>
        <w:fldChar w:fldCharType="begin"/>
      </w:r>
      <w:r w:rsidR="005D331D">
        <w:rPr>
          <w:noProof/>
          <w:webHidden/>
        </w:rPr>
        <w:instrText xml:space="preserve"> PAGEREF _Toc425429942 \h </w:instrText>
      </w:r>
      <w:r w:rsidR="005D331D">
        <w:rPr>
          <w:noProof/>
          <w:webHidden/>
        </w:rPr>
      </w:r>
      <w:r w:rsidR="005D331D">
        <w:rPr>
          <w:noProof/>
          <w:webHidden/>
        </w:rPr>
        <w:fldChar w:fldCharType="separate"/>
      </w:r>
      <w:r w:rsidR="005D331D">
        <w:rPr>
          <w:noProof/>
          <w:webHidden/>
        </w:rPr>
        <w:t>13</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"_Toc425429943" </w:instrText>
      </w:r>
      <w:r>
        <w:fldChar w:fldCharType="separate"/>
      </w:r>
      <w:r w:rsidR="005D331D" w:rsidRPr="00C37915">
        <w:rPr>
          <w:rStyle w:val="Lienhypertexte"/>
          <w:noProof/>
        </w:rPr>
        <w:t>2.2.1.2</w:t>
      </w:r>
      <w:r w:rsidR="005D331D">
        <w:rPr>
          <w:rFonts w:asciiTheme="minorHAnsi" w:eastAsiaTheme="minorEastAsia" w:hAnsiTheme="minorHAnsi" w:cstheme="minorBidi"/>
          <w:noProof/>
          <w:lang w:eastAsia="fr-FR"/>
        </w:rPr>
        <w:tab/>
      </w:r>
      <w:r w:rsidR="005D331D" w:rsidRPr="00C37915">
        <w:rPr>
          <w:rStyle w:val="Lienhypertexte"/>
          <w:noProof/>
        </w:rPr>
        <w:t>Optimisation conceptuelle</w:t>
      </w:r>
      <w:r w:rsidR="005D331D">
        <w:rPr>
          <w:noProof/>
          <w:webHidden/>
        </w:rPr>
        <w:tab/>
      </w:r>
      <w:r w:rsidR="005D331D">
        <w:rPr>
          <w:noProof/>
          <w:webHidden/>
        </w:rPr>
        <w:fldChar w:fldCharType="begin"/>
      </w:r>
      <w:r w:rsidR="005D331D">
        <w:rPr>
          <w:noProof/>
          <w:webHidden/>
        </w:rPr>
        <w:instrText xml:space="preserve"> PAGEREF _Toc425429943 \h </w:instrText>
      </w:r>
      <w:r w:rsidR="005D331D">
        <w:rPr>
          <w:noProof/>
          <w:webHidden/>
        </w:rPr>
      </w:r>
      <w:r w:rsidR="005D331D">
        <w:rPr>
          <w:noProof/>
          <w:webHidden/>
        </w:rPr>
        <w:fldChar w:fldCharType="separate"/>
      </w:r>
      <w:r w:rsidR="005D331D">
        <w:rPr>
          <w:noProof/>
          <w:webHidden/>
        </w:rPr>
        <w:t>14</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"_Toc425429944" </w:instrText>
      </w:r>
      <w:r>
        <w:fldChar w:fldCharType="separate"/>
      </w:r>
      <w:r w:rsidR="005D331D" w:rsidRPr="00C37915">
        <w:rPr>
          <w:rStyle w:val="Lienhypertexte"/>
          <w:noProof/>
        </w:rPr>
        <w:t>2.2.1.3</w:t>
      </w:r>
      <w:r w:rsidR="005D331D">
        <w:rPr>
          <w:rFonts w:asciiTheme="minorHAnsi" w:eastAsiaTheme="minorEastAsia" w:hAnsiTheme="minorHAnsi" w:cstheme="minorBidi"/>
          <w:noProof/>
          <w:lang w:eastAsia="fr-FR"/>
        </w:rPr>
        <w:tab/>
      </w:r>
      <w:r w:rsidR="005D331D" w:rsidRPr="00C37915">
        <w:rPr>
          <w:rStyle w:val="Lienhypertexte"/>
          <w:noProof/>
        </w:rPr>
        <w:t>Démarche et algorithmes</w:t>
      </w:r>
      <w:r w:rsidR="005D331D">
        <w:rPr>
          <w:noProof/>
          <w:webHidden/>
        </w:rPr>
        <w:tab/>
      </w:r>
      <w:r w:rsidR="005D331D">
        <w:rPr>
          <w:noProof/>
          <w:webHidden/>
        </w:rPr>
        <w:fldChar w:fldCharType="begin"/>
      </w:r>
      <w:r w:rsidR="005D331D">
        <w:rPr>
          <w:noProof/>
          <w:webHidden/>
        </w:rPr>
        <w:instrText xml:space="preserve"> PAGEREF _Toc425429944 \h </w:instrText>
      </w:r>
      <w:r w:rsidR="005D331D">
        <w:rPr>
          <w:noProof/>
          <w:webHidden/>
        </w:rPr>
      </w:r>
      <w:r w:rsidR="005D331D">
        <w:rPr>
          <w:noProof/>
          <w:webHidden/>
        </w:rPr>
        <w:fldChar w:fldCharType="separate"/>
      </w:r>
      <w:r w:rsidR="005D331D">
        <w:rPr>
          <w:noProof/>
          <w:webHidden/>
        </w:rPr>
        <w:t>14</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"_Toc425429945" </w:instrText>
      </w:r>
      <w:r>
        <w:fldChar w:fldCharType="separate"/>
      </w:r>
      <w:r w:rsidR="005D331D" w:rsidRPr="00C37915">
        <w:rPr>
          <w:rStyle w:val="Lienhypertexte"/>
          <w:noProof/>
        </w:rPr>
        <w:t>2.2.2</w:t>
      </w:r>
      <w:r w:rsidR="005D331D">
        <w:rPr>
          <w:rFonts w:asciiTheme="minorHAnsi" w:eastAsiaTheme="minorEastAsia" w:hAnsiTheme="minorHAnsi" w:cstheme="minorBidi"/>
          <w:noProof/>
          <w:lang w:eastAsia="fr-FR"/>
        </w:rPr>
        <w:tab/>
      </w:r>
      <w:r w:rsidR="005D331D" w:rsidRPr="00C37915">
        <w:rPr>
          <w:rStyle w:val="Lienhypertexte"/>
          <w:noProof/>
        </w:rPr>
        <w:t>Tosca Structure</w:t>
      </w:r>
      <w:r w:rsidR="005D331D">
        <w:rPr>
          <w:noProof/>
          <w:webHidden/>
        </w:rPr>
        <w:tab/>
      </w:r>
      <w:r w:rsidR="005D331D">
        <w:rPr>
          <w:noProof/>
          <w:webHidden/>
        </w:rPr>
        <w:fldChar w:fldCharType="begin"/>
      </w:r>
      <w:r w:rsidR="005D331D">
        <w:rPr>
          <w:noProof/>
          <w:webHidden/>
        </w:rPr>
        <w:instrText xml:space="preserve"> PAGEREF _Toc425429945 \h </w:instrText>
      </w:r>
      <w:r w:rsidR="005D331D">
        <w:rPr>
          <w:noProof/>
          <w:webHidden/>
        </w:rPr>
      </w:r>
      <w:r w:rsidR="005D331D">
        <w:rPr>
          <w:noProof/>
          <w:webHidden/>
        </w:rPr>
        <w:fldChar w:fldCharType="separate"/>
      </w:r>
      <w:r w:rsidR="005D331D">
        <w:rPr>
          <w:noProof/>
          <w:webHidden/>
        </w:rPr>
        <w:t>15</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"_Toc425429946" </w:instrText>
      </w:r>
      <w:r>
        <w:fldChar w:fldCharType="separate"/>
      </w:r>
      <w:r w:rsidR="005D331D" w:rsidRPr="00C37915">
        <w:rPr>
          <w:rStyle w:val="Lienhypertexte"/>
          <w:noProof/>
        </w:rPr>
        <w:t>2.2.2.1</w:t>
      </w:r>
      <w:r w:rsidR="005D331D">
        <w:rPr>
          <w:rFonts w:asciiTheme="minorHAnsi" w:eastAsiaTheme="minorEastAsia" w:hAnsiTheme="minorHAnsi" w:cstheme="minorBidi"/>
          <w:noProof/>
          <w:lang w:eastAsia="fr-FR"/>
        </w:rPr>
        <w:tab/>
      </w:r>
      <w:r w:rsidR="005D331D" w:rsidRPr="00C37915">
        <w:rPr>
          <w:rStyle w:val="Lienhypertexte"/>
          <w:noProof/>
        </w:rPr>
        <w:t>Méthodes d’optimisation</w:t>
      </w:r>
      <w:r w:rsidR="005D331D">
        <w:rPr>
          <w:noProof/>
          <w:webHidden/>
        </w:rPr>
        <w:tab/>
      </w:r>
      <w:r w:rsidR="005D331D">
        <w:rPr>
          <w:noProof/>
          <w:webHidden/>
        </w:rPr>
        <w:fldChar w:fldCharType="begin"/>
      </w:r>
      <w:r w:rsidR="005D331D">
        <w:rPr>
          <w:noProof/>
          <w:webHidden/>
        </w:rPr>
        <w:instrText xml:space="preserve"> PAGEREF _Toc425429946 \h </w:instrText>
      </w:r>
      <w:r w:rsidR="005D331D">
        <w:rPr>
          <w:noProof/>
          <w:webHidden/>
        </w:rPr>
      </w:r>
      <w:r w:rsidR="005D331D">
        <w:rPr>
          <w:noProof/>
          <w:webHidden/>
        </w:rPr>
        <w:fldChar w:fldCharType="separate"/>
      </w:r>
      <w:r w:rsidR="005D331D">
        <w:rPr>
          <w:noProof/>
          <w:webHidden/>
        </w:rPr>
        <w:t>15</w:t>
      </w:r>
      <w:r w:rsidR="005D331D">
        <w:rPr>
          <w:noProof/>
          <w:webHidden/>
        </w:rPr>
        <w:fldChar w:fldCharType="end"/>
      </w:r>
      <w:r>
        <w:rPr>
          <w:noProof/>
        </w:rPr>
        <w:fldChar w:fldCharType="end"/>
      </w:r>
    </w:p>
    <w:p w:rsidR="005D331D" w:rsidRDefault="00910827">
      <w:pPr>
        <w:pStyle w:val="TM4"/>
        <w:tabs>
          <w:tab w:val="left" w:pos="1540"/>
          <w:tab w:val="right" w:leader="dot" w:pos="9629"/>
        </w:tabs>
        <w:rPr>
          <w:rFonts w:asciiTheme="minorHAnsi" w:eastAsiaTheme="minorEastAsia" w:hAnsiTheme="minorHAnsi" w:cstheme="minorBidi"/>
          <w:noProof/>
          <w:lang w:eastAsia="fr-FR"/>
        </w:rPr>
      </w:pPr>
      <w:r>
        <w:fldChar w:fldCharType="begin"/>
      </w:r>
      <w:r>
        <w:instrText xml:space="preserve"> HYPERLINK \l "_Toc425429947" </w:instrText>
      </w:r>
      <w:r>
        <w:fldChar w:fldCharType="separate"/>
      </w:r>
      <w:r w:rsidR="005D331D" w:rsidRPr="00C37915">
        <w:rPr>
          <w:rStyle w:val="Lienhypertexte"/>
          <w:noProof/>
        </w:rPr>
        <w:t>2.2.2.2</w:t>
      </w:r>
      <w:r w:rsidR="005D331D">
        <w:rPr>
          <w:rFonts w:asciiTheme="minorHAnsi" w:eastAsiaTheme="minorEastAsia" w:hAnsiTheme="minorHAnsi" w:cstheme="minorBidi"/>
          <w:noProof/>
          <w:lang w:eastAsia="fr-FR"/>
        </w:rPr>
        <w:tab/>
      </w:r>
      <w:r w:rsidR="005D331D" w:rsidRPr="00C37915">
        <w:rPr>
          <w:rStyle w:val="Lienhypertexte"/>
          <w:noProof/>
        </w:rPr>
        <w:t>Démarche et algorithmes</w:t>
      </w:r>
      <w:r w:rsidR="005D331D">
        <w:rPr>
          <w:noProof/>
          <w:webHidden/>
        </w:rPr>
        <w:tab/>
      </w:r>
      <w:r w:rsidR="005D331D">
        <w:rPr>
          <w:noProof/>
          <w:webHidden/>
        </w:rPr>
        <w:fldChar w:fldCharType="begin"/>
      </w:r>
      <w:r w:rsidR="005D331D">
        <w:rPr>
          <w:noProof/>
          <w:webHidden/>
        </w:rPr>
        <w:instrText xml:space="preserve"> PAGEREF _Toc425429947 \h </w:instrText>
      </w:r>
      <w:r w:rsidR="005D331D">
        <w:rPr>
          <w:noProof/>
          <w:webHidden/>
        </w:rPr>
      </w:r>
      <w:r w:rsidR="005D331D">
        <w:rPr>
          <w:noProof/>
          <w:webHidden/>
        </w:rPr>
        <w:fldChar w:fldCharType="separate"/>
      </w:r>
      <w:r w:rsidR="005D331D">
        <w:rPr>
          <w:noProof/>
          <w:webHidden/>
        </w:rPr>
        <w:t>16</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"_Toc425429948" </w:instrText>
      </w:r>
      <w:r>
        <w:fldChar w:fldCharType="separate"/>
      </w:r>
      <w:r w:rsidR="005D331D" w:rsidRPr="00C37915">
        <w:rPr>
          <w:rStyle w:val="Lienhypertexte"/>
          <w:noProof/>
        </w:rPr>
        <w:t>2.2.3</w:t>
      </w:r>
      <w:r w:rsidR="005D331D">
        <w:rPr>
          <w:rFonts w:asciiTheme="minorHAnsi" w:eastAsiaTheme="minorEastAsia" w:hAnsiTheme="minorHAnsi" w:cstheme="minorBidi"/>
          <w:noProof/>
          <w:lang w:eastAsia="fr-FR"/>
        </w:rPr>
        <w:tab/>
      </w:r>
      <w:r w:rsidR="005D331D" w:rsidRPr="00C37915">
        <w:rPr>
          <w:rStyle w:val="Lienhypertexte"/>
          <w:noProof/>
        </w:rPr>
        <w:t>Terminologie</w:t>
      </w:r>
      <w:r w:rsidR="005D331D">
        <w:rPr>
          <w:noProof/>
          <w:webHidden/>
        </w:rPr>
        <w:tab/>
      </w:r>
      <w:r w:rsidR="005D331D">
        <w:rPr>
          <w:noProof/>
          <w:webHidden/>
        </w:rPr>
        <w:fldChar w:fldCharType="begin"/>
      </w:r>
      <w:r w:rsidR="005D331D">
        <w:rPr>
          <w:noProof/>
          <w:webHidden/>
        </w:rPr>
        <w:instrText xml:space="preserve"> PAGEREF _Toc425429948 \h </w:instrText>
      </w:r>
      <w:r w:rsidR="005D331D">
        <w:rPr>
          <w:noProof/>
          <w:webHidden/>
        </w:rPr>
      </w:r>
      <w:r w:rsidR="005D331D">
        <w:rPr>
          <w:noProof/>
          <w:webHidden/>
        </w:rPr>
        <w:fldChar w:fldCharType="separate"/>
      </w:r>
      <w:r w:rsidR="005D331D">
        <w:rPr>
          <w:noProof/>
          <w:webHidden/>
        </w:rPr>
        <w:t>16</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"_Toc425429949" </w:instrText>
      </w:r>
      <w:r>
        <w:fldChar w:fldCharType="separate"/>
      </w:r>
      <w:r w:rsidR="005D331D" w:rsidRPr="00C37915">
        <w:rPr>
          <w:rStyle w:val="Lienhypertexte"/>
          <w:noProof/>
        </w:rPr>
        <w:t>3</w:t>
      </w:r>
      <w:r w:rsidR="005D331D">
        <w:rPr>
          <w:rFonts w:asciiTheme="minorHAnsi" w:eastAsiaTheme="minorEastAsia" w:hAnsiTheme="minorHAnsi" w:cstheme="minorBidi"/>
          <w:noProof/>
          <w:sz w:val="22"/>
          <w:lang w:eastAsia="fr-FR"/>
        </w:rPr>
        <w:tab/>
      </w:r>
      <w:r w:rsidR="005D331D" w:rsidRPr="00C37915">
        <w:rPr>
          <w:rStyle w:val="Lienhypertexte"/>
          <w:noProof/>
        </w:rPr>
        <w:t>VOLANT MOTEUR</w:t>
      </w:r>
      <w:r w:rsidR="005D331D">
        <w:rPr>
          <w:noProof/>
          <w:webHidden/>
        </w:rPr>
        <w:tab/>
      </w:r>
      <w:r w:rsidR="005D331D">
        <w:rPr>
          <w:noProof/>
          <w:webHidden/>
        </w:rPr>
        <w:fldChar w:fldCharType="begin"/>
      </w:r>
      <w:r w:rsidR="005D331D">
        <w:rPr>
          <w:noProof/>
          <w:webHidden/>
        </w:rPr>
        <w:instrText xml:space="preserve"> PAGEREF _Toc425429949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"_Toc425429950" </w:instrText>
      </w:r>
      <w:r>
        <w:fldChar w:fldCharType="separate"/>
      </w:r>
      <w:r w:rsidR="005D331D" w:rsidRPr="00C37915">
        <w:rPr>
          <w:rStyle w:val="Lienhypertexte"/>
          <w:noProof/>
        </w:rPr>
        <w:t>3.1</w:t>
      </w:r>
      <w:r w:rsidR="005D331D">
        <w:rPr>
          <w:rFonts w:asciiTheme="minorHAnsi" w:eastAsiaTheme="minorEastAsia" w:hAnsiTheme="minorHAnsi" w:cstheme="minorBidi"/>
          <w:noProof/>
          <w:lang w:eastAsia="fr-FR"/>
        </w:rPr>
        <w:tab/>
      </w:r>
      <w:r w:rsidR="005D331D" w:rsidRPr="00C37915">
        <w:rPr>
          <w:rStyle w:val="Lienhypertexte"/>
          <w:noProof/>
        </w:rPr>
        <w:t>Modèle</w:t>
      </w:r>
      <w:r w:rsidR="005D331D">
        <w:rPr>
          <w:noProof/>
          <w:webHidden/>
        </w:rPr>
        <w:tab/>
      </w:r>
      <w:r w:rsidR="005D331D">
        <w:rPr>
          <w:noProof/>
          <w:webHidden/>
        </w:rPr>
        <w:fldChar w:fldCharType="begin"/>
      </w:r>
      <w:r w:rsidR="005D331D">
        <w:rPr>
          <w:noProof/>
          <w:webHidden/>
        </w:rPr>
        <w:instrText xml:space="preserve"> PAGEREF _Toc425429950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"_Toc425429951" </w:instrText>
      </w:r>
      <w:r>
        <w:fldChar w:fldCharType="separate"/>
      </w:r>
      <w:r w:rsidR="005D331D" w:rsidRPr="00C37915">
        <w:rPr>
          <w:rStyle w:val="Lienhypertexte"/>
          <w:noProof/>
        </w:rPr>
        <w:t>3.1.1</w:t>
      </w:r>
      <w:r w:rsidR="005D331D">
        <w:rPr>
          <w:rFonts w:asciiTheme="minorHAnsi" w:eastAsiaTheme="minorEastAsia" w:hAnsiTheme="minorHAnsi" w:cstheme="minorBidi"/>
          <w:noProof/>
          <w:lang w:eastAsia="fr-FR"/>
        </w:rPr>
        <w:tab/>
      </w:r>
      <w:r w:rsidR="005D331D" w:rsidRPr="00C37915">
        <w:rPr>
          <w:rStyle w:val="Lienhypertexte"/>
          <w:noProof/>
        </w:rPr>
        <w:t>Géométrie</w:t>
      </w:r>
      <w:r w:rsidR="005D331D">
        <w:rPr>
          <w:noProof/>
          <w:webHidden/>
        </w:rPr>
        <w:tab/>
      </w:r>
      <w:r w:rsidR="005D331D">
        <w:rPr>
          <w:noProof/>
          <w:webHidden/>
        </w:rPr>
        <w:fldChar w:fldCharType="begin"/>
      </w:r>
      <w:r w:rsidR="005D331D">
        <w:rPr>
          <w:noProof/>
          <w:webHidden/>
        </w:rPr>
        <w:instrText xml:space="preserve"> PAGEREF _Toc425429951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"_Toc425429952" </w:instrText>
      </w:r>
      <w:r>
        <w:fldChar w:fldCharType="separate"/>
      </w:r>
      <w:r w:rsidR="005D331D" w:rsidRPr="00C37915">
        <w:rPr>
          <w:rStyle w:val="Lienhypertexte"/>
          <w:noProof/>
        </w:rPr>
        <w:t>3.1.2</w:t>
      </w:r>
      <w:r w:rsidR="005D331D">
        <w:rPr>
          <w:rFonts w:asciiTheme="minorHAnsi" w:eastAsiaTheme="minorEastAsia" w:hAnsiTheme="minorHAnsi" w:cstheme="minorBidi"/>
          <w:noProof/>
          <w:lang w:eastAsia="fr-FR"/>
        </w:rPr>
        <w:tab/>
      </w:r>
      <w:r w:rsidR="005D331D" w:rsidRPr="00C37915">
        <w:rPr>
          <w:rStyle w:val="Lienhypertexte"/>
          <w:noProof/>
        </w:rPr>
        <w:t>Maillage</w:t>
      </w:r>
      <w:r w:rsidR="005D331D">
        <w:rPr>
          <w:noProof/>
          <w:webHidden/>
        </w:rPr>
        <w:tab/>
      </w:r>
      <w:r w:rsidR="005D331D">
        <w:rPr>
          <w:noProof/>
          <w:webHidden/>
        </w:rPr>
        <w:fldChar w:fldCharType="begin"/>
      </w:r>
      <w:r w:rsidR="005D331D">
        <w:rPr>
          <w:noProof/>
          <w:webHidden/>
        </w:rPr>
        <w:instrText xml:space="preserve"> PAGEREF _Toc425429952 \h </w:instrText>
      </w:r>
      <w:r w:rsidR="005D331D">
        <w:rPr>
          <w:noProof/>
          <w:webHidden/>
        </w:rPr>
      </w:r>
      <w:r w:rsidR="005D331D">
        <w:rPr>
          <w:noProof/>
          <w:webHidden/>
        </w:rPr>
        <w:fldChar w:fldCharType="separate"/>
      </w:r>
      <w:r w:rsidR="005D331D">
        <w:rPr>
          <w:noProof/>
          <w:webHidden/>
        </w:rPr>
        <w:t>18</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"_Toc425429953" </w:instrText>
      </w:r>
      <w:r>
        <w:fldChar w:fldCharType="separate"/>
      </w:r>
      <w:r w:rsidR="005D331D" w:rsidRPr="00C37915">
        <w:rPr>
          <w:rStyle w:val="Lienhypertexte"/>
          <w:noProof/>
        </w:rPr>
        <w:t>3.1.3</w:t>
      </w:r>
      <w:r w:rsidR="005D331D">
        <w:rPr>
          <w:rFonts w:asciiTheme="minorHAnsi" w:eastAsiaTheme="minorEastAsia" w:hAnsiTheme="minorHAnsi" w:cstheme="minorBidi"/>
          <w:noProof/>
          <w:lang w:eastAsia="fr-FR"/>
        </w:rPr>
        <w:tab/>
      </w:r>
      <w:r w:rsidR="005D331D" w:rsidRPr="00C37915">
        <w:rPr>
          <w:rStyle w:val="Lienhypertexte"/>
          <w:noProof/>
        </w:rPr>
        <w:t>Matériaux</w:t>
      </w:r>
      <w:r w:rsidR="005D331D">
        <w:rPr>
          <w:noProof/>
          <w:webHidden/>
        </w:rPr>
        <w:tab/>
      </w:r>
      <w:r w:rsidR="005D331D">
        <w:rPr>
          <w:noProof/>
          <w:webHidden/>
        </w:rPr>
        <w:fldChar w:fldCharType="begin"/>
      </w:r>
      <w:r w:rsidR="005D331D">
        <w:rPr>
          <w:noProof/>
          <w:webHidden/>
        </w:rPr>
        <w:instrText xml:space="preserve"> PAGEREF _Toc425429953 \h </w:instrText>
      </w:r>
      <w:r w:rsidR="005D331D">
        <w:rPr>
          <w:noProof/>
          <w:webHidden/>
        </w:rPr>
      </w:r>
      <w:r w:rsidR="005D331D">
        <w:rPr>
          <w:noProof/>
          <w:webHidden/>
        </w:rPr>
        <w:fldChar w:fldCharType="separate"/>
      </w:r>
      <w:r w:rsidR="005D331D">
        <w:rPr>
          <w:noProof/>
          <w:webHidden/>
        </w:rPr>
        <w:t>18</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"_Toc425429954" </w:instrText>
      </w:r>
      <w:r>
        <w:fldChar w:fldCharType="separate"/>
      </w:r>
      <w:r w:rsidR="005D331D" w:rsidRPr="00C37915">
        <w:rPr>
          <w:rStyle w:val="Lienhypertexte"/>
          <w:noProof/>
        </w:rPr>
        <w:t>3.1.4</w:t>
      </w:r>
      <w:r w:rsidR="005D331D">
        <w:rPr>
          <w:rFonts w:asciiTheme="minorHAnsi" w:eastAsiaTheme="minorEastAsia" w:hAnsiTheme="minorHAnsi" w:cstheme="minorBidi"/>
          <w:noProof/>
          <w:lang w:eastAsia="fr-FR"/>
        </w:rPr>
        <w:tab/>
      </w:r>
      <w:r w:rsidR="005D331D" w:rsidRPr="00C37915">
        <w:rPr>
          <w:rStyle w:val="Lienhypertexte"/>
          <w:noProof/>
        </w:rPr>
        <w:t>Bilan masse</w:t>
      </w:r>
      <w:r w:rsidR="005D331D">
        <w:rPr>
          <w:noProof/>
          <w:webHidden/>
        </w:rPr>
        <w:tab/>
      </w:r>
      <w:r w:rsidR="005D331D">
        <w:rPr>
          <w:noProof/>
          <w:webHidden/>
        </w:rPr>
        <w:fldChar w:fldCharType="begin"/>
      </w:r>
      <w:r w:rsidR="005D331D">
        <w:rPr>
          <w:noProof/>
          <w:webHidden/>
        </w:rPr>
        <w:instrText xml:space="preserve"> PAGEREF _Toc425429954 \h </w:instrText>
      </w:r>
      <w:r w:rsidR="005D331D">
        <w:rPr>
          <w:noProof/>
          <w:webHidden/>
        </w:rPr>
      </w:r>
      <w:r w:rsidR="005D331D">
        <w:rPr>
          <w:noProof/>
          <w:webHidden/>
        </w:rPr>
        <w:fldChar w:fldCharType="separate"/>
      </w:r>
      <w:r w:rsidR="005D331D">
        <w:rPr>
          <w:noProof/>
          <w:webHidden/>
        </w:rPr>
        <w:t>19</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"_Toc425429955" </w:instrText>
      </w:r>
      <w:r>
        <w:fldChar w:fldCharType="separate"/>
      </w:r>
      <w:r w:rsidR="005D331D" w:rsidRPr="00C37915">
        <w:rPr>
          <w:rStyle w:val="Lienhypertexte"/>
          <w:noProof/>
        </w:rPr>
        <w:t>3.2</w:t>
      </w:r>
      <w:r w:rsidR="005D331D">
        <w:rPr>
          <w:rFonts w:asciiTheme="minorHAnsi" w:eastAsiaTheme="minorEastAsia" w:hAnsiTheme="minorHAnsi" w:cstheme="minorBidi"/>
          <w:noProof/>
          <w:lang w:eastAsia="fr-FR"/>
        </w:rPr>
        <w:tab/>
      </w:r>
      <w:r w:rsidR="005D331D" w:rsidRPr="00C37915">
        <w:rPr>
          <w:rStyle w:val="Lienhypertexte"/>
          <w:noProof/>
        </w:rPr>
        <w:t>Cahier des charges : conditions limites, chargements et hypothèses</w:t>
      </w:r>
      <w:r w:rsidR="005D331D">
        <w:rPr>
          <w:noProof/>
          <w:webHidden/>
        </w:rPr>
        <w:tab/>
      </w:r>
      <w:r w:rsidR="005D331D">
        <w:rPr>
          <w:noProof/>
          <w:webHidden/>
        </w:rPr>
        <w:fldChar w:fldCharType="begin"/>
      </w:r>
      <w:r w:rsidR="005D331D">
        <w:rPr>
          <w:noProof/>
          <w:webHidden/>
        </w:rPr>
        <w:instrText xml:space="preserve"> PAGEREF _Toc425429955 \h </w:instrText>
      </w:r>
      <w:r w:rsidR="005D331D">
        <w:rPr>
          <w:noProof/>
          <w:webHidden/>
        </w:rPr>
      </w:r>
      <w:r w:rsidR="005D331D">
        <w:rPr>
          <w:noProof/>
          <w:webHidden/>
        </w:rPr>
        <w:fldChar w:fldCharType="separate"/>
      </w:r>
      <w:r w:rsidR="005D331D">
        <w:rPr>
          <w:noProof/>
          <w:webHidden/>
        </w:rPr>
        <w:t>19</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"_Toc425429956" </w:instrText>
      </w:r>
      <w:r>
        <w:fldChar w:fldCharType="separate"/>
      </w:r>
      <w:r w:rsidR="005D331D" w:rsidRPr="00C37915">
        <w:rPr>
          <w:rStyle w:val="Lienhypertexte"/>
          <w:noProof/>
        </w:rPr>
        <w:t>3.3</w:t>
      </w:r>
      <w:r w:rsidR="005D331D">
        <w:rPr>
          <w:rFonts w:asciiTheme="minorHAnsi" w:eastAsiaTheme="minorEastAsia" w:hAnsiTheme="minorHAnsi" w:cstheme="minorBidi"/>
          <w:noProof/>
          <w:lang w:eastAsia="fr-FR"/>
        </w:rPr>
        <w:tab/>
      </w:r>
      <w:r w:rsidR="005D331D" w:rsidRPr="00C37915">
        <w:rPr>
          <w:rStyle w:val="Lienhypertexte"/>
          <w:noProof/>
        </w:rPr>
        <w:t>Calcul</w:t>
      </w:r>
      <w:r w:rsidR="005D331D">
        <w:rPr>
          <w:noProof/>
          <w:webHidden/>
        </w:rPr>
        <w:tab/>
      </w:r>
      <w:r w:rsidR="005D331D">
        <w:rPr>
          <w:noProof/>
          <w:webHidden/>
        </w:rPr>
        <w:fldChar w:fldCharType="begin"/>
      </w:r>
      <w:r w:rsidR="005D331D">
        <w:rPr>
          <w:noProof/>
          <w:webHidden/>
        </w:rPr>
        <w:instrText xml:space="preserve"> PAGEREF _Toc425429956 \h </w:instrText>
      </w:r>
      <w:r w:rsidR="005D331D">
        <w:rPr>
          <w:noProof/>
          <w:webHidden/>
        </w:rPr>
      </w:r>
      <w:r w:rsidR="005D331D">
        <w:rPr>
          <w:noProof/>
          <w:webHidden/>
        </w:rPr>
        <w:fldChar w:fldCharType="separate"/>
      </w:r>
      <w:r w:rsidR="005D331D">
        <w:rPr>
          <w:noProof/>
          <w:webHidden/>
        </w:rPr>
        <w:t>20</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"_Toc425429957" </w:instrText>
      </w:r>
      <w:r>
        <w:fldChar w:fldCharType="separate"/>
      </w:r>
      <w:r w:rsidR="005D331D" w:rsidRPr="00C37915">
        <w:rPr>
          <w:rStyle w:val="Lienhypertexte"/>
          <w:noProof/>
        </w:rPr>
        <w:t>3.4</w:t>
      </w:r>
      <w:r w:rsidR="005D331D">
        <w:rPr>
          <w:rFonts w:asciiTheme="minorHAnsi" w:eastAsiaTheme="minorEastAsia" w:hAnsiTheme="minorHAnsi" w:cstheme="minorBidi"/>
          <w:noProof/>
          <w:lang w:eastAsia="fr-FR"/>
        </w:rPr>
        <w:tab/>
      </w:r>
      <w:r w:rsidR="005D331D" w:rsidRPr="00C37915">
        <w:rPr>
          <w:rStyle w:val="Lienhypertexte"/>
          <w:noProof/>
        </w:rPr>
        <w:t>Optimisation</w:t>
      </w:r>
      <w:r w:rsidR="005D331D">
        <w:rPr>
          <w:noProof/>
          <w:webHidden/>
        </w:rPr>
        <w:tab/>
      </w:r>
      <w:r w:rsidR="005D331D">
        <w:rPr>
          <w:noProof/>
          <w:webHidden/>
        </w:rPr>
        <w:fldChar w:fldCharType="begin"/>
      </w:r>
      <w:r w:rsidR="005D331D">
        <w:rPr>
          <w:noProof/>
          <w:webHidden/>
        </w:rPr>
        <w:instrText xml:space="preserve"> PAGEREF _Toc425429957 \h </w:instrText>
      </w:r>
      <w:r w:rsidR="005D331D">
        <w:rPr>
          <w:noProof/>
          <w:webHidden/>
        </w:rPr>
      </w:r>
      <w:r w:rsidR="005D331D">
        <w:rPr>
          <w:noProof/>
          <w:webHidden/>
        </w:rPr>
        <w:fldChar w:fldCharType="separate"/>
      </w:r>
      <w:r w:rsidR="005D331D">
        <w:rPr>
          <w:noProof/>
          <w:webHidden/>
        </w:rPr>
        <w:t>20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"_Toc425429958" </w:instrText>
      </w:r>
      <w:r>
        <w:fldChar w:fldCharType="separate"/>
      </w:r>
      <w:r w:rsidR="005D331D" w:rsidRPr="00C37915">
        <w:rPr>
          <w:rStyle w:val="Lienhypertexte"/>
          <w:noProof/>
        </w:rPr>
        <w:t>3.4.1</w:t>
      </w:r>
      <w:r w:rsidR="005D331D">
        <w:rPr>
          <w:rFonts w:asciiTheme="minorHAnsi" w:eastAsiaTheme="minorEastAsia" w:hAnsiTheme="minorHAnsi" w:cstheme="minorBidi"/>
          <w:noProof/>
          <w:lang w:eastAsia="fr-FR"/>
        </w:rPr>
        <w:tab/>
      </w:r>
      <w:r w:rsidR="005D331D" w:rsidRPr="00C37915">
        <w:rPr>
          <w:rStyle w:val="Lienhypertexte"/>
          <w:noProof/>
        </w:rPr>
        <w:t>Reconception</w:t>
      </w:r>
      <w:r w:rsidR="005D331D">
        <w:rPr>
          <w:noProof/>
          <w:webHidden/>
        </w:rPr>
        <w:tab/>
      </w:r>
      <w:r w:rsidR="005D331D">
        <w:rPr>
          <w:noProof/>
          <w:webHidden/>
        </w:rPr>
        <w:fldChar w:fldCharType="begin"/>
      </w:r>
      <w:r w:rsidR="005D331D">
        <w:rPr>
          <w:noProof/>
          <w:webHidden/>
        </w:rPr>
        <w:instrText xml:space="preserve"> PAGEREF _Toc425429958 \h </w:instrText>
      </w:r>
      <w:r w:rsidR="005D331D">
        <w:rPr>
          <w:noProof/>
          <w:webHidden/>
        </w:rPr>
      </w:r>
      <w:r w:rsidR="005D331D">
        <w:rPr>
          <w:noProof/>
          <w:webHidden/>
        </w:rPr>
        <w:fldChar w:fldCharType="separate"/>
      </w:r>
      <w:r w:rsidR="005D331D">
        <w:rPr>
          <w:noProof/>
          <w:webHidden/>
        </w:rPr>
        <w:t>20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"_Toc425429959" </w:instrText>
      </w:r>
      <w:r>
        <w:fldChar w:fldCharType="separate"/>
      </w:r>
      <w:r w:rsidR="005D331D" w:rsidRPr="00C37915">
        <w:rPr>
          <w:rStyle w:val="Lienhypertexte"/>
          <w:noProof/>
        </w:rPr>
        <w:t>3.4.2</w:t>
      </w:r>
      <w:r w:rsidR="005D331D">
        <w:rPr>
          <w:rFonts w:asciiTheme="minorHAnsi" w:eastAsiaTheme="minorEastAsia" w:hAnsiTheme="minorHAnsi" w:cstheme="minorBidi"/>
          <w:noProof/>
          <w:lang w:eastAsia="fr-FR"/>
        </w:rPr>
        <w:tab/>
      </w:r>
      <w:r w:rsidR="005D331D" w:rsidRPr="00C37915">
        <w:rPr>
          <w:rStyle w:val="Lienhypertexte"/>
          <w:noProof/>
        </w:rPr>
        <w:t>OptiStruct</w:t>
      </w:r>
      <w:r w:rsidR="005D331D">
        <w:rPr>
          <w:noProof/>
          <w:webHidden/>
        </w:rPr>
        <w:tab/>
      </w:r>
      <w:r w:rsidR="005D331D">
        <w:rPr>
          <w:noProof/>
          <w:webHidden/>
        </w:rPr>
        <w:fldChar w:fldCharType="begin"/>
      </w:r>
      <w:r w:rsidR="005D331D">
        <w:rPr>
          <w:noProof/>
          <w:webHidden/>
        </w:rPr>
        <w:instrText xml:space="preserve"> PAGEREF _Toc425429959 \h </w:instrText>
      </w:r>
      <w:r w:rsidR="005D331D">
        <w:rPr>
          <w:noProof/>
          <w:webHidden/>
        </w:rPr>
      </w:r>
      <w:r w:rsidR="005D331D">
        <w:rPr>
          <w:noProof/>
          <w:webHidden/>
        </w:rPr>
        <w:fldChar w:fldCharType="separate"/>
      </w:r>
      <w:r w:rsidR="005D331D">
        <w:rPr>
          <w:noProof/>
          <w:webHidden/>
        </w:rPr>
        <w:t>21</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"_Toc425429960" </w:instrText>
      </w:r>
      <w:r>
        <w:fldChar w:fldCharType="separate"/>
      </w:r>
      <w:r w:rsidR="005D331D" w:rsidRPr="00C37915">
        <w:rPr>
          <w:rStyle w:val="Lienhypertexte"/>
          <w:noProof/>
        </w:rPr>
        <w:t>3.4.3</w:t>
      </w:r>
      <w:r w:rsidR="005D331D">
        <w:rPr>
          <w:rFonts w:asciiTheme="minorHAnsi" w:eastAsiaTheme="minorEastAsia" w:hAnsiTheme="minorHAnsi" w:cstheme="minorBidi"/>
          <w:noProof/>
          <w:lang w:eastAsia="fr-FR"/>
        </w:rPr>
        <w:tab/>
      </w:r>
      <w:r w:rsidR="005D331D" w:rsidRPr="00C37915">
        <w:rPr>
          <w:rStyle w:val="Lienhypertexte"/>
          <w:noProof/>
        </w:rPr>
        <w:t>Tosca Structure</w:t>
      </w:r>
      <w:r w:rsidR="005D331D">
        <w:rPr>
          <w:noProof/>
          <w:webHidden/>
        </w:rPr>
        <w:tab/>
      </w:r>
      <w:r w:rsidR="005D331D">
        <w:rPr>
          <w:noProof/>
          <w:webHidden/>
        </w:rPr>
        <w:fldChar w:fldCharType="begin"/>
      </w:r>
      <w:r w:rsidR="005D331D">
        <w:rPr>
          <w:noProof/>
          <w:webHidden/>
        </w:rPr>
        <w:instrText xml:space="preserve"> PAGEREF _Toc425429960 \h </w:instrText>
      </w:r>
      <w:r w:rsidR="005D331D">
        <w:rPr>
          <w:noProof/>
          <w:webHidden/>
        </w:rPr>
      </w:r>
      <w:r w:rsidR="005D331D">
        <w:rPr>
          <w:noProof/>
          <w:webHidden/>
        </w:rPr>
        <w:fldChar w:fldCharType="separate"/>
      </w:r>
      <w:r w:rsidR="005D331D">
        <w:rPr>
          <w:noProof/>
          <w:webHidden/>
        </w:rPr>
        <w:t>25</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"_Toc425429961" </w:instrText>
      </w:r>
      <w:r>
        <w:fldChar w:fldCharType="separate"/>
      </w:r>
      <w:r w:rsidR="005D331D" w:rsidRPr="00C37915">
        <w:rPr>
          <w:rStyle w:val="Lienhypertexte"/>
          <w:noProof/>
        </w:rPr>
        <w:t>3.5</w:t>
      </w:r>
      <w:r w:rsidR="005D331D">
        <w:rPr>
          <w:rFonts w:asciiTheme="minorHAnsi" w:eastAsiaTheme="minorEastAsia" w:hAnsiTheme="minorHAnsi" w:cstheme="minorBidi"/>
          <w:noProof/>
          <w:lang w:eastAsia="fr-FR"/>
        </w:rPr>
        <w:tab/>
      </w:r>
      <w:r w:rsidR="005D331D" w:rsidRPr="00C37915">
        <w:rPr>
          <w:rStyle w:val="Lienhypertexte"/>
          <w:noProof/>
        </w:rPr>
        <w:t>Validation</w:t>
      </w:r>
      <w:r w:rsidR="005D331D">
        <w:rPr>
          <w:noProof/>
          <w:webHidden/>
        </w:rPr>
        <w:tab/>
      </w:r>
      <w:r w:rsidR="005D331D">
        <w:rPr>
          <w:noProof/>
          <w:webHidden/>
        </w:rPr>
        <w:fldChar w:fldCharType="begin"/>
      </w:r>
      <w:r w:rsidR="005D331D">
        <w:rPr>
          <w:noProof/>
          <w:webHidden/>
        </w:rPr>
        <w:instrText xml:space="preserve"> PAGEREF _Toc425429961 \h </w:instrText>
      </w:r>
      <w:r w:rsidR="005D331D">
        <w:rPr>
          <w:noProof/>
          <w:webHidden/>
        </w:rPr>
      </w:r>
      <w:r w:rsidR="005D331D">
        <w:rPr>
          <w:noProof/>
          <w:webHidden/>
        </w:rPr>
        <w:fldChar w:fldCharType="separate"/>
      </w:r>
      <w:r w:rsidR="005D331D">
        <w:rPr>
          <w:noProof/>
          <w:webHidden/>
        </w:rPr>
        <w:t>27</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"_Toc425429962" </w:instrText>
      </w:r>
      <w:r>
        <w:fldChar w:fldCharType="separate"/>
      </w:r>
      <w:r w:rsidR="005D331D" w:rsidRPr="00C37915">
        <w:rPr>
          <w:rStyle w:val="Lienhypertexte"/>
          <w:noProof/>
        </w:rPr>
        <w:t>3.6</w:t>
      </w:r>
      <w:r w:rsidR="005D331D">
        <w:rPr>
          <w:rFonts w:asciiTheme="minorHAnsi" w:eastAsiaTheme="minorEastAsia" w:hAnsiTheme="minorHAnsi" w:cstheme="minorBidi"/>
          <w:noProof/>
          <w:lang w:eastAsia="fr-FR"/>
        </w:rPr>
        <w:tab/>
      </w:r>
      <w:r w:rsidR="005D331D" w:rsidRPr="00C37915">
        <w:rPr>
          <w:rStyle w:val="Lienhypertexte"/>
          <w:noProof/>
        </w:rPr>
        <w:t>Conclusion</w:t>
      </w:r>
      <w:r w:rsidR="005D331D">
        <w:rPr>
          <w:noProof/>
          <w:webHidden/>
        </w:rPr>
        <w:tab/>
      </w:r>
      <w:r w:rsidR="005D331D">
        <w:rPr>
          <w:noProof/>
          <w:webHidden/>
        </w:rPr>
        <w:fldChar w:fldCharType="begin"/>
      </w:r>
      <w:r w:rsidR="005D331D">
        <w:rPr>
          <w:noProof/>
          <w:webHidden/>
        </w:rPr>
        <w:instrText xml:space="preserve"> PAGEREF _Toc425429962 \h </w:instrText>
      </w:r>
      <w:r w:rsidR="005D331D">
        <w:rPr>
          <w:noProof/>
          <w:webHidden/>
        </w:rPr>
      </w:r>
      <w:r w:rsidR="005D331D">
        <w:rPr>
          <w:noProof/>
          <w:webHidden/>
        </w:rPr>
        <w:fldChar w:fldCharType="separate"/>
      </w:r>
      <w:r w:rsidR="005D331D">
        <w:rPr>
          <w:noProof/>
          <w:webHidden/>
        </w:rPr>
        <w:t>28</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"_Toc425429963" </w:instrText>
      </w:r>
      <w:r>
        <w:fldChar w:fldCharType="separate"/>
      </w:r>
      <w:r w:rsidR="005D331D" w:rsidRPr="00C37915">
        <w:rPr>
          <w:rStyle w:val="Lienhypertexte"/>
          <w:noProof/>
        </w:rPr>
        <w:t>4</w:t>
      </w:r>
      <w:r w:rsidR="005D331D">
        <w:rPr>
          <w:rFonts w:asciiTheme="minorHAnsi" w:eastAsiaTheme="minorEastAsia" w:hAnsiTheme="minorHAnsi" w:cstheme="minorBidi"/>
          <w:noProof/>
          <w:sz w:val="22"/>
          <w:lang w:eastAsia="fr-FR"/>
        </w:rPr>
        <w:tab/>
      </w:r>
      <w:r w:rsidR="005D331D" w:rsidRPr="00C37915">
        <w:rPr>
          <w:rStyle w:val="Lienhypertexte"/>
          <w:noProof/>
        </w:rPr>
        <w:t>SELLETTE</w:t>
      </w:r>
      <w:r w:rsidR="005D331D">
        <w:rPr>
          <w:noProof/>
          <w:webHidden/>
        </w:rPr>
        <w:tab/>
      </w:r>
      <w:r w:rsidR="005D331D">
        <w:rPr>
          <w:noProof/>
          <w:webHidden/>
        </w:rPr>
        <w:fldChar w:fldCharType="begin"/>
      </w:r>
      <w:r w:rsidR="005D331D">
        <w:rPr>
          <w:noProof/>
          <w:webHidden/>
        </w:rPr>
        <w:instrText xml:space="preserve"> PAGEREF _Toc425429963 \h </w:instrText>
      </w:r>
      <w:r w:rsidR="005D331D">
        <w:rPr>
          <w:noProof/>
          <w:webHidden/>
        </w:rPr>
      </w:r>
      <w:r w:rsidR="005D331D">
        <w:rPr>
          <w:noProof/>
          <w:webHidden/>
        </w:rPr>
        <w:fldChar w:fldCharType="separate"/>
      </w:r>
      <w:r w:rsidR="005D331D">
        <w:rPr>
          <w:noProof/>
          <w:webHidden/>
        </w:rPr>
        <w:t>29</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"_Toc425429964" </w:instrText>
      </w:r>
      <w:r>
        <w:fldChar w:fldCharType="separate"/>
      </w:r>
      <w:r w:rsidR="005D331D" w:rsidRPr="00C37915">
        <w:rPr>
          <w:rStyle w:val="Lienhypertexte"/>
          <w:noProof/>
        </w:rPr>
        <w:t>4.1</w:t>
      </w:r>
      <w:r w:rsidR="005D331D">
        <w:rPr>
          <w:rFonts w:asciiTheme="minorHAnsi" w:eastAsiaTheme="minorEastAsia" w:hAnsiTheme="minorHAnsi" w:cstheme="minorBidi"/>
          <w:noProof/>
          <w:lang w:eastAsia="fr-FR"/>
        </w:rPr>
        <w:tab/>
      </w:r>
      <w:r w:rsidR="005D331D" w:rsidRPr="00C37915">
        <w:rPr>
          <w:rStyle w:val="Lienhypertexte"/>
          <w:noProof/>
        </w:rPr>
        <w:t>Modèle</w:t>
      </w:r>
      <w:r w:rsidR="005D331D">
        <w:rPr>
          <w:noProof/>
          <w:webHidden/>
        </w:rPr>
        <w:tab/>
      </w:r>
      <w:r w:rsidR="005D331D">
        <w:rPr>
          <w:noProof/>
          <w:webHidden/>
        </w:rPr>
        <w:fldChar w:fldCharType="begin"/>
      </w:r>
      <w:r w:rsidR="005D331D">
        <w:rPr>
          <w:noProof/>
          <w:webHidden/>
        </w:rPr>
        <w:instrText xml:space="preserve"> PAGEREF _Toc425429964 \h </w:instrText>
      </w:r>
      <w:r w:rsidR="005D331D">
        <w:rPr>
          <w:noProof/>
          <w:webHidden/>
        </w:rPr>
      </w:r>
      <w:r w:rsidR="005D331D">
        <w:rPr>
          <w:noProof/>
          <w:webHidden/>
        </w:rPr>
        <w:fldChar w:fldCharType="separate"/>
      </w:r>
      <w:r w:rsidR="005D331D">
        <w:rPr>
          <w:noProof/>
          <w:webHidden/>
        </w:rPr>
        <w:t>29</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"_Toc425429965" </w:instrText>
      </w:r>
      <w:r>
        <w:fldChar w:fldCharType="separate"/>
      </w:r>
      <w:r w:rsidR="005D331D" w:rsidRPr="00C37915">
        <w:rPr>
          <w:rStyle w:val="Lienhypertexte"/>
          <w:noProof/>
        </w:rPr>
        <w:t>4.1.1</w:t>
      </w:r>
      <w:r w:rsidR="005D331D">
        <w:rPr>
          <w:rFonts w:asciiTheme="minorHAnsi" w:eastAsiaTheme="minorEastAsia" w:hAnsiTheme="minorHAnsi" w:cstheme="minorBidi"/>
          <w:noProof/>
          <w:lang w:eastAsia="fr-FR"/>
        </w:rPr>
        <w:tab/>
      </w:r>
      <w:r w:rsidR="005D331D" w:rsidRPr="00C37915">
        <w:rPr>
          <w:rStyle w:val="Lienhypertexte"/>
          <w:noProof/>
        </w:rPr>
        <w:t>Géométrie</w:t>
      </w:r>
      <w:r w:rsidR="005D331D">
        <w:rPr>
          <w:noProof/>
          <w:webHidden/>
        </w:rPr>
        <w:tab/>
      </w:r>
      <w:r w:rsidR="005D331D">
        <w:rPr>
          <w:noProof/>
          <w:webHidden/>
        </w:rPr>
        <w:fldChar w:fldCharType="begin"/>
      </w:r>
      <w:r w:rsidR="005D331D">
        <w:rPr>
          <w:noProof/>
          <w:webHidden/>
        </w:rPr>
        <w:instrText xml:space="preserve"> PAGEREF _Toc425429965 \h </w:instrText>
      </w:r>
      <w:r w:rsidR="005D331D">
        <w:rPr>
          <w:noProof/>
          <w:webHidden/>
        </w:rPr>
      </w:r>
      <w:r w:rsidR="005D331D">
        <w:rPr>
          <w:noProof/>
          <w:webHidden/>
        </w:rPr>
        <w:fldChar w:fldCharType="separate"/>
      </w:r>
      <w:r w:rsidR="005D331D">
        <w:rPr>
          <w:noProof/>
          <w:webHidden/>
        </w:rPr>
        <w:t>29</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"_Toc425429966" </w:instrText>
      </w:r>
      <w:r>
        <w:fldChar w:fldCharType="separate"/>
      </w:r>
      <w:r w:rsidR="005D331D" w:rsidRPr="00C37915">
        <w:rPr>
          <w:rStyle w:val="Lienhypertexte"/>
          <w:noProof/>
        </w:rPr>
        <w:t>4.1.2</w:t>
      </w:r>
      <w:r w:rsidR="005D331D">
        <w:rPr>
          <w:rFonts w:asciiTheme="minorHAnsi" w:eastAsiaTheme="minorEastAsia" w:hAnsiTheme="minorHAnsi" w:cstheme="minorBidi"/>
          <w:noProof/>
          <w:lang w:eastAsia="fr-FR"/>
        </w:rPr>
        <w:tab/>
      </w:r>
      <w:r w:rsidR="005D331D" w:rsidRPr="00C37915">
        <w:rPr>
          <w:rStyle w:val="Lienhypertexte"/>
          <w:noProof/>
        </w:rPr>
        <w:t>Maillage</w:t>
      </w:r>
      <w:r w:rsidR="005D331D">
        <w:rPr>
          <w:noProof/>
          <w:webHidden/>
        </w:rPr>
        <w:tab/>
      </w:r>
      <w:r w:rsidR="005D331D">
        <w:rPr>
          <w:noProof/>
          <w:webHidden/>
        </w:rPr>
        <w:fldChar w:fldCharType="begin"/>
      </w:r>
      <w:r w:rsidR="005D331D">
        <w:rPr>
          <w:noProof/>
          <w:webHidden/>
        </w:rPr>
        <w:instrText xml:space="preserve"> PAGEREF _Toc425429966 \h </w:instrText>
      </w:r>
      <w:r w:rsidR="005D331D">
        <w:rPr>
          <w:noProof/>
          <w:webHidden/>
        </w:rPr>
      </w:r>
      <w:r w:rsidR="005D331D">
        <w:rPr>
          <w:noProof/>
          <w:webHidden/>
        </w:rPr>
        <w:fldChar w:fldCharType="separate"/>
      </w:r>
      <w:r w:rsidR="005D331D">
        <w:rPr>
          <w:noProof/>
          <w:webHidden/>
        </w:rPr>
        <w:t>30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"_Toc425429967" </w:instrText>
      </w:r>
      <w:r>
        <w:fldChar w:fldCharType="separate"/>
      </w:r>
      <w:r w:rsidR="005D331D" w:rsidRPr="00C37915">
        <w:rPr>
          <w:rStyle w:val="Lienhypertexte"/>
          <w:noProof/>
        </w:rPr>
        <w:t>4.1.3</w:t>
      </w:r>
      <w:r w:rsidR="005D331D">
        <w:rPr>
          <w:rFonts w:asciiTheme="minorHAnsi" w:eastAsiaTheme="minorEastAsia" w:hAnsiTheme="minorHAnsi" w:cstheme="minorBidi"/>
          <w:noProof/>
          <w:lang w:eastAsia="fr-FR"/>
        </w:rPr>
        <w:tab/>
      </w:r>
      <w:r w:rsidR="005D331D" w:rsidRPr="00C37915">
        <w:rPr>
          <w:rStyle w:val="Lienhypertexte"/>
          <w:noProof/>
        </w:rPr>
        <w:t>Matériaux</w:t>
      </w:r>
      <w:r w:rsidR="005D331D">
        <w:rPr>
          <w:noProof/>
          <w:webHidden/>
        </w:rPr>
        <w:tab/>
      </w:r>
      <w:r w:rsidR="005D331D">
        <w:rPr>
          <w:noProof/>
          <w:webHidden/>
        </w:rPr>
        <w:fldChar w:fldCharType="begin"/>
      </w:r>
      <w:r w:rsidR="005D331D">
        <w:rPr>
          <w:noProof/>
          <w:webHidden/>
        </w:rPr>
        <w:instrText xml:space="preserve"> PAGEREF _Toc425429967 \h </w:instrText>
      </w:r>
      <w:r w:rsidR="005D331D">
        <w:rPr>
          <w:noProof/>
          <w:webHidden/>
        </w:rPr>
      </w:r>
      <w:r w:rsidR="005D331D">
        <w:rPr>
          <w:noProof/>
          <w:webHidden/>
        </w:rPr>
        <w:fldChar w:fldCharType="separate"/>
      </w:r>
      <w:r w:rsidR="005D331D">
        <w:rPr>
          <w:noProof/>
          <w:webHidden/>
        </w:rPr>
        <w:t>31</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"_Toc425429968" </w:instrText>
      </w:r>
      <w:r>
        <w:fldChar w:fldCharType="separate"/>
      </w:r>
      <w:r w:rsidR="005D331D" w:rsidRPr="00C37915">
        <w:rPr>
          <w:rStyle w:val="Lienhypertexte"/>
          <w:noProof/>
        </w:rPr>
        <w:t>4.1.4</w:t>
      </w:r>
      <w:r w:rsidR="005D331D">
        <w:rPr>
          <w:rFonts w:asciiTheme="minorHAnsi" w:eastAsiaTheme="minorEastAsia" w:hAnsiTheme="minorHAnsi" w:cstheme="minorBidi"/>
          <w:noProof/>
          <w:lang w:eastAsia="fr-FR"/>
        </w:rPr>
        <w:tab/>
      </w:r>
      <w:r w:rsidR="005D331D" w:rsidRPr="00C37915">
        <w:rPr>
          <w:rStyle w:val="Lienhypertexte"/>
          <w:noProof/>
        </w:rPr>
        <w:t>Bilan masse</w:t>
      </w:r>
      <w:r w:rsidR="005D331D">
        <w:rPr>
          <w:noProof/>
          <w:webHidden/>
        </w:rPr>
        <w:tab/>
      </w:r>
      <w:r w:rsidR="005D331D">
        <w:rPr>
          <w:noProof/>
          <w:webHidden/>
        </w:rPr>
        <w:fldChar w:fldCharType="begin"/>
      </w:r>
      <w:r w:rsidR="005D331D">
        <w:rPr>
          <w:noProof/>
          <w:webHidden/>
        </w:rPr>
        <w:instrText xml:space="preserve"> PAGEREF _Toc425429968 \h </w:instrText>
      </w:r>
      <w:r w:rsidR="005D331D">
        <w:rPr>
          <w:noProof/>
          <w:webHidden/>
        </w:rPr>
      </w:r>
      <w:r w:rsidR="005D331D">
        <w:rPr>
          <w:noProof/>
          <w:webHidden/>
        </w:rPr>
        <w:fldChar w:fldCharType="separate"/>
      </w:r>
      <w:r w:rsidR="005D331D">
        <w:rPr>
          <w:noProof/>
          <w:webHidden/>
        </w:rPr>
        <w:t>31</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"_Toc425429969" </w:instrText>
      </w:r>
      <w:r>
        <w:fldChar w:fldCharType="separate"/>
      </w:r>
      <w:r w:rsidR="005D331D" w:rsidRPr="00C37915">
        <w:rPr>
          <w:rStyle w:val="Lienhypertexte"/>
          <w:noProof/>
        </w:rPr>
        <w:t>4.2</w:t>
      </w:r>
      <w:r w:rsidR="005D331D">
        <w:rPr>
          <w:rFonts w:asciiTheme="minorHAnsi" w:eastAsiaTheme="minorEastAsia" w:hAnsiTheme="minorHAnsi" w:cstheme="minorBidi"/>
          <w:noProof/>
          <w:lang w:eastAsia="fr-FR"/>
        </w:rPr>
        <w:tab/>
      </w:r>
      <w:r w:rsidR="005D331D" w:rsidRPr="00C37915">
        <w:rPr>
          <w:rStyle w:val="Lienhypertexte"/>
          <w:noProof/>
        </w:rPr>
        <w:t>Cahier des charges : conditions limites, chargements et hypothèses</w:t>
      </w:r>
      <w:r w:rsidR="005D331D">
        <w:rPr>
          <w:noProof/>
          <w:webHidden/>
        </w:rPr>
        <w:tab/>
      </w:r>
      <w:r w:rsidR="005D331D">
        <w:rPr>
          <w:noProof/>
          <w:webHidden/>
        </w:rPr>
        <w:fldChar w:fldCharType="begin"/>
      </w:r>
      <w:r w:rsidR="005D331D">
        <w:rPr>
          <w:noProof/>
          <w:webHidden/>
        </w:rPr>
        <w:instrText xml:space="preserve"> PAGEREF _Toc425429969 \h </w:instrText>
      </w:r>
      <w:r w:rsidR="005D331D">
        <w:rPr>
          <w:noProof/>
          <w:webHidden/>
        </w:rPr>
      </w:r>
      <w:r w:rsidR="005D331D">
        <w:rPr>
          <w:noProof/>
          <w:webHidden/>
        </w:rPr>
        <w:fldChar w:fldCharType="separate"/>
      </w:r>
      <w:r w:rsidR="005D331D">
        <w:rPr>
          <w:noProof/>
          <w:webHidden/>
        </w:rPr>
        <w:t>31</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"_Toc425429970" </w:instrText>
      </w:r>
      <w:r>
        <w:fldChar w:fldCharType="separate"/>
      </w:r>
      <w:r w:rsidR="005D331D" w:rsidRPr="00C37915">
        <w:rPr>
          <w:rStyle w:val="Lienhypertexte"/>
          <w:noProof/>
        </w:rPr>
        <w:t>4.3</w:t>
      </w:r>
      <w:r w:rsidR="005D331D">
        <w:rPr>
          <w:rFonts w:asciiTheme="minorHAnsi" w:eastAsiaTheme="minorEastAsia" w:hAnsiTheme="minorHAnsi" w:cstheme="minorBidi"/>
          <w:noProof/>
          <w:lang w:eastAsia="fr-FR"/>
        </w:rPr>
        <w:tab/>
      </w:r>
      <w:r w:rsidR="005D331D" w:rsidRPr="00C37915">
        <w:rPr>
          <w:rStyle w:val="Lienhypertexte"/>
          <w:noProof/>
        </w:rPr>
        <w:t>Calcul</w:t>
      </w:r>
      <w:r w:rsidR="005D331D">
        <w:rPr>
          <w:noProof/>
          <w:webHidden/>
        </w:rPr>
        <w:tab/>
      </w:r>
      <w:r w:rsidR="005D331D">
        <w:rPr>
          <w:noProof/>
          <w:webHidden/>
        </w:rPr>
        <w:fldChar w:fldCharType="begin"/>
      </w:r>
      <w:r w:rsidR="005D331D">
        <w:rPr>
          <w:noProof/>
          <w:webHidden/>
        </w:rPr>
        <w:instrText xml:space="preserve"> PAGEREF _Toc425429970 \h </w:instrText>
      </w:r>
      <w:r w:rsidR="005D331D">
        <w:rPr>
          <w:noProof/>
          <w:webHidden/>
        </w:rPr>
      </w:r>
      <w:r w:rsidR="005D331D">
        <w:rPr>
          <w:noProof/>
          <w:webHidden/>
        </w:rPr>
        <w:fldChar w:fldCharType="separate"/>
      </w:r>
      <w:r w:rsidR="005D331D">
        <w:rPr>
          <w:noProof/>
          <w:webHidden/>
        </w:rPr>
        <w:t>31</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"_Toc425429971" </w:instrText>
      </w:r>
      <w:r>
        <w:fldChar w:fldCharType="separate"/>
      </w:r>
      <w:r w:rsidR="005D331D" w:rsidRPr="00C37915">
        <w:rPr>
          <w:rStyle w:val="Lienhypertexte"/>
          <w:noProof/>
        </w:rPr>
        <w:t>4.4</w:t>
      </w:r>
      <w:r w:rsidR="005D331D">
        <w:rPr>
          <w:rFonts w:asciiTheme="minorHAnsi" w:eastAsiaTheme="minorEastAsia" w:hAnsiTheme="minorHAnsi" w:cstheme="minorBidi"/>
          <w:noProof/>
          <w:lang w:eastAsia="fr-FR"/>
        </w:rPr>
        <w:tab/>
      </w:r>
      <w:r w:rsidR="005D331D" w:rsidRPr="00C37915">
        <w:rPr>
          <w:rStyle w:val="Lienhypertexte"/>
          <w:noProof/>
        </w:rPr>
        <w:t>Optimisation</w:t>
      </w:r>
      <w:r w:rsidR="005D331D">
        <w:rPr>
          <w:noProof/>
          <w:webHidden/>
        </w:rPr>
        <w:tab/>
      </w:r>
      <w:r w:rsidR="005D331D">
        <w:rPr>
          <w:noProof/>
          <w:webHidden/>
        </w:rPr>
        <w:fldChar w:fldCharType="begin"/>
      </w:r>
      <w:r w:rsidR="005D331D">
        <w:rPr>
          <w:noProof/>
          <w:webHidden/>
        </w:rPr>
        <w:instrText xml:space="preserve"> PAGEREF _Toc425429971 \h </w:instrText>
      </w:r>
      <w:r w:rsidR="005D331D">
        <w:rPr>
          <w:noProof/>
          <w:webHidden/>
        </w:rPr>
      </w:r>
      <w:r w:rsidR="005D331D">
        <w:rPr>
          <w:noProof/>
          <w:webHidden/>
        </w:rPr>
        <w:fldChar w:fldCharType="separate"/>
      </w:r>
      <w:r w:rsidR="005D331D">
        <w:rPr>
          <w:noProof/>
          <w:webHidden/>
        </w:rPr>
        <w:t>32</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"_Toc425429972" </w:instrText>
      </w:r>
      <w:r>
        <w:fldChar w:fldCharType="separate"/>
      </w:r>
      <w:r w:rsidR="005D331D" w:rsidRPr="00C37915">
        <w:rPr>
          <w:rStyle w:val="Lienhypertexte"/>
          <w:noProof/>
        </w:rPr>
        <w:t>4.4.1</w:t>
      </w:r>
      <w:r w:rsidR="005D331D">
        <w:rPr>
          <w:rFonts w:asciiTheme="minorHAnsi" w:eastAsiaTheme="minorEastAsia" w:hAnsiTheme="minorHAnsi" w:cstheme="minorBidi"/>
          <w:noProof/>
          <w:lang w:eastAsia="fr-FR"/>
        </w:rPr>
        <w:tab/>
      </w:r>
      <w:r w:rsidR="005D331D" w:rsidRPr="00C37915">
        <w:rPr>
          <w:rStyle w:val="Lienhypertexte"/>
          <w:noProof/>
        </w:rPr>
        <w:t>Reconception</w:t>
      </w:r>
      <w:r w:rsidR="005D331D">
        <w:rPr>
          <w:noProof/>
          <w:webHidden/>
        </w:rPr>
        <w:tab/>
      </w:r>
      <w:r w:rsidR="005D331D">
        <w:rPr>
          <w:noProof/>
          <w:webHidden/>
        </w:rPr>
        <w:fldChar w:fldCharType="begin"/>
      </w:r>
      <w:r w:rsidR="005D331D">
        <w:rPr>
          <w:noProof/>
          <w:webHidden/>
        </w:rPr>
        <w:instrText xml:space="preserve"> PAGEREF _Toc425429972 \h </w:instrText>
      </w:r>
      <w:r w:rsidR="005D331D">
        <w:rPr>
          <w:noProof/>
          <w:webHidden/>
        </w:rPr>
      </w:r>
      <w:r w:rsidR="005D331D">
        <w:rPr>
          <w:noProof/>
          <w:webHidden/>
        </w:rPr>
        <w:fldChar w:fldCharType="separate"/>
      </w:r>
      <w:r w:rsidR="005D331D">
        <w:rPr>
          <w:noProof/>
          <w:webHidden/>
        </w:rPr>
        <w:t>32</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"_Toc425429973" </w:instrText>
      </w:r>
      <w:r>
        <w:fldChar w:fldCharType="separate"/>
      </w:r>
      <w:r w:rsidR="005D331D" w:rsidRPr="00C37915">
        <w:rPr>
          <w:rStyle w:val="Lienhypertexte"/>
          <w:noProof/>
        </w:rPr>
        <w:t>4.4.2</w:t>
      </w:r>
      <w:r w:rsidR="005D331D">
        <w:rPr>
          <w:rFonts w:asciiTheme="minorHAnsi" w:eastAsiaTheme="minorEastAsia" w:hAnsiTheme="minorHAnsi" w:cstheme="minorBidi"/>
          <w:noProof/>
          <w:lang w:eastAsia="fr-FR"/>
        </w:rPr>
        <w:tab/>
      </w:r>
      <w:r w:rsidR="005D331D" w:rsidRPr="00C37915">
        <w:rPr>
          <w:rStyle w:val="Lienhypertexte"/>
          <w:noProof/>
        </w:rPr>
        <w:t>OptiStruct</w:t>
      </w:r>
      <w:r w:rsidR="005D331D">
        <w:rPr>
          <w:noProof/>
          <w:webHidden/>
        </w:rPr>
        <w:tab/>
      </w:r>
      <w:r w:rsidR="005D331D">
        <w:rPr>
          <w:noProof/>
          <w:webHidden/>
        </w:rPr>
        <w:fldChar w:fldCharType="begin"/>
      </w:r>
      <w:r w:rsidR="005D331D">
        <w:rPr>
          <w:noProof/>
          <w:webHidden/>
        </w:rPr>
        <w:instrText xml:space="preserve"> PAGEREF _Toc425429973 \h </w:instrText>
      </w:r>
      <w:r w:rsidR="005D331D">
        <w:rPr>
          <w:noProof/>
          <w:webHidden/>
        </w:rPr>
      </w:r>
      <w:r w:rsidR="005D331D">
        <w:rPr>
          <w:noProof/>
          <w:webHidden/>
        </w:rPr>
        <w:fldChar w:fldCharType="separate"/>
      </w:r>
      <w:r w:rsidR="005D331D">
        <w:rPr>
          <w:noProof/>
          <w:webHidden/>
        </w:rPr>
        <w:t>33</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"_Toc425429974" </w:instrText>
      </w:r>
      <w:r>
        <w:fldChar w:fldCharType="separate"/>
      </w:r>
      <w:r w:rsidR="005D331D" w:rsidRPr="00C37915">
        <w:rPr>
          <w:rStyle w:val="Lienhypertexte"/>
          <w:noProof/>
        </w:rPr>
        <w:t>4.4.3</w:t>
      </w:r>
      <w:r w:rsidR="005D331D">
        <w:rPr>
          <w:rFonts w:asciiTheme="minorHAnsi" w:eastAsiaTheme="minorEastAsia" w:hAnsiTheme="minorHAnsi" w:cstheme="minorBidi"/>
          <w:noProof/>
          <w:lang w:eastAsia="fr-FR"/>
        </w:rPr>
        <w:tab/>
      </w:r>
      <w:r w:rsidR="005D331D" w:rsidRPr="00C37915">
        <w:rPr>
          <w:rStyle w:val="Lienhypertexte"/>
          <w:noProof/>
        </w:rPr>
        <w:t>Tosca Structure</w:t>
      </w:r>
      <w:r w:rsidR="005D331D">
        <w:rPr>
          <w:noProof/>
          <w:webHidden/>
        </w:rPr>
        <w:tab/>
      </w:r>
      <w:r w:rsidR="005D331D">
        <w:rPr>
          <w:noProof/>
          <w:webHidden/>
        </w:rPr>
        <w:fldChar w:fldCharType="begin"/>
      </w:r>
      <w:r w:rsidR="005D331D">
        <w:rPr>
          <w:noProof/>
          <w:webHidden/>
        </w:rPr>
        <w:instrText xml:space="preserve"> PAGEREF _Toc425429974 \h </w:instrText>
      </w:r>
      <w:r w:rsidR="005D331D">
        <w:rPr>
          <w:noProof/>
          <w:webHidden/>
        </w:rPr>
      </w:r>
      <w:r w:rsidR="005D331D">
        <w:rPr>
          <w:noProof/>
          <w:webHidden/>
        </w:rPr>
        <w:fldChar w:fldCharType="separate"/>
      </w:r>
      <w:r w:rsidR="005D331D">
        <w:rPr>
          <w:noProof/>
          <w:webHidden/>
        </w:rPr>
        <w:t>36</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"_Toc425429975" </w:instrText>
      </w:r>
      <w:r>
        <w:fldChar w:fldCharType="separate"/>
      </w:r>
      <w:r w:rsidR="005D331D" w:rsidRPr="00C37915">
        <w:rPr>
          <w:rStyle w:val="Lienhypertexte"/>
          <w:noProof/>
        </w:rPr>
        <w:t>4.5</w:t>
      </w:r>
      <w:r w:rsidR="005D331D">
        <w:rPr>
          <w:rFonts w:asciiTheme="minorHAnsi" w:eastAsiaTheme="minorEastAsia" w:hAnsiTheme="minorHAnsi" w:cstheme="minorBidi"/>
          <w:noProof/>
          <w:lang w:eastAsia="fr-FR"/>
        </w:rPr>
        <w:tab/>
      </w:r>
      <w:r w:rsidR="005D331D" w:rsidRPr="00C37915">
        <w:rPr>
          <w:rStyle w:val="Lienhypertexte"/>
          <w:noProof/>
        </w:rPr>
        <w:t>Validation</w:t>
      </w:r>
      <w:r w:rsidR="005D331D">
        <w:rPr>
          <w:noProof/>
          <w:webHidden/>
        </w:rPr>
        <w:tab/>
      </w:r>
      <w:r w:rsidR="005D331D">
        <w:rPr>
          <w:noProof/>
          <w:webHidden/>
        </w:rPr>
        <w:fldChar w:fldCharType="begin"/>
      </w:r>
      <w:r w:rsidR="005D331D">
        <w:rPr>
          <w:noProof/>
          <w:webHidden/>
        </w:rPr>
        <w:instrText xml:space="preserve"> PAGEREF _Toc425429975 \h </w:instrText>
      </w:r>
      <w:r w:rsidR="005D331D">
        <w:rPr>
          <w:noProof/>
          <w:webHidden/>
        </w:rPr>
      </w:r>
      <w:r w:rsidR="005D331D">
        <w:rPr>
          <w:noProof/>
          <w:webHidden/>
        </w:rPr>
        <w:fldChar w:fldCharType="separate"/>
      </w:r>
      <w:r w:rsidR="005D331D">
        <w:rPr>
          <w:noProof/>
          <w:webHidden/>
        </w:rPr>
        <w:t>38</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"_Toc425429976" </w:instrText>
      </w:r>
      <w:r>
        <w:fldChar w:fldCharType="separate"/>
      </w:r>
      <w:r w:rsidR="005D331D" w:rsidRPr="00C37915">
        <w:rPr>
          <w:rStyle w:val="Lienhypertexte"/>
          <w:noProof/>
        </w:rPr>
        <w:t>4.6</w:t>
      </w:r>
      <w:r w:rsidR="005D331D">
        <w:rPr>
          <w:rFonts w:asciiTheme="minorHAnsi" w:eastAsiaTheme="minorEastAsia" w:hAnsiTheme="minorHAnsi" w:cstheme="minorBidi"/>
          <w:noProof/>
          <w:lang w:eastAsia="fr-FR"/>
        </w:rPr>
        <w:tab/>
      </w:r>
      <w:r w:rsidR="005D331D" w:rsidRPr="00C37915">
        <w:rPr>
          <w:rStyle w:val="Lienhypertexte"/>
          <w:noProof/>
        </w:rPr>
        <w:t>Conclusion</w:t>
      </w:r>
      <w:r w:rsidR="005D331D">
        <w:rPr>
          <w:noProof/>
          <w:webHidden/>
        </w:rPr>
        <w:tab/>
      </w:r>
      <w:r w:rsidR="005D331D">
        <w:rPr>
          <w:noProof/>
          <w:webHidden/>
        </w:rPr>
        <w:fldChar w:fldCharType="begin"/>
      </w:r>
      <w:r w:rsidR="005D331D">
        <w:rPr>
          <w:noProof/>
          <w:webHidden/>
        </w:rPr>
        <w:instrText xml:space="preserve"> PAGEREF _Toc425429976 \h </w:instrText>
      </w:r>
      <w:r w:rsidR="005D331D">
        <w:rPr>
          <w:noProof/>
          <w:webHidden/>
        </w:rPr>
      </w:r>
      <w:r w:rsidR="005D331D">
        <w:rPr>
          <w:noProof/>
          <w:webHidden/>
        </w:rPr>
        <w:fldChar w:fldCharType="separate"/>
      </w:r>
      <w:r w:rsidR="005D331D">
        <w:rPr>
          <w:noProof/>
          <w:webHidden/>
        </w:rPr>
        <w:t>41</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"_Toc425429977" </w:instrText>
      </w:r>
      <w:r>
        <w:fldChar w:fldCharType="separate"/>
      </w:r>
      <w:r w:rsidR="005D331D" w:rsidRPr="00C37915">
        <w:rPr>
          <w:rStyle w:val="Lienhypertexte"/>
          <w:noProof/>
        </w:rPr>
        <w:t>5</w:t>
      </w:r>
      <w:r w:rsidR="005D331D">
        <w:rPr>
          <w:rFonts w:asciiTheme="minorHAnsi" w:eastAsiaTheme="minorEastAsia" w:hAnsiTheme="minorHAnsi" w:cstheme="minorBidi"/>
          <w:noProof/>
          <w:sz w:val="22"/>
          <w:lang w:eastAsia="fr-FR"/>
        </w:rPr>
        <w:tab/>
      </w:r>
      <w:r w:rsidR="005D331D" w:rsidRPr="00C37915">
        <w:rPr>
          <w:rStyle w:val="Lienhypertexte"/>
          <w:noProof/>
        </w:rPr>
        <w:t>CORNIERES ET GOUJONS</w:t>
      </w:r>
      <w:r w:rsidR="005D331D">
        <w:rPr>
          <w:noProof/>
          <w:webHidden/>
        </w:rPr>
        <w:tab/>
      </w:r>
      <w:r w:rsidR="005D331D">
        <w:rPr>
          <w:noProof/>
          <w:webHidden/>
        </w:rPr>
        <w:fldChar w:fldCharType="begin"/>
      </w:r>
      <w:r w:rsidR="005D331D">
        <w:rPr>
          <w:noProof/>
          <w:webHidden/>
        </w:rPr>
        <w:instrText xml:space="preserve"> PAGEREF _Toc425429977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"_Toc425429978" </w:instrText>
      </w:r>
      <w:r>
        <w:fldChar w:fldCharType="separate"/>
      </w:r>
      <w:r w:rsidR="005D331D" w:rsidRPr="00C37915">
        <w:rPr>
          <w:rStyle w:val="Lienhypertexte"/>
          <w:noProof/>
        </w:rPr>
        <w:t>5.1</w:t>
      </w:r>
      <w:r w:rsidR="005D331D">
        <w:rPr>
          <w:rFonts w:asciiTheme="minorHAnsi" w:eastAsiaTheme="minorEastAsia" w:hAnsiTheme="minorHAnsi" w:cstheme="minorBidi"/>
          <w:noProof/>
          <w:lang w:eastAsia="fr-FR"/>
        </w:rPr>
        <w:tab/>
      </w:r>
      <w:r w:rsidR="005D331D" w:rsidRPr="00C37915">
        <w:rPr>
          <w:rStyle w:val="Lienhypertexte"/>
          <w:noProof/>
        </w:rPr>
        <w:t>Modèles</w:t>
      </w:r>
      <w:r w:rsidR="005D331D">
        <w:rPr>
          <w:noProof/>
          <w:webHidden/>
        </w:rPr>
        <w:tab/>
      </w:r>
      <w:r w:rsidR="005D331D">
        <w:rPr>
          <w:noProof/>
          <w:webHidden/>
        </w:rPr>
        <w:fldChar w:fldCharType="begin"/>
      </w:r>
      <w:r w:rsidR="005D331D">
        <w:rPr>
          <w:noProof/>
          <w:webHidden/>
        </w:rPr>
        <w:instrText xml:space="preserve"> PAGEREF _Toc425429978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"_Toc425429979" </w:instrText>
      </w:r>
      <w:r>
        <w:fldChar w:fldCharType="separate"/>
      </w:r>
      <w:r w:rsidR="005D331D" w:rsidRPr="00C37915">
        <w:rPr>
          <w:rStyle w:val="Lienhypertexte"/>
          <w:noProof/>
        </w:rPr>
        <w:t>5.1.1</w:t>
      </w:r>
      <w:r w:rsidR="005D331D">
        <w:rPr>
          <w:rFonts w:asciiTheme="minorHAnsi" w:eastAsiaTheme="minorEastAsia" w:hAnsiTheme="minorHAnsi" w:cstheme="minorBidi"/>
          <w:noProof/>
          <w:lang w:eastAsia="fr-FR"/>
        </w:rPr>
        <w:tab/>
      </w:r>
      <w:r w:rsidR="005D331D" w:rsidRPr="00C37915">
        <w:rPr>
          <w:rStyle w:val="Lienhypertexte"/>
          <w:noProof/>
        </w:rPr>
        <w:t>Géométries</w:t>
      </w:r>
      <w:r w:rsidR="005D331D">
        <w:rPr>
          <w:noProof/>
          <w:webHidden/>
        </w:rPr>
        <w:tab/>
      </w:r>
      <w:r w:rsidR="005D331D">
        <w:rPr>
          <w:noProof/>
          <w:webHidden/>
        </w:rPr>
        <w:fldChar w:fldCharType="begin"/>
      </w:r>
      <w:r w:rsidR="005D331D">
        <w:rPr>
          <w:noProof/>
          <w:webHidden/>
        </w:rPr>
        <w:instrText xml:space="preserve"> PAGEREF _Toc425429979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"_Toc425429980" </w:instrText>
      </w:r>
      <w:r>
        <w:fldChar w:fldCharType="separate"/>
      </w:r>
      <w:r w:rsidR="005D331D" w:rsidRPr="00C37915">
        <w:rPr>
          <w:rStyle w:val="Lienhypertexte"/>
          <w:noProof/>
        </w:rPr>
        <w:t>5.1.2</w:t>
      </w:r>
      <w:r w:rsidR="005D331D">
        <w:rPr>
          <w:rFonts w:asciiTheme="minorHAnsi" w:eastAsiaTheme="minorEastAsia" w:hAnsiTheme="minorHAnsi" w:cstheme="minorBidi"/>
          <w:noProof/>
          <w:lang w:eastAsia="fr-FR"/>
        </w:rPr>
        <w:tab/>
      </w:r>
      <w:r w:rsidR="005D331D" w:rsidRPr="00C37915">
        <w:rPr>
          <w:rStyle w:val="Lienhypertexte"/>
          <w:noProof/>
        </w:rPr>
        <w:t>Maillages</w:t>
      </w:r>
      <w:r w:rsidR="005D331D">
        <w:rPr>
          <w:noProof/>
          <w:webHidden/>
        </w:rPr>
        <w:tab/>
      </w:r>
      <w:r w:rsidR="005D331D">
        <w:rPr>
          <w:noProof/>
          <w:webHidden/>
        </w:rPr>
        <w:fldChar w:fldCharType="begin"/>
      </w:r>
      <w:r w:rsidR="005D331D">
        <w:rPr>
          <w:noProof/>
          <w:webHidden/>
        </w:rPr>
        <w:instrText xml:space="preserve"> PAGEREF _Toc425429980 \h </w:instrText>
      </w:r>
      <w:r w:rsidR="005D331D">
        <w:rPr>
          <w:noProof/>
          <w:webHidden/>
        </w:rPr>
      </w:r>
      <w:r w:rsidR="005D331D">
        <w:rPr>
          <w:noProof/>
          <w:webHidden/>
        </w:rPr>
        <w:fldChar w:fldCharType="separate"/>
      </w:r>
      <w:r w:rsidR="005D331D">
        <w:rPr>
          <w:noProof/>
          <w:webHidden/>
        </w:rPr>
        <w:t>43</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"_Toc425429981" </w:instrText>
      </w:r>
      <w:r>
        <w:fldChar w:fldCharType="separate"/>
      </w:r>
      <w:r w:rsidR="005D331D" w:rsidRPr="00C37915">
        <w:rPr>
          <w:rStyle w:val="Lienhypertexte"/>
          <w:noProof/>
        </w:rPr>
        <w:t>5.1.3</w:t>
      </w:r>
      <w:r w:rsidR="005D331D">
        <w:rPr>
          <w:rFonts w:asciiTheme="minorHAnsi" w:eastAsiaTheme="minorEastAsia" w:hAnsiTheme="minorHAnsi" w:cstheme="minorBidi"/>
          <w:noProof/>
          <w:lang w:eastAsia="fr-FR"/>
        </w:rPr>
        <w:tab/>
      </w:r>
      <w:r w:rsidR="005D331D" w:rsidRPr="00C37915">
        <w:rPr>
          <w:rStyle w:val="Lienhypertexte"/>
          <w:noProof/>
        </w:rPr>
        <w:t>Matériau</w:t>
      </w:r>
      <w:r w:rsidR="005D331D">
        <w:rPr>
          <w:noProof/>
          <w:webHidden/>
        </w:rPr>
        <w:tab/>
      </w:r>
      <w:r w:rsidR="005D331D">
        <w:rPr>
          <w:noProof/>
          <w:webHidden/>
        </w:rPr>
        <w:fldChar w:fldCharType="begin"/>
      </w:r>
      <w:r w:rsidR="005D331D">
        <w:rPr>
          <w:noProof/>
          <w:webHidden/>
        </w:rPr>
        <w:instrText xml:space="preserve"> PAGEREF _Toc425429981 \h </w:instrText>
      </w:r>
      <w:r w:rsidR="005D331D">
        <w:rPr>
          <w:noProof/>
          <w:webHidden/>
        </w:rPr>
      </w:r>
      <w:r w:rsidR="005D331D">
        <w:rPr>
          <w:noProof/>
          <w:webHidden/>
        </w:rPr>
        <w:fldChar w:fldCharType="separate"/>
      </w:r>
      <w:r w:rsidR="005D331D">
        <w:rPr>
          <w:noProof/>
          <w:webHidden/>
        </w:rPr>
        <w:t>43</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"_Toc425429982" </w:instrText>
      </w:r>
      <w:r>
        <w:fldChar w:fldCharType="separate"/>
      </w:r>
      <w:r w:rsidR="005D331D" w:rsidRPr="00C37915">
        <w:rPr>
          <w:rStyle w:val="Lienhypertexte"/>
          <w:noProof/>
        </w:rPr>
        <w:t>5.2</w:t>
      </w:r>
      <w:r w:rsidR="005D331D">
        <w:rPr>
          <w:rFonts w:asciiTheme="minorHAnsi" w:eastAsiaTheme="minorEastAsia" w:hAnsiTheme="minorHAnsi" w:cstheme="minorBidi"/>
          <w:noProof/>
          <w:lang w:eastAsia="fr-FR"/>
        </w:rPr>
        <w:tab/>
      </w:r>
      <w:r w:rsidR="005D331D" w:rsidRPr="00C37915">
        <w:rPr>
          <w:rStyle w:val="Lienhypertexte"/>
          <w:noProof/>
        </w:rPr>
        <w:t>Cahier des charges : conditions limites, chargements et hypothèses</w:t>
      </w:r>
      <w:r w:rsidR="005D331D">
        <w:rPr>
          <w:noProof/>
          <w:webHidden/>
        </w:rPr>
        <w:tab/>
      </w:r>
      <w:r w:rsidR="005D331D">
        <w:rPr>
          <w:noProof/>
          <w:webHidden/>
        </w:rPr>
        <w:fldChar w:fldCharType="begin"/>
      </w:r>
      <w:r w:rsidR="005D331D">
        <w:rPr>
          <w:noProof/>
          <w:webHidden/>
        </w:rPr>
        <w:instrText xml:space="preserve"> PAGEREF _Toc425429982 \h </w:instrText>
      </w:r>
      <w:r w:rsidR="005D331D">
        <w:rPr>
          <w:noProof/>
          <w:webHidden/>
        </w:rPr>
      </w:r>
      <w:r w:rsidR="005D331D">
        <w:rPr>
          <w:noProof/>
          <w:webHidden/>
        </w:rPr>
        <w:fldChar w:fldCharType="separate"/>
      </w:r>
      <w:r w:rsidR="005D331D">
        <w:rPr>
          <w:noProof/>
          <w:webHidden/>
        </w:rPr>
        <w:t>44</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"_Toc425429983" </w:instrText>
      </w:r>
      <w:r>
        <w:fldChar w:fldCharType="separate"/>
      </w:r>
      <w:r w:rsidR="005D331D" w:rsidRPr="00C37915">
        <w:rPr>
          <w:rStyle w:val="Lienhypertexte"/>
          <w:noProof/>
        </w:rPr>
        <w:t>5.3</w:t>
      </w:r>
      <w:r w:rsidR="005D331D">
        <w:rPr>
          <w:rFonts w:asciiTheme="minorHAnsi" w:eastAsiaTheme="minorEastAsia" w:hAnsiTheme="minorHAnsi" w:cstheme="minorBidi"/>
          <w:noProof/>
          <w:lang w:eastAsia="fr-FR"/>
        </w:rPr>
        <w:tab/>
      </w:r>
      <w:r w:rsidR="005D331D" w:rsidRPr="00C37915">
        <w:rPr>
          <w:rStyle w:val="Lienhypertexte"/>
          <w:noProof/>
        </w:rPr>
        <w:t>Calculs</w:t>
      </w:r>
      <w:r w:rsidR="005D331D">
        <w:rPr>
          <w:noProof/>
          <w:webHidden/>
        </w:rPr>
        <w:tab/>
      </w:r>
      <w:r w:rsidR="005D331D">
        <w:rPr>
          <w:noProof/>
          <w:webHidden/>
        </w:rPr>
        <w:fldChar w:fldCharType="begin"/>
      </w:r>
      <w:r w:rsidR="005D331D">
        <w:rPr>
          <w:noProof/>
          <w:webHidden/>
        </w:rPr>
        <w:instrText xml:space="preserve"> PAGEREF _Toc425429983 \h </w:instrText>
      </w:r>
      <w:r w:rsidR="005D331D">
        <w:rPr>
          <w:noProof/>
          <w:webHidden/>
        </w:rPr>
      </w:r>
      <w:r w:rsidR="005D331D">
        <w:rPr>
          <w:noProof/>
          <w:webHidden/>
        </w:rPr>
        <w:fldChar w:fldCharType="separate"/>
      </w:r>
      <w:r w:rsidR="005D331D">
        <w:rPr>
          <w:noProof/>
          <w:webHidden/>
        </w:rPr>
        <w:t>44</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"_Toc425429984" </w:instrText>
      </w:r>
      <w:r>
        <w:fldChar w:fldCharType="separate"/>
      </w:r>
      <w:r w:rsidR="005D331D" w:rsidRPr="00C37915">
        <w:rPr>
          <w:rStyle w:val="Lienhypertexte"/>
          <w:noProof/>
        </w:rPr>
        <w:t>5.4</w:t>
      </w:r>
      <w:r w:rsidR="005D331D">
        <w:rPr>
          <w:rFonts w:asciiTheme="minorHAnsi" w:eastAsiaTheme="minorEastAsia" w:hAnsiTheme="minorHAnsi" w:cstheme="minorBidi"/>
          <w:noProof/>
          <w:lang w:eastAsia="fr-FR"/>
        </w:rPr>
        <w:tab/>
      </w:r>
      <w:r w:rsidR="005D331D" w:rsidRPr="00C37915">
        <w:rPr>
          <w:rStyle w:val="Lienhypertexte"/>
          <w:noProof/>
        </w:rPr>
        <w:t>Optimisations</w:t>
      </w:r>
      <w:r w:rsidR="005D331D">
        <w:rPr>
          <w:noProof/>
          <w:webHidden/>
        </w:rPr>
        <w:tab/>
      </w:r>
      <w:r w:rsidR="005D331D">
        <w:rPr>
          <w:noProof/>
          <w:webHidden/>
        </w:rPr>
        <w:fldChar w:fldCharType="begin"/>
      </w:r>
      <w:r w:rsidR="005D331D">
        <w:rPr>
          <w:noProof/>
          <w:webHidden/>
        </w:rPr>
        <w:instrText xml:space="preserve"> PAGEREF _Toc425429984 \h </w:instrText>
      </w:r>
      <w:r w:rsidR="005D331D">
        <w:rPr>
          <w:noProof/>
          <w:webHidden/>
        </w:rPr>
      </w:r>
      <w:r w:rsidR="005D331D">
        <w:rPr>
          <w:noProof/>
          <w:webHidden/>
        </w:rPr>
        <w:fldChar w:fldCharType="separate"/>
      </w:r>
      <w:r w:rsidR="005D331D">
        <w:rPr>
          <w:noProof/>
          <w:webHidden/>
        </w:rPr>
        <w:t>45</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"_Toc425429985" </w:instrText>
      </w:r>
      <w:r>
        <w:fldChar w:fldCharType="separate"/>
      </w:r>
      <w:r w:rsidR="005D331D" w:rsidRPr="00C37915">
        <w:rPr>
          <w:rStyle w:val="Lienhypertexte"/>
          <w:noProof/>
        </w:rPr>
        <w:t>5.4.1</w:t>
      </w:r>
      <w:r w:rsidR="005D331D">
        <w:rPr>
          <w:rFonts w:asciiTheme="minorHAnsi" w:eastAsiaTheme="minorEastAsia" w:hAnsiTheme="minorHAnsi" w:cstheme="minorBidi"/>
          <w:noProof/>
          <w:lang w:eastAsia="fr-FR"/>
        </w:rPr>
        <w:tab/>
      </w:r>
      <w:r w:rsidR="005D331D" w:rsidRPr="00C37915">
        <w:rPr>
          <w:rStyle w:val="Lienhypertexte"/>
          <w:noProof/>
        </w:rPr>
        <w:t>Reconception</w:t>
      </w:r>
      <w:r w:rsidR="005D331D">
        <w:rPr>
          <w:noProof/>
          <w:webHidden/>
        </w:rPr>
        <w:tab/>
      </w:r>
      <w:r w:rsidR="005D331D">
        <w:rPr>
          <w:noProof/>
          <w:webHidden/>
        </w:rPr>
        <w:fldChar w:fldCharType="begin"/>
      </w:r>
      <w:r w:rsidR="005D331D">
        <w:rPr>
          <w:noProof/>
          <w:webHidden/>
        </w:rPr>
        <w:instrText xml:space="preserve"> PAGEREF _Toc425429985 \h </w:instrText>
      </w:r>
      <w:r w:rsidR="005D331D">
        <w:rPr>
          <w:noProof/>
          <w:webHidden/>
        </w:rPr>
      </w:r>
      <w:r w:rsidR="005D331D">
        <w:rPr>
          <w:noProof/>
          <w:webHidden/>
        </w:rPr>
        <w:fldChar w:fldCharType="separate"/>
      </w:r>
      <w:r w:rsidR="005D331D">
        <w:rPr>
          <w:noProof/>
          <w:webHidden/>
        </w:rPr>
        <w:t>45</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"_Toc425429986" </w:instrText>
      </w:r>
      <w:r>
        <w:fldChar w:fldCharType="separate"/>
      </w:r>
      <w:r w:rsidR="005D331D" w:rsidRPr="00C37915">
        <w:rPr>
          <w:rStyle w:val="Lienhypertexte"/>
          <w:noProof/>
        </w:rPr>
        <w:t>5.4.2</w:t>
      </w:r>
      <w:r w:rsidR="005D331D">
        <w:rPr>
          <w:rFonts w:asciiTheme="minorHAnsi" w:eastAsiaTheme="minorEastAsia" w:hAnsiTheme="minorHAnsi" w:cstheme="minorBidi"/>
          <w:noProof/>
          <w:lang w:eastAsia="fr-FR"/>
        </w:rPr>
        <w:tab/>
      </w:r>
      <w:r w:rsidR="005D331D" w:rsidRPr="00C37915">
        <w:rPr>
          <w:rStyle w:val="Lienhypertexte"/>
          <w:noProof/>
        </w:rPr>
        <w:t>OptiStruct</w:t>
      </w:r>
      <w:r w:rsidR="005D331D">
        <w:rPr>
          <w:noProof/>
          <w:webHidden/>
        </w:rPr>
        <w:tab/>
      </w:r>
      <w:r w:rsidR="005D331D">
        <w:rPr>
          <w:noProof/>
          <w:webHidden/>
        </w:rPr>
        <w:fldChar w:fldCharType="begin"/>
      </w:r>
      <w:r w:rsidR="005D331D">
        <w:rPr>
          <w:noProof/>
          <w:webHidden/>
        </w:rPr>
        <w:instrText xml:space="preserve"> PAGEREF _Toc425429986 \h </w:instrText>
      </w:r>
      <w:r w:rsidR="005D331D">
        <w:rPr>
          <w:noProof/>
          <w:webHidden/>
        </w:rPr>
      </w:r>
      <w:r w:rsidR="005D331D">
        <w:rPr>
          <w:noProof/>
          <w:webHidden/>
        </w:rPr>
        <w:fldChar w:fldCharType="separate"/>
      </w:r>
      <w:r w:rsidR="005D331D">
        <w:rPr>
          <w:noProof/>
          <w:webHidden/>
        </w:rPr>
        <w:t>47</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"_Toc425429987" </w:instrText>
      </w:r>
      <w:r>
        <w:fldChar w:fldCharType="separate"/>
      </w:r>
      <w:r w:rsidR="005D331D" w:rsidRPr="00C37915">
        <w:rPr>
          <w:rStyle w:val="Lienhypertexte"/>
          <w:noProof/>
        </w:rPr>
        <w:t>5.5</w:t>
      </w:r>
      <w:r w:rsidR="005D331D">
        <w:rPr>
          <w:rFonts w:asciiTheme="minorHAnsi" w:eastAsiaTheme="minorEastAsia" w:hAnsiTheme="minorHAnsi" w:cstheme="minorBidi"/>
          <w:noProof/>
          <w:lang w:eastAsia="fr-FR"/>
        </w:rPr>
        <w:tab/>
      </w:r>
      <w:r w:rsidR="005D331D" w:rsidRPr="00C37915">
        <w:rPr>
          <w:rStyle w:val="Lienhypertexte"/>
          <w:noProof/>
        </w:rPr>
        <w:t>Validation</w:t>
      </w:r>
      <w:r w:rsidR="005D331D">
        <w:rPr>
          <w:noProof/>
          <w:webHidden/>
        </w:rPr>
        <w:tab/>
      </w:r>
      <w:r w:rsidR="005D331D">
        <w:rPr>
          <w:noProof/>
          <w:webHidden/>
        </w:rPr>
        <w:fldChar w:fldCharType="begin"/>
      </w:r>
      <w:r w:rsidR="005D331D">
        <w:rPr>
          <w:noProof/>
          <w:webHidden/>
        </w:rPr>
        <w:instrText xml:space="preserve"> PAGEREF _Toc425429987 \h </w:instrText>
      </w:r>
      <w:r w:rsidR="005D331D">
        <w:rPr>
          <w:noProof/>
          <w:webHidden/>
        </w:rPr>
      </w:r>
      <w:r w:rsidR="005D331D">
        <w:rPr>
          <w:noProof/>
          <w:webHidden/>
        </w:rPr>
        <w:fldChar w:fldCharType="separate"/>
      </w:r>
      <w:r w:rsidR="005D331D">
        <w:rPr>
          <w:noProof/>
          <w:webHidden/>
        </w:rPr>
        <w:t>49</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"_Toc425429988" </w:instrText>
      </w:r>
      <w:r>
        <w:fldChar w:fldCharType="separate"/>
      </w:r>
      <w:r w:rsidR="005D331D" w:rsidRPr="00C37915">
        <w:rPr>
          <w:rStyle w:val="Lienhypertexte"/>
          <w:noProof/>
        </w:rPr>
        <w:t>5.6</w:t>
      </w:r>
      <w:r w:rsidR="005D331D">
        <w:rPr>
          <w:rFonts w:asciiTheme="minorHAnsi" w:eastAsiaTheme="minorEastAsia" w:hAnsiTheme="minorHAnsi" w:cstheme="minorBidi"/>
          <w:noProof/>
          <w:lang w:eastAsia="fr-FR"/>
        </w:rPr>
        <w:tab/>
      </w:r>
      <w:r w:rsidR="005D331D" w:rsidRPr="00C37915">
        <w:rPr>
          <w:rStyle w:val="Lienhypertexte"/>
          <w:noProof/>
        </w:rPr>
        <w:t>Conclusion</w:t>
      </w:r>
      <w:r w:rsidR="005D331D">
        <w:rPr>
          <w:noProof/>
          <w:webHidden/>
        </w:rPr>
        <w:tab/>
      </w:r>
      <w:r w:rsidR="005D331D">
        <w:rPr>
          <w:noProof/>
          <w:webHidden/>
        </w:rPr>
        <w:fldChar w:fldCharType="begin"/>
      </w:r>
      <w:r w:rsidR="005D331D">
        <w:rPr>
          <w:noProof/>
          <w:webHidden/>
        </w:rPr>
        <w:instrText xml:space="preserve"> PAGEREF _Toc425429988 \h </w:instrText>
      </w:r>
      <w:r w:rsidR="005D331D">
        <w:rPr>
          <w:noProof/>
          <w:webHidden/>
        </w:rPr>
      </w:r>
      <w:r w:rsidR="005D331D">
        <w:rPr>
          <w:noProof/>
          <w:webHidden/>
        </w:rPr>
        <w:fldChar w:fldCharType="separate"/>
      </w:r>
      <w:r w:rsidR="005D331D">
        <w:rPr>
          <w:noProof/>
          <w:webHidden/>
        </w:rPr>
        <w:t>49</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"_Toc425429989" </w:instrText>
      </w:r>
      <w:r>
        <w:fldChar w:fldCharType="separate"/>
      </w:r>
      <w:r w:rsidR="005D331D" w:rsidRPr="00C37915">
        <w:rPr>
          <w:rStyle w:val="Lienhypertexte"/>
          <w:noProof/>
        </w:rPr>
        <w:t>6</w:t>
      </w:r>
      <w:r w:rsidR="005D331D">
        <w:rPr>
          <w:rFonts w:asciiTheme="minorHAnsi" w:eastAsiaTheme="minorEastAsia" w:hAnsiTheme="minorHAnsi" w:cstheme="minorBidi"/>
          <w:noProof/>
          <w:sz w:val="22"/>
          <w:lang w:eastAsia="fr-FR"/>
        </w:rPr>
        <w:tab/>
      </w:r>
      <w:r w:rsidR="005D331D" w:rsidRPr="00C37915">
        <w:rPr>
          <w:rStyle w:val="Lienhypertexte"/>
          <w:noProof/>
        </w:rPr>
        <w:t>RENFORT DE BLOCAGE</w:t>
      </w:r>
      <w:r w:rsidR="005D331D">
        <w:rPr>
          <w:noProof/>
          <w:webHidden/>
        </w:rPr>
        <w:tab/>
      </w:r>
      <w:r w:rsidR="005D331D">
        <w:rPr>
          <w:noProof/>
          <w:webHidden/>
        </w:rPr>
        <w:fldChar w:fldCharType="begin"/>
      </w:r>
      <w:r w:rsidR="005D331D">
        <w:rPr>
          <w:noProof/>
          <w:webHidden/>
        </w:rPr>
        <w:instrText xml:space="preserve"> PAGEREF _Toc425429989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"_Toc425429990" </w:instrText>
      </w:r>
      <w:r>
        <w:fldChar w:fldCharType="separate"/>
      </w:r>
      <w:r w:rsidR="005D331D" w:rsidRPr="00C37915">
        <w:rPr>
          <w:rStyle w:val="Lienhypertexte"/>
          <w:noProof/>
        </w:rPr>
        <w:t>6.1</w:t>
      </w:r>
      <w:r w:rsidR="005D331D">
        <w:rPr>
          <w:rFonts w:asciiTheme="minorHAnsi" w:eastAsiaTheme="minorEastAsia" w:hAnsiTheme="minorHAnsi" w:cstheme="minorBidi"/>
          <w:noProof/>
          <w:lang w:eastAsia="fr-FR"/>
        </w:rPr>
        <w:tab/>
      </w:r>
      <w:r w:rsidR="005D331D" w:rsidRPr="00C37915">
        <w:rPr>
          <w:rStyle w:val="Lienhypertexte"/>
          <w:noProof/>
        </w:rPr>
        <w:t>Modèle</w:t>
      </w:r>
      <w:r w:rsidR="005D331D">
        <w:rPr>
          <w:noProof/>
          <w:webHidden/>
        </w:rPr>
        <w:tab/>
      </w:r>
      <w:r w:rsidR="005D331D">
        <w:rPr>
          <w:noProof/>
          <w:webHidden/>
        </w:rPr>
        <w:fldChar w:fldCharType="begin"/>
      </w:r>
      <w:r w:rsidR="005D331D">
        <w:rPr>
          <w:noProof/>
          <w:webHidden/>
        </w:rPr>
        <w:instrText xml:space="preserve"> PAGEREF _Toc425429990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"_Toc425429991" </w:instrText>
      </w:r>
      <w:r>
        <w:fldChar w:fldCharType="separate"/>
      </w:r>
      <w:r w:rsidR="005D331D" w:rsidRPr="00C37915">
        <w:rPr>
          <w:rStyle w:val="Lienhypertexte"/>
          <w:noProof/>
        </w:rPr>
        <w:t>6.1.1</w:t>
      </w:r>
      <w:r w:rsidR="005D331D">
        <w:rPr>
          <w:rFonts w:asciiTheme="minorHAnsi" w:eastAsiaTheme="minorEastAsia" w:hAnsiTheme="minorHAnsi" w:cstheme="minorBidi"/>
          <w:noProof/>
          <w:lang w:eastAsia="fr-FR"/>
        </w:rPr>
        <w:tab/>
      </w:r>
      <w:r w:rsidR="005D331D" w:rsidRPr="00C37915">
        <w:rPr>
          <w:rStyle w:val="Lienhypertexte"/>
          <w:noProof/>
        </w:rPr>
        <w:t>Géométrie</w:t>
      </w:r>
      <w:r w:rsidR="005D331D">
        <w:rPr>
          <w:noProof/>
          <w:webHidden/>
        </w:rPr>
        <w:tab/>
      </w:r>
      <w:r w:rsidR="005D331D">
        <w:rPr>
          <w:noProof/>
          <w:webHidden/>
        </w:rPr>
        <w:fldChar w:fldCharType="begin"/>
      </w:r>
      <w:r w:rsidR="005D331D">
        <w:rPr>
          <w:noProof/>
          <w:webHidden/>
        </w:rPr>
        <w:instrText xml:space="preserve"> PAGEREF _Toc425429991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"_Toc425429992" </w:instrText>
      </w:r>
      <w:r>
        <w:fldChar w:fldCharType="separate"/>
      </w:r>
      <w:r w:rsidR="005D331D" w:rsidRPr="00C37915">
        <w:rPr>
          <w:rStyle w:val="Lienhypertexte"/>
          <w:noProof/>
        </w:rPr>
        <w:t>6.1.2</w:t>
      </w:r>
      <w:r w:rsidR="005D331D">
        <w:rPr>
          <w:rFonts w:asciiTheme="minorHAnsi" w:eastAsiaTheme="minorEastAsia" w:hAnsiTheme="minorHAnsi" w:cstheme="minorBidi"/>
          <w:noProof/>
          <w:lang w:eastAsia="fr-FR"/>
        </w:rPr>
        <w:tab/>
      </w:r>
      <w:r w:rsidR="005D331D" w:rsidRPr="00C37915">
        <w:rPr>
          <w:rStyle w:val="Lienhypertexte"/>
          <w:noProof/>
        </w:rPr>
        <w:t>Maillage</w:t>
      </w:r>
      <w:r w:rsidR="005D331D">
        <w:rPr>
          <w:noProof/>
          <w:webHidden/>
        </w:rPr>
        <w:tab/>
      </w:r>
      <w:r w:rsidR="005D331D">
        <w:rPr>
          <w:noProof/>
          <w:webHidden/>
        </w:rPr>
        <w:fldChar w:fldCharType="begin"/>
      </w:r>
      <w:r w:rsidR="005D331D">
        <w:rPr>
          <w:noProof/>
          <w:webHidden/>
        </w:rPr>
        <w:instrText xml:space="preserve"> PAGEREF _Toc425429992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"_Toc425429993" </w:instrText>
      </w:r>
      <w:r>
        <w:fldChar w:fldCharType="separate"/>
      </w:r>
      <w:r w:rsidR="005D331D" w:rsidRPr="00C37915">
        <w:rPr>
          <w:rStyle w:val="Lienhypertexte"/>
          <w:noProof/>
        </w:rPr>
        <w:t>6.1.3</w:t>
      </w:r>
      <w:r w:rsidR="005D331D">
        <w:rPr>
          <w:rFonts w:asciiTheme="minorHAnsi" w:eastAsiaTheme="minorEastAsia" w:hAnsiTheme="minorHAnsi" w:cstheme="minorBidi"/>
          <w:noProof/>
          <w:lang w:eastAsia="fr-FR"/>
        </w:rPr>
        <w:tab/>
      </w:r>
      <w:r w:rsidR="005D331D" w:rsidRPr="00C37915">
        <w:rPr>
          <w:rStyle w:val="Lienhypertexte"/>
          <w:noProof/>
        </w:rPr>
        <w:t>Matériau</w:t>
      </w:r>
      <w:r w:rsidR="005D331D">
        <w:rPr>
          <w:noProof/>
          <w:webHidden/>
        </w:rPr>
        <w:tab/>
      </w:r>
      <w:r w:rsidR="005D331D">
        <w:rPr>
          <w:noProof/>
          <w:webHidden/>
        </w:rPr>
        <w:fldChar w:fldCharType="begin"/>
      </w:r>
      <w:r w:rsidR="005D331D">
        <w:rPr>
          <w:noProof/>
          <w:webHidden/>
        </w:rPr>
        <w:instrText xml:space="preserve"> PAGEREF _Toc425429993 \h </w:instrText>
      </w:r>
      <w:r w:rsidR="005D331D">
        <w:rPr>
          <w:noProof/>
          <w:webHidden/>
        </w:rPr>
      </w:r>
      <w:r w:rsidR="005D331D">
        <w:rPr>
          <w:noProof/>
          <w:webHidden/>
        </w:rPr>
        <w:fldChar w:fldCharType="separate"/>
      </w:r>
      <w:r w:rsidR="005D331D">
        <w:rPr>
          <w:noProof/>
          <w:webHidden/>
        </w:rPr>
        <w:t>51</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"_Toc425429994" </w:instrText>
      </w:r>
      <w:r>
        <w:fldChar w:fldCharType="separate"/>
      </w:r>
      <w:r w:rsidR="005D331D" w:rsidRPr="00C37915">
        <w:rPr>
          <w:rStyle w:val="Lienhypertexte"/>
          <w:noProof/>
        </w:rPr>
        <w:t>6.1.4</w:t>
      </w:r>
      <w:r w:rsidR="005D331D">
        <w:rPr>
          <w:rFonts w:asciiTheme="minorHAnsi" w:eastAsiaTheme="minorEastAsia" w:hAnsiTheme="minorHAnsi" w:cstheme="minorBidi"/>
          <w:noProof/>
          <w:lang w:eastAsia="fr-FR"/>
        </w:rPr>
        <w:tab/>
      </w:r>
      <w:r w:rsidR="005D331D" w:rsidRPr="00C37915">
        <w:rPr>
          <w:rStyle w:val="Lienhypertexte"/>
          <w:noProof/>
        </w:rPr>
        <w:t>Bilan masse</w:t>
      </w:r>
      <w:r w:rsidR="005D331D">
        <w:rPr>
          <w:noProof/>
          <w:webHidden/>
        </w:rPr>
        <w:tab/>
      </w:r>
      <w:r w:rsidR="005D331D">
        <w:rPr>
          <w:noProof/>
          <w:webHidden/>
        </w:rPr>
        <w:fldChar w:fldCharType="begin"/>
      </w:r>
      <w:r w:rsidR="005D331D">
        <w:rPr>
          <w:noProof/>
          <w:webHidden/>
        </w:rPr>
        <w:instrText xml:space="preserve"> PAGEREF _Toc425429994 \h </w:instrText>
      </w:r>
      <w:r w:rsidR="005D331D">
        <w:rPr>
          <w:noProof/>
          <w:webHidden/>
        </w:rPr>
      </w:r>
      <w:r w:rsidR="005D331D">
        <w:rPr>
          <w:noProof/>
          <w:webHidden/>
        </w:rPr>
        <w:fldChar w:fldCharType="separate"/>
      </w:r>
      <w:r w:rsidR="005D331D">
        <w:rPr>
          <w:noProof/>
          <w:webHidden/>
        </w:rPr>
        <w:t>51</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"_Toc425429995" </w:instrText>
      </w:r>
      <w:r>
        <w:fldChar w:fldCharType="separate"/>
      </w:r>
      <w:r w:rsidR="005D331D" w:rsidRPr="00C37915">
        <w:rPr>
          <w:rStyle w:val="Lienhypertexte"/>
          <w:noProof/>
        </w:rPr>
        <w:t>6.2</w:t>
      </w:r>
      <w:r w:rsidR="005D331D">
        <w:rPr>
          <w:rFonts w:asciiTheme="minorHAnsi" w:eastAsiaTheme="minorEastAsia" w:hAnsiTheme="minorHAnsi" w:cstheme="minorBidi"/>
          <w:noProof/>
          <w:lang w:eastAsia="fr-FR"/>
        </w:rPr>
        <w:tab/>
      </w:r>
      <w:r w:rsidR="005D331D" w:rsidRPr="00C37915">
        <w:rPr>
          <w:rStyle w:val="Lienhypertexte"/>
          <w:noProof/>
        </w:rPr>
        <w:t>Cahier des charges : conditions limites, chargements et hypothèses</w:t>
      </w:r>
      <w:r w:rsidR="005D331D">
        <w:rPr>
          <w:noProof/>
          <w:webHidden/>
        </w:rPr>
        <w:tab/>
      </w:r>
      <w:r w:rsidR="005D331D">
        <w:rPr>
          <w:noProof/>
          <w:webHidden/>
        </w:rPr>
        <w:fldChar w:fldCharType="begin"/>
      </w:r>
      <w:r w:rsidR="005D331D">
        <w:rPr>
          <w:noProof/>
          <w:webHidden/>
        </w:rPr>
        <w:instrText xml:space="preserve"> PAGEREF _Toc425429995 \h </w:instrText>
      </w:r>
      <w:r w:rsidR="005D331D">
        <w:rPr>
          <w:noProof/>
          <w:webHidden/>
        </w:rPr>
      </w:r>
      <w:r w:rsidR="005D331D">
        <w:rPr>
          <w:noProof/>
          <w:webHidden/>
        </w:rPr>
        <w:fldChar w:fldCharType="separate"/>
      </w:r>
      <w:r w:rsidR="005D331D">
        <w:rPr>
          <w:noProof/>
          <w:webHidden/>
        </w:rPr>
        <w:t>52</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"_Toc425429996" </w:instrText>
      </w:r>
      <w:r>
        <w:fldChar w:fldCharType="separate"/>
      </w:r>
      <w:r w:rsidR="005D331D" w:rsidRPr="00C37915">
        <w:rPr>
          <w:rStyle w:val="Lienhypertexte"/>
          <w:noProof/>
        </w:rPr>
        <w:t>6.3</w:t>
      </w:r>
      <w:r w:rsidR="005D331D">
        <w:rPr>
          <w:rFonts w:asciiTheme="minorHAnsi" w:eastAsiaTheme="minorEastAsia" w:hAnsiTheme="minorHAnsi" w:cstheme="minorBidi"/>
          <w:noProof/>
          <w:lang w:eastAsia="fr-FR"/>
        </w:rPr>
        <w:tab/>
      </w:r>
      <w:r w:rsidR="005D331D" w:rsidRPr="00C37915">
        <w:rPr>
          <w:rStyle w:val="Lienhypertexte"/>
          <w:noProof/>
        </w:rPr>
        <w:t>Calcul</w:t>
      </w:r>
      <w:r w:rsidR="005D331D">
        <w:rPr>
          <w:noProof/>
          <w:webHidden/>
        </w:rPr>
        <w:tab/>
      </w:r>
      <w:r w:rsidR="005D331D">
        <w:rPr>
          <w:noProof/>
          <w:webHidden/>
        </w:rPr>
        <w:fldChar w:fldCharType="begin"/>
      </w:r>
      <w:r w:rsidR="005D331D">
        <w:rPr>
          <w:noProof/>
          <w:webHidden/>
        </w:rPr>
        <w:instrText xml:space="preserve"> PAGEREF _Toc425429996 \h </w:instrText>
      </w:r>
      <w:r w:rsidR="005D331D">
        <w:rPr>
          <w:noProof/>
          <w:webHidden/>
        </w:rPr>
      </w:r>
      <w:r w:rsidR="005D331D">
        <w:rPr>
          <w:noProof/>
          <w:webHidden/>
        </w:rPr>
        <w:fldChar w:fldCharType="separate"/>
      </w:r>
      <w:r w:rsidR="005D331D">
        <w:rPr>
          <w:noProof/>
          <w:webHidden/>
        </w:rPr>
        <w:t>53</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"_Toc425429997" </w:instrText>
      </w:r>
      <w:r>
        <w:fldChar w:fldCharType="separate"/>
      </w:r>
      <w:r w:rsidR="005D331D" w:rsidRPr="00C37915">
        <w:rPr>
          <w:rStyle w:val="Lienhypertexte"/>
          <w:noProof/>
        </w:rPr>
        <w:t>6.4</w:t>
      </w:r>
      <w:r w:rsidR="005D331D">
        <w:rPr>
          <w:rFonts w:asciiTheme="minorHAnsi" w:eastAsiaTheme="minorEastAsia" w:hAnsiTheme="minorHAnsi" w:cstheme="minorBidi"/>
          <w:noProof/>
          <w:lang w:eastAsia="fr-FR"/>
        </w:rPr>
        <w:tab/>
      </w:r>
      <w:r w:rsidR="005D331D" w:rsidRPr="00C37915">
        <w:rPr>
          <w:rStyle w:val="Lienhypertexte"/>
          <w:noProof/>
        </w:rPr>
        <w:t>Optimisation</w:t>
      </w:r>
      <w:r w:rsidR="005D331D">
        <w:rPr>
          <w:noProof/>
          <w:webHidden/>
        </w:rPr>
        <w:tab/>
      </w:r>
      <w:r w:rsidR="005D331D">
        <w:rPr>
          <w:noProof/>
          <w:webHidden/>
        </w:rPr>
        <w:fldChar w:fldCharType="begin"/>
      </w:r>
      <w:r w:rsidR="005D331D">
        <w:rPr>
          <w:noProof/>
          <w:webHidden/>
        </w:rPr>
        <w:instrText xml:space="preserve"> PAGEREF _Toc425429997 \h </w:instrText>
      </w:r>
      <w:r w:rsidR="005D331D">
        <w:rPr>
          <w:noProof/>
          <w:webHidden/>
        </w:rPr>
      </w:r>
      <w:r w:rsidR="005D331D">
        <w:rPr>
          <w:noProof/>
          <w:webHidden/>
        </w:rPr>
        <w:fldChar w:fldCharType="separate"/>
      </w:r>
      <w:r w:rsidR="005D331D">
        <w:rPr>
          <w:noProof/>
          <w:webHidden/>
        </w:rPr>
        <w:t>54</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"_Toc425429998" </w:instrText>
      </w:r>
      <w:r>
        <w:fldChar w:fldCharType="separate"/>
      </w:r>
      <w:r w:rsidR="005D331D" w:rsidRPr="00C37915">
        <w:rPr>
          <w:rStyle w:val="Lienhypertexte"/>
          <w:noProof/>
        </w:rPr>
        <w:t>6.4.1</w:t>
      </w:r>
      <w:r w:rsidR="005D331D">
        <w:rPr>
          <w:rFonts w:asciiTheme="minorHAnsi" w:eastAsiaTheme="minorEastAsia" w:hAnsiTheme="minorHAnsi" w:cstheme="minorBidi"/>
          <w:noProof/>
          <w:lang w:eastAsia="fr-FR"/>
        </w:rPr>
        <w:tab/>
      </w:r>
      <w:r w:rsidR="005D331D" w:rsidRPr="00C37915">
        <w:rPr>
          <w:rStyle w:val="Lienhypertexte"/>
          <w:noProof/>
        </w:rPr>
        <w:t>Shape optimisation</w:t>
      </w:r>
      <w:r w:rsidR="005D331D">
        <w:rPr>
          <w:noProof/>
          <w:webHidden/>
        </w:rPr>
        <w:tab/>
      </w:r>
      <w:r w:rsidR="005D331D">
        <w:rPr>
          <w:noProof/>
          <w:webHidden/>
        </w:rPr>
        <w:fldChar w:fldCharType="begin"/>
      </w:r>
      <w:r w:rsidR="005D331D">
        <w:rPr>
          <w:noProof/>
          <w:webHidden/>
        </w:rPr>
        <w:instrText xml:space="preserve"> PAGEREF _Toc425429998 \h </w:instrText>
      </w:r>
      <w:r w:rsidR="005D331D">
        <w:rPr>
          <w:noProof/>
          <w:webHidden/>
        </w:rPr>
      </w:r>
      <w:r w:rsidR="005D331D">
        <w:rPr>
          <w:noProof/>
          <w:webHidden/>
        </w:rPr>
        <w:fldChar w:fldCharType="separate"/>
      </w:r>
      <w:r w:rsidR="005D331D">
        <w:rPr>
          <w:noProof/>
          <w:webHidden/>
        </w:rPr>
        <w:t>54</w:t>
      </w:r>
      <w:r w:rsidR="005D331D">
        <w:rPr>
          <w:noProof/>
          <w:webHidden/>
        </w:rPr>
        <w:fldChar w:fldCharType="end"/>
      </w:r>
      <w:r>
        <w:rPr>
          <w:noProof/>
        </w:rPr>
        <w:fldChar w:fldCharType="end"/>
      </w:r>
    </w:p>
    <w:p w:rsidR="005D331D" w:rsidRDefault="00910827">
      <w:pPr>
        <w:pStyle w:val="TM3"/>
        <w:tabs>
          <w:tab w:val="left" w:pos="1320"/>
          <w:tab w:val="right" w:leader="dot" w:pos="9629"/>
        </w:tabs>
        <w:rPr>
          <w:rFonts w:asciiTheme="minorHAnsi" w:eastAsiaTheme="minorEastAsia" w:hAnsiTheme="minorHAnsi" w:cstheme="minorBidi"/>
          <w:noProof/>
          <w:lang w:eastAsia="fr-FR"/>
        </w:rPr>
      </w:pPr>
      <w:r>
        <w:fldChar w:fldCharType="begin"/>
      </w:r>
      <w:r>
        <w:instrText xml:space="preserve"> HYPERLINK \l "_Toc425429999" </w:instrText>
      </w:r>
      <w:r>
        <w:fldChar w:fldCharType="separate"/>
      </w:r>
      <w:r w:rsidR="005D331D" w:rsidRPr="00C37915">
        <w:rPr>
          <w:rStyle w:val="Lienhypertexte"/>
          <w:noProof/>
        </w:rPr>
        <w:t>6.4.2</w:t>
      </w:r>
      <w:r w:rsidR="005D331D">
        <w:rPr>
          <w:rFonts w:asciiTheme="minorHAnsi" w:eastAsiaTheme="minorEastAsia" w:hAnsiTheme="minorHAnsi" w:cstheme="minorBidi"/>
          <w:noProof/>
          <w:lang w:eastAsia="fr-FR"/>
        </w:rPr>
        <w:tab/>
      </w:r>
      <w:r w:rsidR="005D331D" w:rsidRPr="00C37915">
        <w:rPr>
          <w:rStyle w:val="Lienhypertexte"/>
          <w:noProof/>
        </w:rPr>
        <w:t>Free size optimization</w:t>
      </w:r>
      <w:r w:rsidR="005D331D">
        <w:rPr>
          <w:noProof/>
          <w:webHidden/>
        </w:rPr>
        <w:tab/>
      </w:r>
      <w:r w:rsidR="005D331D">
        <w:rPr>
          <w:noProof/>
          <w:webHidden/>
        </w:rPr>
        <w:fldChar w:fldCharType="begin"/>
      </w:r>
      <w:r w:rsidR="005D331D">
        <w:rPr>
          <w:noProof/>
          <w:webHidden/>
        </w:rPr>
        <w:instrText xml:space="preserve"> PAGEREF _Toc425429999 \h </w:instrText>
      </w:r>
      <w:r w:rsidR="005D331D">
        <w:rPr>
          <w:noProof/>
          <w:webHidden/>
        </w:rPr>
      </w:r>
      <w:r w:rsidR="005D331D">
        <w:rPr>
          <w:noProof/>
          <w:webHidden/>
        </w:rPr>
        <w:fldChar w:fldCharType="separate"/>
      </w:r>
      <w:r w:rsidR="005D331D">
        <w:rPr>
          <w:noProof/>
          <w:webHidden/>
        </w:rPr>
        <w:t>57</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"_Toc425430000" </w:instrText>
      </w:r>
      <w:r>
        <w:fldChar w:fldCharType="separate"/>
      </w:r>
      <w:r w:rsidR="005D331D" w:rsidRPr="00C37915">
        <w:rPr>
          <w:rStyle w:val="Lienhypertexte"/>
          <w:noProof/>
        </w:rPr>
        <w:t>6.5</w:t>
      </w:r>
      <w:r w:rsidR="005D331D">
        <w:rPr>
          <w:rFonts w:asciiTheme="minorHAnsi" w:eastAsiaTheme="minorEastAsia" w:hAnsiTheme="minorHAnsi" w:cstheme="minorBidi"/>
          <w:noProof/>
          <w:lang w:eastAsia="fr-FR"/>
        </w:rPr>
        <w:tab/>
      </w:r>
      <w:r w:rsidR="005D331D" w:rsidRPr="00C37915">
        <w:rPr>
          <w:rStyle w:val="Lienhypertexte"/>
          <w:noProof/>
        </w:rPr>
        <w:t>Validation</w:t>
      </w:r>
      <w:r w:rsidR="005D331D">
        <w:rPr>
          <w:noProof/>
          <w:webHidden/>
        </w:rPr>
        <w:tab/>
      </w:r>
      <w:r w:rsidR="005D331D">
        <w:rPr>
          <w:noProof/>
          <w:webHidden/>
        </w:rPr>
        <w:fldChar w:fldCharType="begin"/>
      </w:r>
      <w:r w:rsidR="005D331D">
        <w:rPr>
          <w:noProof/>
          <w:webHidden/>
        </w:rPr>
        <w:instrText xml:space="preserve"> PAGEREF _Toc425430000 \h </w:instrText>
      </w:r>
      <w:r w:rsidR="005D331D">
        <w:rPr>
          <w:noProof/>
          <w:webHidden/>
        </w:rPr>
      </w:r>
      <w:r w:rsidR="005D331D">
        <w:rPr>
          <w:noProof/>
          <w:webHidden/>
        </w:rPr>
        <w:fldChar w:fldCharType="separate"/>
      </w:r>
      <w:r w:rsidR="005D331D">
        <w:rPr>
          <w:noProof/>
          <w:webHidden/>
        </w:rPr>
        <w:t>59</w:t>
      </w:r>
      <w:r w:rsidR="005D331D">
        <w:rPr>
          <w:noProof/>
          <w:webHidden/>
        </w:rPr>
        <w:fldChar w:fldCharType="end"/>
      </w:r>
      <w:r>
        <w:rPr>
          <w:noProof/>
        </w:rPr>
        <w:fldChar w:fldCharType="end"/>
      </w:r>
    </w:p>
    <w:p w:rsidR="005D331D" w:rsidRDefault="00910827">
      <w:pPr>
        <w:pStyle w:val="TM2"/>
        <w:rPr>
          <w:rFonts w:asciiTheme="minorHAnsi" w:eastAsiaTheme="minorEastAsia" w:hAnsiTheme="minorHAnsi" w:cstheme="minorBidi"/>
          <w:noProof/>
          <w:lang w:eastAsia="fr-FR"/>
        </w:rPr>
      </w:pPr>
      <w:r>
        <w:fldChar w:fldCharType="begin"/>
      </w:r>
      <w:r>
        <w:instrText xml:space="preserve"> HYPERLINK \l "_Toc425430001" </w:instrText>
      </w:r>
      <w:r>
        <w:fldChar w:fldCharType="separate"/>
      </w:r>
      <w:r w:rsidR="005D331D" w:rsidRPr="00C37915">
        <w:rPr>
          <w:rStyle w:val="Lienhypertexte"/>
          <w:noProof/>
        </w:rPr>
        <w:t>6.6</w:t>
      </w:r>
      <w:r w:rsidR="005D331D">
        <w:rPr>
          <w:rFonts w:asciiTheme="minorHAnsi" w:eastAsiaTheme="minorEastAsia" w:hAnsiTheme="minorHAnsi" w:cstheme="minorBidi"/>
          <w:noProof/>
          <w:lang w:eastAsia="fr-FR"/>
        </w:rPr>
        <w:tab/>
      </w:r>
      <w:r w:rsidR="005D331D" w:rsidRPr="00C37915">
        <w:rPr>
          <w:rStyle w:val="Lienhypertexte"/>
          <w:noProof/>
        </w:rPr>
        <w:t>Conclusion</w:t>
      </w:r>
      <w:r w:rsidR="005D331D">
        <w:rPr>
          <w:noProof/>
          <w:webHidden/>
        </w:rPr>
        <w:tab/>
      </w:r>
      <w:r w:rsidR="005D331D">
        <w:rPr>
          <w:noProof/>
          <w:webHidden/>
        </w:rPr>
        <w:fldChar w:fldCharType="begin"/>
      </w:r>
      <w:r w:rsidR="005D331D">
        <w:rPr>
          <w:noProof/>
          <w:webHidden/>
        </w:rPr>
        <w:instrText xml:space="preserve"> PAGEREF _Toc425430001 \h </w:instrText>
      </w:r>
      <w:r w:rsidR="005D331D">
        <w:rPr>
          <w:noProof/>
          <w:webHidden/>
        </w:rPr>
      </w:r>
      <w:r w:rsidR="005D331D">
        <w:rPr>
          <w:noProof/>
          <w:webHidden/>
        </w:rPr>
        <w:fldChar w:fldCharType="separate"/>
      </w:r>
      <w:r w:rsidR="005D331D">
        <w:rPr>
          <w:noProof/>
          <w:webHidden/>
        </w:rPr>
        <w:t>59</w:t>
      </w:r>
      <w:r w:rsidR="005D331D">
        <w:rPr>
          <w:noProof/>
          <w:webHidden/>
        </w:rPr>
        <w:fldChar w:fldCharType="end"/>
      </w:r>
      <w:r>
        <w:rPr>
          <w:noProof/>
        </w:rPr>
        <w:fldChar w:fldCharType="end"/>
      </w:r>
    </w:p>
    <w:p w:rsidR="005D331D"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"_Toc425430002" </w:instrText>
      </w:r>
      <w:r>
        <w:fldChar w:fldCharType="separate"/>
      </w:r>
      <w:r w:rsidR="005D331D" w:rsidRPr="00C37915">
        <w:rPr>
          <w:rStyle w:val="Lienhypertexte"/>
          <w:noProof/>
        </w:rPr>
        <w:t>7</w:t>
      </w:r>
      <w:r w:rsidR="005D331D">
        <w:rPr>
          <w:rFonts w:asciiTheme="minorHAnsi" w:eastAsiaTheme="minorEastAsia" w:hAnsiTheme="minorHAnsi" w:cstheme="minorBidi"/>
          <w:noProof/>
          <w:sz w:val="22"/>
          <w:lang w:eastAsia="fr-FR"/>
        </w:rPr>
        <w:tab/>
      </w:r>
      <w:r w:rsidR="005D331D" w:rsidRPr="00C37915">
        <w:rPr>
          <w:rStyle w:val="Lienhypertexte"/>
          <w:noProof/>
        </w:rPr>
        <w:t>CONCLUSION</w:t>
      </w:r>
      <w:r w:rsidR="005D331D">
        <w:rPr>
          <w:noProof/>
          <w:webHidden/>
        </w:rPr>
        <w:tab/>
      </w:r>
      <w:r w:rsidR="005D331D">
        <w:rPr>
          <w:noProof/>
          <w:webHidden/>
        </w:rPr>
        <w:fldChar w:fldCharType="begin"/>
      </w:r>
      <w:r w:rsidR="005D331D">
        <w:rPr>
          <w:noProof/>
          <w:webHidden/>
        </w:rPr>
        <w:instrText xml:space="preserve"> PAGEREF _Toc425430002 \h </w:instrText>
      </w:r>
      <w:r w:rsidR="005D331D">
        <w:rPr>
          <w:noProof/>
          <w:webHidden/>
        </w:rPr>
      </w:r>
      <w:r w:rsidR="005D331D">
        <w:rPr>
          <w:noProof/>
          <w:webHidden/>
        </w:rPr>
        <w:fldChar w:fldCharType="separate"/>
      </w:r>
      <w:r w:rsidR="005D331D">
        <w:rPr>
          <w:noProof/>
          <w:webHidden/>
        </w:rPr>
        <w:t>60</w:t>
      </w:r>
      <w:r w:rsidR="005D331D">
        <w:rPr>
          <w:noProof/>
          <w:webHidden/>
        </w:rPr>
        <w:fldChar w:fldCharType="end"/>
      </w:r>
      <w:r>
        <w:rPr>
          <w:noProof/>
        </w:rPr>
        <w:fldChar w:fldCharType="end"/>
      </w:r>
    </w:p>
    <w:p w:rsidR="006D1B09" w:rsidRPr="001779B5" w:rsidRDefault="00E701DA">
      <w:pPr>
        <w:rPr>
          <w:b/>
          <w:bCs/>
        </w:rPr>
      </w:pPr>
      <w:r>
        <w:fldChar w:fldCharType="end"/>
      </w:r>
    </w:p>
    <w:p w:rsidR="008677AA" w:rsidRPr="001779B5" w:rsidRDefault="006D1B09">
      <w:r w:rsidRPr="001779B5">
        <w:rPr>
          <w:b/>
          <w:bCs/>
        </w:rPr>
        <w:br w:type="page"/>
      </w:r>
    </w:p>
    <w:p w:rsidR="001C5291" w:rsidRPr="001779B5" w:rsidRDefault="00FE5D9B" w:rsidP="00BF3527">
      <w:pPr>
        <w:pStyle w:val="Titre"/>
        <w:rPr>
          <w:lang w:val="fr-FR"/>
        </w:rPr>
      </w:pPr>
      <w:r w:rsidRPr="001779B5">
        <w:rPr>
          <w:lang w:val="fr-FR"/>
        </w:rPr>
        <w:t>LISTE DES ANNEXES</w:t>
      </w:r>
    </w:p>
    <w:p w:rsidR="001C5291" w:rsidRDefault="001C5291" w:rsidP="007A0E7A">
      <w:pPr>
        <w:pStyle w:val="TM4"/>
        <w:ind w:left="0"/>
      </w:pPr>
    </w:p>
    <w:p w:rsidR="00E84E30" w:rsidRDefault="00E701DA">
      <w:pPr>
        <w:pStyle w:val="TM1"/>
        <w:rPr>
          <w:rFonts w:asciiTheme="minorHAnsi" w:eastAsiaTheme="minorEastAsia" w:hAnsiTheme="minorHAnsi" w:cstheme="minorBidi"/>
          <w:noProof/>
          <w:sz w:val="22"/>
          <w:lang w:eastAsia="fr-FR"/>
        </w:rPr>
      </w:pPr>
      <w:r>
        <w:fldChar w:fldCharType="begin"/>
      </w:r>
      <w:r>
        <w:instrText xml:space="preserve"> TOC \h \z \t "Appendix;1" </w:instrText>
      </w:r>
      <w:r>
        <w:fldChar w:fldCharType="separate"/>
      </w:r>
      <w:r w:rsidR="00910827">
        <w:fldChar w:fldCharType="begin"/>
      </w:r>
      <w:r w:rsidR="00910827">
        <w:instrText xml:space="preserve"> HYPERLINK \l "_Toc425430179" </w:instrText>
      </w:r>
      <w:r w:rsidR="00910827">
        <w:fldChar w:fldCharType="separate"/>
      </w:r>
      <w:r w:rsidR="00E84E30" w:rsidRPr="00C806F7">
        <w:rPr>
          <w:rStyle w:val="Lienhypertexte"/>
          <w:noProof/>
        </w:rPr>
        <w:t>Annexe A – Déplacements du volant moteur</w:t>
      </w:r>
      <w:r w:rsidR="00E84E30">
        <w:rPr>
          <w:noProof/>
          <w:webHidden/>
        </w:rPr>
        <w:tab/>
      </w:r>
      <w:r w:rsidR="00E84E30">
        <w:rPr>
          <w:noProof/>
          <w:webHidden/>
        </w:rPr>
        <w:fldChar w:fldCharType="begin"/>
      </w:r>
      <w:r w:rsidR="00E84E30">
        <w:rPr>
          <w:noProof/>
          <w:webHidden/>
        </w:rPr>
        <w:instrText xml:space="preserve"> PAGEREF _Toc425430179 \h </w:instrText>
      </w:r>
      <w:r w:rsidR="00E84E30">
        <w:rPr>
          <w:noProof/>
          <w:webHidden/>
        </w:rPr>
      </w:r>
      <w:r w:rsidR="00E84E30">
        <w:rPr>
          <w:noProof/>
          <w:webHidden/>
        </w:rPr>
        <w:fldChar w:fldCharType="separate"/>
      </w:r>
      <w:r w:rsidR="00E84E30">
        <w:rPr>
          <w:noProof/>
          <w:webHidden/>
        </w:rPr>
        <w:t>64</w:t>
      </w:r>
      <w:r w:rsidR="00E84E30">
        <w:rPr>
          <w:noProof/>
          <w:webHidden/>
        </w:rPr>
        <w:fldChar w:fldCharType="end"/>
      </w:r>
      <w:r w:rsidR="00910827">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"_Toc425430180" </w:instrText>
      </w:r>
      <w:r>
        <w:fldChar w:fldCharType="separate"/>
      </w:r>
      <w:r w:rsidR="00E84E30" w:rsidRPr="00C806F7">
        <w:rPr>
          <w:rStyle w:val="Lienhypertexte"/>
          <w:noProof/>
        </w:rPr>
        <w:t>Annexe B – Contraintes sur le volant moteur</w:t>
      </w:r>
      <w:r w:rsidR="00E84E30">
        <w:rPr>
          <w:noProof/>
          <w:webHidden/>
        </w:rPr>
        <w:tab/>
      </w:r>
      <w:r w:rsidR="00E84E30">
        <w:rPr>
          <w:noProof/>
          <w:webHidden/>
        </w:rPr>
        <w:fldChar w:fldCharType="begin"/>
      </w:r>
      <w:r w:rsidR="00E84E30">
        <w:rPr>
          <w:noProof/>
          <w:webHidden/>
        </w:rPr>
        <w:instrText xml:space="preserve"> PAGEREF _Toc425430180 \h </w:instrText>
      </w:r>
      <w:r w:rsidR="00E84E30">
        <w:rPr>
          <w:noProof/>
          <w:webHidden/>
        </w:rPr>
      </w:r>
      <w:r w:rsidR="00E84E30">
        <w:rPr>
          <w:noProof/>
          <w:webHidden/>
        </w:rPr>
        <w:fldChar w:fldCharType="separate"/>
      </w:r>
      <w:r w:rsidR="00E84E30">
        <w:rPr>
          <w:noProof/>
          <w:webHidden/>
        </w:rPr>
        <w:t>65</w:t>
      </w:r>
      <w:r w:rsidR="00E84E30">
        <w:rPr>
          <w:noProof/>
          <w:webHidden/>
        </w:rPr>
        <w:fldChar w:fldCharType="end"/>
      </w:r>
      <w:r>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"_Toc425430181" </w:instrText>
      </w:r>
      <w:r>
        <w:fldChar w:fldCharType="separate"/>
      </w:r>
      <w:r w:rsidR="00E84E30" w:rsidRPr="00C806F7">
        <w:rPr>
          <w:rStyle w:val="Lienhypertexte"/>
          <w:noProof/>
        </w:rPr>
        <w:t>Annexe C – Plastification du volant moteur</w:t>
      </w:r>
      <w:r w:rsidR="00E84E30">
        <w:rPr>
          <w:noProof/>
          <w:webHidden/>
        </w:rPr>
        <w:tab/>
      </w:r>
      <w:r w:rsidR="00E84E30">
        <w:rPr>
          <w:noProof/>
          <w:webHidden/>
        </w:rPr>
        <w:fldChar w:fldCharType="begin"/>
      </w:r>
      <w:r w:rsidR="00E84E30">
        <w:rPr>
          <w:noProof/>
          <w:webHidden/>
        </w:rPr>
        <w:instrText xml:space="preserve"> PAGEREF _Toc425430181 \h </w:instrText>
      </w:r>
      <w:r w:rsidR="00E84E30">
        <w:rPr>
          <w:noProof/>
          <w:webHidden/>
        </w:rPr>
      </w:r>
      <w:r w:rsidR="00E84E30">
        <w:rPr>
          <w:noProof/>
          <w:webHidden/>
        </w:rPr>
        <w:fldChar w:fldCharType="separate"/>
      </w:r>
      <w:r w:rsidR="00E84E30">
        <w:rPr>
          <w:noProof/>
          <w:webHidden/>
        </w:rPr>
        <w:t>66</w:t>
      </w:r>
      <w:r w:rsidR="00E84E30">
        <w:rPr>
          <w:noProof/>
          <w:webHidden/>
        </w:rPr>
        <w:fldChar w:fldCharType="end"/>
      </w:r>
      <w:r>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"_Toc425430182" </w:instrText>
      </w:r>
      <w:r>
        <w:fldChar w:fldCharType="separate"/>
      </w:r>
      <w:r w:rsidR="00E84E30" w:rsidRPr="00C806F7">
        <w:rPr>
          <w:rStyle w:val="Lienhypertexte"/>
          <w:noProof/>
        </w:rPr>
        <w:t>Annexe D – Contraintes sur la sellette</w:t>
      </w:r>
      <w:r w:rsidR="00E84E30">
        <w:rPr>
          <w:noProof/>
          <w:webHidden/>
        </w:rPr>
        <w:tab/>
      </w:r>
      <w:r w:rsidR="00E84E30">
        <w:rPr>
          <w:noProof/>
          <w:webHidden/>
        </w:rPr>
        <w:fldChar w:fldCharType="begin"/>
      </w:r>
      <w:r w:rsidR="00E84E30">
        <w:rPr>
          <w:noProof/>
          <w:webHidden/>
        </w:rPr>
        <w:instrText xml:space="preserve"> PAGEREF _Toc425430182 \h </w:instrText>
      </w:r>
      <w:r w:rsidR="00E84E30">
        <w:rPr>
          <w:noProof/>
          <w:webHidden/>
        </w:rPr>
      </w:r>
      <w:r w:rsidR="00E84E30">
        <w:rPr>
          <w:noProof/>
          <w:webHidden/>
        </w:rPr>
        <w:fldChar w:fldCharType="separate"/>
      </w:r>
      <w:r w:rsidR="00E84E30">
        <w:rPr>
          <w:noProof/>
          <w:webHidden/>
        </w:rPr>
        <w:t>67</w:t>
      </w:r>
      <w:r w:rsidR="00E84E30">
        <w:rPr>
          <w:noProof/>
          <w:webHidden/>
        </w:rPr>
        <w:fldChar w:fldCharType="end"/>
      </w:r>
      <w:r>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"_Toc425430183" </w:instrText>
      </w:r>
      <w:r>
        <w:fldChar w:fldCharType="separate"/>
      </w:r>
      <w:r w:rsidR="00E84E30" w:rsidRPr="00C806F7">
        <w:rPr>
          <w:rStyle w:val="Lienhypertexte"/>
          <w:noProof/>
        </w:rPr>
        <w:t>Annexe E – Mise en plan de la cornière de l’assemblage 2</w:t>
      </w:r>
      <w:r w:rsidR="00E84E30">
        <w:rPr>
          <w:noProof/>
          <w:webHidden/>
        </w:rPr>
        <w:tab/>
      </w:r>
      <w:r w:rsidR="00E84E30">
        <w:rPr>
          <w:noProof/>
          <w:webHidden/>
        </w:rPr>
        <w:fldChar w:fldCharType="begin"/>
      </w:r>
      <w:r w:rsidR="00E84E30">
        <w:rPr>
          <w:noProof/>
          <w:webHidden/>
        </w:rPr>
        <w:instrText xml:space="preserve"> PAGEREF _Toc425430183 \h </w:instrText>
      </w:r>
      <w:r w:rsidR="00E84E30">
        <w:rPr>
          <w:noProof/>
          <w:webHidden/>
        </w:rPr>
      </w:r>
      <w:r w:rsidR="00E84E30">
        <w:rPr>
          <w:noProof/>
          <w:webHidden/>
        </w:rPr>
        <w:fldChar w:fldCharType="separate"/>
      </w:r>
      <w:r w:rsidR="00E84E30">
        <w:rPr>
          <w:noProof/>
          <w:webHidden/>
        </w:rPr>
        <w:t>68</w:t>
      </w:r>
      <w:r w:rsidR="00E84E30">
        <w:rPr>
          <w:noProof/>
          <w:webHidden/>
        </w:rPr>
        <w:fldChar w:fldCharType="end"/>
      </w:r>
      <w:r>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"_Toc425430184" </w:instrText>
      </w:r>
      <w:r>
        <w:fldChar w:fldCharType="separate"/>
      </w:r>
      <w:r w:rsidR="00E84E30" w:rsidRPr="00C806F7">
        <w:rPr>
          <w:rStyle w:val="Lienhypertexte"/>
          <w:noProof/>
        </w:rPr>
        <w:t>Annexe F – Mise en plan du goujon de l’assemblage 2</w:t>
      </w:r>
      <w:r w:rsidR="00E84E30">
        <w:rPr>
          <w:noProof/>
          <w:webHidden/>
        </w:rPr>
        <w:tab/>
      </w:r>
      <w:r w:rsidR="00E84E30">
        <w:rPr>
          <w:noProof/>
          <w:webHidden/>
        </w:rPr>
        <w:fldChar w:fldCharType="begin"/>
      </w:r>
      <w:r w:rsidR="00E84E30">
        <w:rPr>
          <w:noProof/>
          <w:webHidden/>
        </w:rPr>
        <w:instrText xml:space="preserve"> PAGEREF _Toc425430184 \h </w:instrText>
      </w:r>
      <w:r w:rsidR="00E84E30">
        <w:rPr>
          <w:noProof/>
          <w:webHidden/>
        </w:rPr>
      </w:r>
      <w:r w:rsidR="00E84E30">
        <w:rPr>
          <w:noProof/>
          <w:webHidden/>
        </w:rPr>
        <w:fldChar w:fldCharType="separate"/>
      </w:r>
      <w:r w:rsidR="00E84E30">
        <w:rPr>
          <w:noProof/>
          <w:webHidden/>
        </w:rPr>
        <w:t>69</w:t>
      </w:r>
      <w:r w:rsidR="00E84E30">
        <w:rPr>
          <w:noProof/>
          <w:webHidden/>
        </w:rPr>
        <w:fldChar w:fldCharType="end"/>
      </w:r>
      <w:r>
        <w:rPr>
          <w:noProof/>
        </w:rPr>
        <w:fldChar w:fldCharType="end"/>
      </w:r>
    </w:p>
    <w:p w:rsidR="00E84E30" w:rsidRDefault="00910827">
      <w:pPr>
        <w:pStyle w:val="TM1"/>
        <w:rPr>
          <w:rFonts w:asciiTheme="minorHAnsi" w:eastAsiaTheme="minorEastAsia" w:hAnsiTheme="minorHAnsi" w:cstheme="minorBidi"/>
          <w:noProof/>
          <w:sz w:val="22"/>
          <w:lang w:eastAsia="fr-FR"/>
        </w:rPr>
      </w:pPr>
      <w:r>
        <w:fldChar w:fldCharType="begin"/>
      </w:r>
      <w:r>
        <w:instrText xml:space="preserve"> HYPERLINK \l "_Toc425430185" </w:instrText>
      </w:r>
      <w:r>
        <w:fldChar w:fldCharType="separate"/>
      </w:r>
      <w:r w:rsidR="00E84E30" w:rsidRPr="00C806F7">
        <w:rPr>
          <w:rStyle w:val="Lienhypertexte"/>
          <w:noProof/>
        </w:rPr>
        <w:t>Annexe G – Comparaison des modèles initial et optimisé du renfort</w:t>
      </w:r>
      <w:r w:rsidR="00E84E30">
        <w:rPr>
          <w:noProof/>
          <w:webHidden/>
        </w:rPr>
        <w:tab/>
      </w:r>
      <w:r w:rsidR="00E84E30">
        <w:rPr>
          <w:noProof/>
          <w:webHidden/>
        </w:rPr>
        <w:fldChar w:fldCharType="begin"/>
      </w:r>
      <w:r w:rsidR="00E84E30">
        <w:rPr>
          <w:noProof/>
          <w:webHidden/>
        </w:rPr>
        <w:instrText xml:space="preserve"> PAGEREF _Toc425430185 \h </w:instrText>
      </w:r>
      <w:r w:rsidR="00E84E30">
        <w:rPr>
          <w:noProof/>
          <w:webHidden/>
        </w:rPr>
      </w:r>
      <w:r w:rsidR="00E84E30">
        <w:rPr>
          <w:noProof/>
          <w:webHidden/>
        </w:rPr>
        <w:fldChar w:fldCharType="separate"/>
      </w:r>
      <w:r w:rsidR="00E84E30">
        <w:rPr>
          <w:noProof/>
          <w:webHidden/>
        </w:rPr>
        <w:t>70</w:t>
      </w:r>
      <w:r w:rsidR="00E84E30">
        <w:rPr>
          <w:noProof/>
          <w:webHidden/>
        </w:rPr>
        <w:fldChar w:fldCharType="end"/>
      </w:r>
      <w:r>
        <w:rPr>
          <w:noProof/>
        </w:rPr>
        <w:fldChar w:fldCharType="end"/>
      </w:r>
    </w:p>
    <w:p w:rsidR="00E701DA" w:rsidRPr="00E701DA" w:rsidRDefault="00E701DA" w:rsidP="00E701DA">
      <w:r>
        <w:fldChar w:fldCharType="end"/>
      </w:r>
    </w:p>
    <w:p w:rsidR="001C5291" w:rsidRPr="001779B5" w:rsidRDefault="00FE5D9B" w:rsidP="00BF3527">
      <w:pPr>
        <w:pStyle w:val="Titre"/>
        <w:rPr>
          <w:lang w:val="fr-FR"/>
        </w:rPr>
      </w:pPr>
      <w:r w:rsidRPr="001779B5">
        <w:rPr>
          <w:lang w:val="fr-FR"/>
        </w:rPr>
        <w:t>LISTE DES FIGURES</w:t>
      </w:r>
    </w:p>
    <w:p w:rsidR="001C5291" w:rsidRPr="001779B5" w:rsidRDefault="001C5291" w:rsidP="001C5291">
      <w:pPr>
        <w:pStyle w:val="Texte1"/>
        <w:rPr>
          <w:rFonts w:ascii="Calibri" w:hAnsi="Calibri"/>
          <w:sz w:val="22"/>
          <w:szCs w:val="22"/>
          <w:lang w:val="fr-FR"/>
        </w:rPr>
      </w:pPr>
    </w:p>
    <w:p w:rsidR="005D331D" w:rsidRDefault="00167A29">
      <w:pPr>
        <w:pStyle w:val="Tabledesillustrations"/>
        <w:tabs>
          <w:tab w:val="right" w:leader="dot" w:pos="9629"/>
        </w:tabs>
        <w:rPr>
          <w:rFonts w:asciiTheme="minorHAnsi" w:eastAsiaTheme="minorEastAsia" w:hAnsiTheme="minorHAnsi" w:cstheme="minorBidi"/>
          <w:smallCaps w:val="0"/>
          <w:noProof/>
          <w:sz w:val="22"/>
          <w:szCs w:val="22"/>
          <w:lang w:eastAsia="fr-FR"/>
        </w:rPr>
      </w:pPr>
      <w:r w:rsidRPr="001779B5">
        <w:fldChar w:fldCharType="begin"/>
      </w:r>
      <w:r w:rsidRPr="001779B5">
        <w:instrText xml:space="preserve"> TOC \h \z \c "Figure" </w:instrText>
      </w:r>
      <w:r w:rsidRPr="001779B5">
        <w:fldChar w:fldCharType="separate"/>
      </w:r>
      <w:r w:rsidR="00910827">
        <w:fldChar w:fldCharType="begin"/>
      </w:r>
      <w:r w:rsidR="00910827">
        <w:instrText xml:space="preserve"> HYPERLINK \l "_Toc425429876" </w:instrText>
      </w:r>
      <w:r w:rsidR="00910827">
        <w:fldChar w:fldCharType="separate"/>
      </w:r>
      <w:r w:rsidR="005D331D" w:rsidRPr="00A5322C">
        <w:rPr>
          <w:rStyle w:val="Lienhypertexte"/>
          <w:noProof/>
        </w:rPr>
        <w:t>Figure 1 – Géométrie du volant moteur</w:t>
      </w:r>
      <w:r w:rsidR="005D331D">
        <w:rPr>
          <w:noProof/>
          <w:webHidden/>
        </w:rPr>
        <w:tab/>
      </w:r>
      <w:r w:rsidR="005D331D">
        <w:rPr>
          <w:noProof/>
          <w:webHidden/>
        </w:rPr>
        <w:fldChar w:fldCharType="begin"/>
      </w:r>
      <w:r w:rsidR="005D331D">
        <w:rPr>
          <w:noProof/>
          <w:webHidden/>
        </w:rPr>
        <w:instrText xml:space="preserve"> PAGEREF _Toc425429876 \h </w:instrText>
      </w:r>
      <w:r w:rsidR="005D331D">
        <w:rPr>
          <w:noProof/>
          <w:webHidden/>
        </w:rPr>
      </w:r>
      <w:r w:rsidR="005D331D">
        <w:rPr>
          <w:noProof/>
          <w:webHidden/>
        </w:rPr>
        <w:fldChar w:fldCharType="separate"/>
      </w:r>
      <w:r w:rsidR="005D331D">
        <w:rPr>
          <w:noProof/>
          <w:webHidden/>
        </w:rPr>
        <w:t>16</w:t>
      </w:r>
      <w:r w:rsidR="005D331D">
        <w:rPr>
          <w:noProof/>
          <w:webHidden/>
        </w:rPr>
        <w:fldChar w:fldCharType="end"/>
      </w:r>
      <w:r w:rsidR="00910827">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"_Toc425429877" </w:instrText>
      </w:r>
      <w:r>
        <w:fldChar w:fldCharType="separate"/>
      </w:r>
      <w:r w:rsidR="005D331D" w:rsidRPr="00A5322C">
        <w:rPr>
          <w:rStyle w:val="Lienhypertexte"/>
          <w:noProof/>
        </w:rPr>
        <w:t>Figure 2 – Couronne de démarreur</w:t>
      </w:r>
      <w:r w:rsidR="005D331D">
        <w:rPr>
          <w:noProof/>
          <w:webHidden/>
        </w:rPr>
        <w:tab/>
      </w:r>
      <w:r w:rsidR="005D331D">
        <w:rPr>
          <w:noProof/>
          <w:webHidden/>
        </w:rPr>
        <w:fldChar w:fldCharType="begin"/>
      </w:r>
      <w:r w:rsidR="005D331D">
        <w:rPr>
          <w:noProof/>
          <w:webHidden/>
        </w:rPr>
        <w:instrText xml:space="preserve"> PAGEREF _Toc425429877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"_Toc425429878" </w:instrText>
      </w:r>
      <w:r>
        <w:fldChar w:fldCharType="separate"/>
      </w:r>
      <w:r w:rsidR="005D331D" w:rsidRPr="00A5322C">
        <w:rPr>
          <w:rStyle w:val="Lienhypertexte"/>
          <w:noProof/>
        </w:rPr>
        <w:t>Figure 3 – Représentation des chargements mécaniques</w:t>
      </w:r>
      <w:r w:rsidR="005D331D">
        <w:rPr>
          <w:noProof/>
          <w:webHidden/>
        </w:rPr>
        <w:tab/>
      </w:r>
      <w:r w:rsidR="005D331D">
        <w:rPr>
          <w:noProof/>
          <w:webHidden/>
        </w:rPr>
        <w:fldChar w:fldCharType="begin"/>
      </w:r>
      <w:r w:rsidR="005D331D">
        <w:rPr>
          <w:noProof/>
          <w:webHidden/>
        </w:rPr>
        <w:instrText xml:space="preserve"> PAGEREF _Toc425429878 \h </w:instrText>
      </w:r>
      <w:r w:rsidR="005D331D">
        <w:rPr>
          <w:noProof/>
          <w:webHidden/>
        </w:rPr>
      </w:r>
      <w:r w:rsidR="005D331D">
        <w:rPr>
          <w:noProof/>
          <w:webHidden/>
        </w:rPr>
        <w:fldChar w:fldCharType="separate"/>
      </w:r>
      <w:r w:rsidR="005D331D">
        <w:rPr>
          <w:noProof/>
          <w:webHidden/>
        </w:rPr>
        <w:t>19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"_Toc425429879" </w:instrText>
      </w:r>
      <w:r>
        <w:fldChar w:fldCharType="separate"/>
      </w:r>
      <w:r w:rsidR="005D331D" w:rsidRPr="00A5322C">
        <w:rPr>
          <w:rStyle w:val="Lienhypertexte"/>
          <w:noProof/>
        </w:rPr>
        <w:t>Figure 4 – Volant moteur reconçu</w:t>
      </w:r>
      <w:r w:rsidR="005D331D">
        <w:rPr>
          <w:noProof/>
          <w:webHidden/>
        </w:rPr>
        <w:tab/>
      </w:r>
      <w:r w:rsidR="005D331D">
        <w:rPr>
          <w:noProof/>
          <w:webHidden/>
        </w:rPr>
        <w:fldChar w:fldCharType="begin"/>
      </w:r>
      <w:r w:rsidR="005D331D">
        <w:rPr>
          <w:noProof/>
          <w:webHidden/>
        </w:rPr>
        <w:instrText xml:space="preserve"> PAGEREF _Toc425429879 \h </w:instrText>
      </w:r>
      <w:r w:rsidR="005D331D">
        <w:rPr>
          <w:noProof/>
          <w:webHidden/>
        </w:rPr>
      </w:r>
      <w:r w:rsidR="005D331D">
        <w:rPr>
          <w:noProof/>
          <w:webHidden/>
        </w:rPr>
        <w:fldChar w:fldCharType="separate"/>
      </w:r>
      <w:r w:rsidR="005D331D">
        <w:rPr>
          <w:noProof/>
          <w:webHidden/>
        </w:rPr>
        <w:t>20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"_Toc425429880" </w:instrText>
      </w:r>
      <w:r>
        <w:fldChar w:fldCharType="separate"/>
      </w:r>
      <w:r w:rsidR="005D331D" w:rsidRPr="00A5322C">
        <w:rPr>
          <w:rStyle w:val="Lienhypertexte"/>
          <w:noProof/>
        </w:rPr>
        <w:t>Figure 5 – Densités des éléments du volant moteur après la première optimisation performée sur OptiStruct</w:t>
      </w:r>
      <w:r w:rsidR="005D331D">
        <w:rPr>
          <w:noProof/>
          <w:webHidden/>
        </w:rPr>
        <w:tab/>
      </w:r>
      <w:r w:rsidR="005D331D">
        <w:rPr>
          <w:noProof/>
          <w:webHidden/>
        </w:rPr>
        <w:fldChar w:fldCharType="begin"/>
      </w:r>
      <w:r w:rsidR="005D331D">
        <w:rPr>
          <w:noProof/>
          <w:webHidden/>
        </w:rPr>
        <w:instrText xml:space="preserve"> PAGEREF _Toc425429880 \h </w:instrText>
      </w:r>
      <w:r w:rsidR="005D331D">
        <w:rPr>
          <w:noProof/>
          <w:webHidden/>
        </w:rPr>
      </w:r>
      <w:r w:rsidR="005D331D">
        <w:rPr>
          <w:noProof/>
          <w:webHidden/>
        </w:rPr>
        <w:fldChar w:fldCharType="separate"/>
      </w:r>
      <w:r w:rsidR="005D331D">
        <w:rPr>
          <w:noProof/>
          <w:webHidden/>
        </w:rPr>
        <w:t>21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"_Toc425429881" </w:instrText>
      </w:r>
      <w:r>
        <w:fldChar w:fldCharType="separate"/>
      </w:r>
      <w:r w:rsidR="005D331D" w:rsidRPr="00A5322C">
        <w:rPr>
          <w:rStyle w:val="Lienhypertexte"/>
          <w:noProof/>
        </w:rPr>
        <w:t xml:space="preserve">Figure 6 – Déplacements selon l’axe </w:t>
      </w:r>
      <m:oMath>
        <m:r>
          <m:rPr>
            <m:sty m:val="p"/>
          </m:rPr>
          <w:rPr>
            <w:rStyle w:val="Lienhypertexte"/>
            <w:rFonts w:ascii="Cambria Math" w:hAnsi="Cambria Math"/>
            <w:noProof/>
          </w:rPr>
          <m:t>x</m:t>
        </m:r>
      </m:oMath>
      <w:r w:rsidR="005D331D" w:rsidRPr="00A5322C">
        <w:rPr>
          <w:rStyle w:val="Lienhypertexte"/>
          <w:noProof/>
        </w:rPr>
        <w:t xml:space="preserve"> (mm) sous effort d'embrayage</w:t>
      </w:r>
      <w:r w:rsidR="005D331D">
        <w:rPr>
          <w:noProof/>
          <w:webHidden/>
        </w:rPr>
        <w:tab/>
      </w:r>
      <w:r w:rsidR="005D331D">
        <w:rPr>
          <w:noProof/>
          <w:webHidden/>
        </w:rPr>
        <w:fldChar w:fldCharType="begin"/>
      </w:r>
      <w:r w:rsidR="005D331D">
        <w:rPr>
          <w:noProof/>
          <w:webHidden/>
        </w:rPr>
        <w:instrText xml:space="preserve"> PAGEREF _Toc425429881 \h </w:instrText>
      </w:r>
      <w:r w:rsidR="005D331D">
        <w:rPr>
          <w:noProof/>
          <w:webHidden/>
        </w:rPr>
      </w:r>
      <w:r w:rsidR="005D331D">
        <w:rPr>
          <w:noProof/>
          <w:webHidden/>
        </w:rPr>
        <w:fldChar w:fldCharType="separate"/>
      </w:r>
      <w:r w:rsidR="005D331D">
        <w:rPr>
          <w:noProof/>
          <w:webHidden/>
        </w:rPr>
        <w:t>22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"_Toc425429882" </w:instrText>
      </w:r>
      <w:r>
        <w:fldChar w:fldCharType="separate"/>
      </w:r>
      <w:r w:rsidR="005D331D" w:rsidRPr="00A5322C">
        <w:rPr>
          <w:rStyle w:val="Lienhypertexte"/>
          <w:noProof/>
        </w:rPr>
        <w:t>Figure 7 – Densités des éléments du volant moteur après la première optimisation performée sur OptiStruct</w:t>
      </w:r>
      <w:r w:rsidR="005D331D">
        <w:rPr>
          <w:noProof/>
          <w:webHidden/>
        </w:rPr>
        <w:tab/>
      </w:r>
      <w:r w:rsidR="005D331D">
        <w:rPr>
          <w:noProof/>
          <w:webHidden/>
        </w:rPr>
        <w:fldChar w:fldCharType="begin"/>
      </w:r>
      <w:r w:rsidR="005D331D">
        <w:rPr>
          <w:noProof/>
          <w:webHidden/>
        </w:rPr>
        <w:instrText xml:space="preserve"> PAGEREF _Toc425429882 \h </w:instrText>
      </w:r>
      <w:r w:rsidR="005D331D">
        <w:rPr>
          <w:noProof/>
          <w:webHidden/>
        </w:rPr>
      </w:r>
      <w:r w:rsidR="005D331D">
        <w:rPr>
          <w:noProof/>
          <w:webHidden/>
        </w:rPr>
        <w:fldChar w:fldCharType="separate"/>
      </w:r>
      <w:r w:rsidR="005D331D">
        <w:rPr>
          <w:noProof/>
          <w:webHidden/>
        </w:rPr>
        <w:t>22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"_Toc425429883" </w:instrText>
      </w:r>
      <w:r>
        <w:fldChar w:fldCharType="separate"/>
      </w:r>
      <w:r w:rsidR="005D331D" w:rsidRPr="00A5322C">
        <w:rPr>
          <w:rStyle w:val="Lienhypertexte"/>
          <w:noProof/>
        </w:rPr>
        <w:t>Figure 8 – Plastification du volant moteur reconçu sur OptiStruct en centrifugation à 13 000 tr.min</w:t>
      </w:r>
      <w:r w:rsidR="005D331D" w:rsidRPr="00A5322C">
        <w:rPr>
          <w:rStyle w:val="Lienhypertexte"/>
          <w:noProof/>
          <w:vertAlign w:val="superscript"/>
        </w:rPr>
        <w:t>-1</w:t>
      </w:r>
      <w:r w:rsidR="005D331D">
        <w:rPr>
          <w:noProof/>
          <w:webHidden/>
        </w:rPr>
        <w:tab/>
      </w:r>
      <w:r w:rsidR="005D331D">
        <w:rPr>
          <w:noProof/>
          <w:webHidden/>
        </w:rPr>
        <w:fldChar w:fldCharType="begin"/>
      </w:r>
      <w:r w:rsidR="005D331D">
        <w:rPr>
          <w:noProof/>
          <w:webHidden/>
        </w:rPr>
        <w:instrText xml:space="preserve"> PAGEREF _Toc425429883 \h </w:instrText>
      </w:r>
      <w:r w:rsidR="005D331D">
        <w:rPr>
          <w:noProof/>
          <w:webHidden/>
        </w:rPr>
      </w:r>
      <w:r w:rsidR="005D331D">
        <w:rPr>
          <w:noProof/>
          <w:webHidden/>
        </w:rPr>
        <w:fldChar w:fldCharType="separate"/>
      </w:r>
      <w:r w:rsidR="005D331D">
        <w:rPr>
          <w:noProof/>
          <w:webHidden/>
        </w:rPr>
        <w:t>23</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"_Toc425429884" </w:instrText>
      </w:r>
      <w:r>
        <w:fldChar w:fldCharType="separate"/>
      </w:r>
      <w:r w:rsidR="005D331D" w:rsidRPr="00A5322C">
        <w:rPr>
          <w:rStyle w:val="Lienhypertexte"/>
          <w:noProof/>
        </w:rPr>
        <w:t>Figure 9 – Résultat de la première optimisation topologique sur Tosca Structure</w:t>
      </w:r>
      <w:r w:rsidR="005D331D">
        <w:rPr>
          <w:noProof/>
          <w:webHidden/>
        </w:rPr>
        <w:tab/>
      </w:r>
      <w:r w:rsidR="005D331D">
        <w:rPr>
          <w:noProof/>
          <w:webHidden/>
        </w:rPr>
        <w:fldChar w:fldCharType="begin"/>
      </w:r>
      <w:r w:rsidR="005D331D">
        <w:rPr>
          <w:noProof/>
          <w:webHidden/>
        </w:rPr>
        <w:instrText xml:space="preserve"> PAGEREF _Toc425429884 \h </w:instrText>
      </w:r>
      <w:r w:rsidR="005D331D">
        <w:rPr>
          <w:noProof/>
          <w:webHidden/>
        </w:rPr>
      </w:r>
      <w:r w:rsidR="005D331D">
        <w:rPr>
          <w:noProof/>
          <w:webHidden/>
        </w:rPr>
        <w:fldChar w:fldCharType="separate"/>
      </w:r>
      <w:r w:rsidR="005D331D">
        <w:rPr>
          <w:noProof/>
          <w:webHidden/>
        </w:rPr>
        <w:t>24</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"_Toc425429885" </w:instrText>
      </w:r>
      <w:r>
        <w:fldChar w:fldCharType="separate"/>
      </w:r>
      <w:r w:rsidR="005D331D" w:rsidRPr="00A5322C">
        <w:rPr>
          <w:rStyle w:val="Lienhypertexte"/>
          <w:noProof/>
        </w:rPr>
        <w:t>Figure 10 – Résultat de la seconde optimisation sur Tosco Structure</w:t>
      </w:r>
      <w:r w:rsidR="005D331D">
        <w:rPr>
          <w:noProof/>
          <w:webHidden/>
        </w:rPr>
        <w:tab/>
      </w:r>
      <w:r w:rsidR="005D331D">
        <w:rPr>
          <w:noProof/>
          <w:webHidden/>
        </w:rPr>
        <w:fldChar w:fldCharType="begin"/>
      </w:r>
      <w:r w:rsidR="005D331D">
        <w:rPr>
          <w:noProof/>
          <w:webHidden/>
        </w:rPr>
        <w:instrText xml:space="preserve"> PAGEREF _Toc425429885 \h </w:instrText>
      </w:r>
      <w:r w:rsidR="005D331D">
        <w:rPr>
          <w:noProof/>
          <w:webHidden/>
        </w:rPr>
      </w:r>
      <w:r w:rsidR="005D331D">
        <w:rPr>
          <w:noProof/>
          <w:webHidden/>
        </w:rPr>
        <w:fldChar w:fldCharType="separate"/>
      </w:r>
      <w:r w:rsidR="005D331D">
        <w:rPr>
          <w:noProof/>
          <w:webHidden/>
        </w:rPr>
        <w:t>24</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"_Toc425429886" </w:instrText>
      </w:r>
      <w:r>
        <w:fldChar w:fldCharType="separate"/>
      </w:r>
      <w:r w:rsidR="005D331D" w:rsidRPr="00A5322C">
        <w:rPr>
          <w:rStyle w:val="Lienhypertexte"/>
          <w:noProof/>
        </w:rPr>
        <w:t>Figure 11 – Reconception sur NX du dernier modèle obtenu par Tosca Structure</w:t>
      </w:r>
      <w:r w:rsidR="005D331D">
        <w:rPr>
          <w:noProof/>
          <w:webHidden/>
        </w:rPr>
        <w:tab/>
      </w:r>
      <w:r w:rsidR="005D331D">
        <w:rPr>
          <w:noProof/>
          <w:webHidden/>
        </w:rPr>
        <w:fldChar w:fldCharType="begin"/>
      </w:r>
      <w:r w:rsidR="005D331D">
        <w:rPr>
          <w:noProof/>
          <w:webHidden/>
        </w:rPr>
        <w:instrText xml:space="preserve"> PAGEREF _Toc425429886 \h </w:instrText>
      </w:r>
      <w:r w:rsidR="005D331D">
        <w:rPr>
          <w:noProof/>
          <w:webHidden/>
        </w:rPr>
      </w:r>
      <w:r w:rsidR="005D331D">
        <w:rPr>
          <w:noProof/>
          <w:webHidden/>
        </w:rPr>
        <w:fldChar w:fldCharType="separate"/>
      </w:r>
      <w:r w:rsidR="005D331D">
        <w:rPr>
          <w:noProof/>
          <w:webHidden/>
        </w:rPr>
        <w:t>25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"_Toc425429887" </w:instrText>
      </w:r>
      <w:r>
        <w:fldChar w:fldCharType="separate"/>
      </w:r>
      <w:r w:rsidR="005D331D" w:rsidRPr="00A5322C">
        <w:rPr>
          <w:rStyle w:val="Lienhypertexte"/>
          <w:noProof/>
        </w:rPr>
        <w:t>Figure 12 – Plastification du volant moteur reconçu sur Tosca Structure en centrifugation à 13 000 tr.min</w:t>
      </w:r>
      <w:r w:rsidR="005D331D" w:rsidRPr="00A5322C">
        <w:rPr>
          <w:rStyle w:val="Lienhypertexte"/>
          <w:noProof/>
          <w:vertAlign w:val="superscript"/>
        </w:rPr>
        <w:t>-1</w:t>
      </w:r>
      <w:r w:rsidR="005D331D">
        <w:rPr>
          <w:noProof/>
          <w:webHidden/>
        </w:rPr>
        <w:tab/>
      </w:r>
      <w:r w:rsidR="005D331D">
        <w:rPr>
          <w:noProof/>
          <w:webHidden/>
        </w:rPr>
        <w:fldChar w:fldCharType="begin"/>
      </w:r>
      <w:r w:rsidR="005D331D">
        <w:rPr>
          <w:noProof/>
          <w:webHidden/>
        </w:rPr>
        <w:instrText xml:space="preserve"> PAGEREF _Toc425429887 \h </w:instrText>
      </w:r>
      <w:r w:rsidR="005D331D">
        <w:rPr>
          <w:noProof/>
          <w:webHidden/>
        </w:rPr>
      </w:r>
      <w:r w:rsidR="005D331D">
        <w:rPr>
          <w:noProof/>
          <w:webHidden/>
        </w:rPr>
        <w:fldChar w:fldCharType="separate"/>
      </w:r>
      <w:r w:rsidR="005D331D">
        <w:rPr>
          <w:noProof/>
          <w:webHidden/>
        </w:rPr>
        <w:t>26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"_Toc425429888" </w:instrText>
      </w:r>
      <w:r>
        <w:fldChar w:fldCharType="separate"/>
      </w:r>
      <w:r w:rsidR="005D331D" w:rsidRPr="00A5322C">
        <w:rPr>
          <w:rStyle w:val="Lienhypertexte"/>
          <w:noProof/>
        </w:rPr>
        <w:t>Figure 13 – Géométrie de la sellette</w:t>
      </w:r>
      <w:r w:rsidR="005D331D">
        <w:rPr>
          <w:noProof/>
          <w:webHidden/>
        </w:rPr>
        <w:tab/>
      </w:r>
      <w:r w:rsidR="005D331D">
        <w:rPr>
          <w:noProof/>
          <w:webHidden/>
        </w:rPr>
        <w:fldChar w:fldCharType="begin"/>
      </w:r>
      <w:r w:rsidR="005D331D">
        <w:rPr>
          <w:noProof/>
          <w:webHidden/>
        </w:rPr>
        <w:instrText xml:space="preserve"> PAGEREF _Toc425429888 \h </w:instrText>
      </w:r>
      <w:r w:rsidR="005D331D">
        <w:rPr>
          <w:noProof/>
          <w:webHidden/>
        </w:rPr>
      </w:r>
      <w:r w:rsidR="005D331D">
        <w:rPr>
          <w:noProof/>
          <w:webHidden/>
        </w:rPr>
        <w:fldChar w:fldCharType="separate"/>
      </w:r>
      <w:r w:rsidR="005D331D">
        <w:rPr>
          <w:noProof/>
          <w:webHidden/>
        </w:rPr>
        <w:t>28</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"_Toc425429889" </w:instrText>
      </w:r>
      <w:r>
        <w:fldChar w:fldCharType="separate"/>
      </w:r>
      <w:r w:rsidR="005D331D" w:rsidRPr="00A5322C">
        <w:rPr>
          <w:rStyle w:val="Lienhypertexte"/>
          <w:noProof/>
        </w:rPr>
        <w:t>Figure 14 – Maillage de la sellette</w:t>
      </w:r>
      <w:r w:rsidR="005D331D">
        <w:rPr>
          <w:noProof/>
          <w:webHidden/>
        </w:rPr>
        <w:tab/>
      </w:r>
      <w:r w:rsidR="005D331D">
        <w:rPr>
          <w:noProof/>
          <w:webHidden/>
        </w:rPr>
        <w:fldChar w:fldCharType="begin"/>
      </w:r>
      <w:r w:rsidR="005D331D">
        <w:rPr>
          <w:noProof/>
          <w:webHidden/>
        </w:rPr>
        <w:instrText xml:space="preserve"> PAGEREF _Toc425429889 \h </w:instrText>
      </w:r>
      <w:r w:rsidR="005D331D">
        <w:rPr>
          <w:noProof/>
          <w:webHidden/>
        </w:rPr>
      </w:r>
      <w:r w:rsidR="005D331D">
        <w:rPr>
          <w:noProof/>
          <w:webHidden/>
        </w:rPr>
        <w:fldChar w:fldCharType="separate"/>
      </w:r>
      <w:r w:rsidR="005D331D">
        <w:rPr>
          <w:noProof/>
          <w:webHidden/>
        </w:rPr>
        <w:t>29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"_Toc425429890" </w:instrText>
      </w:r>
      <w:r>
        <w:fldChar w:fldCharType="separate"/>
      </w:r>
      <w:r w:rsidR="005D331D" w:rsidRPr="00A5322C">
        <w:rPr>
          <w:rStyle w:val="Lienhypertexte"/>
          <w:noProof/>
        </w:rPr>
        <w:t>Figure 15 – Sellette reconçue</w:t>
      </w:r>
      <w:r w:rsidR="005D331D">
        <w:rPr>
          <w:noProof/>
          <w:webHidden/>
        </w:rPr>
        <w:tab/>
      </w:r>
      <w:r w:rsidR="005D331D">
        <w:rPr>
          <w:noProof/>
          <w:webHidden/>
        </w:rPr>
        <w:fldChar w:fldCharType="begin"/>
      </w:r>
      <w:r w:rsidR="005D331D">
        <w:rPr>
          <w:noProof/>
          <w:webHidden/>
        </w:rPr>
        <w:instrText xml:space="preserve"> PAGEREF _Toc425429890 \h </w:instrText>
      </w:r>
      <w:r w:rsidR="005D331D">
        <w:rPr>
          <w:noProof/>
          <w:webHidden/>
        </w:rPr>
      </w:r>
      <w:r w:rsidR="005D331D">
        <w:rPr>
          <w:noProof/>
          <w:webHidden/>
        </w:rPr>
        <w:fldChar w:fldCharType="separate"/>
      </w:r>
      <w:r w:rsidR="005D331D">
        <w:rPr>
          <w:noProof/>
          <w:webHidden/>
        </w:rPr>
        <w:t>31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"_Toc425429891" </w:instrText>
      </w:r>
      <w:r>
        <w:fldChar w:fldCharType="separate"/>
      </w:r>
      <w:r w:rsidR="005D331D" w:rsidRPr="00A5322C">
        <w:rPr>
          <w:rStyle w:val="Lienhypertexte"/>
          <w:noProof/>
        </w:rPr>
        <w:t>Figure 16 – Etapes accomplies dans l’optimisation topologique de la sellette par OptiStruct</w:t>
      </w:r>
      <w:r w:rsidR="005D331D">
        <w:rPr>
          <w:noProof/>
          <w:webHidden/>
        </w:rPr>
        <w:tab/>
      </w:r>
      <w:r w:rsidR="005D331D">
        <w:rPr>
          <w:noProof/>
          <w:webHidden/>
        </w:rPr>
        <w:fldChar w:fldCharType="begin"/>
      </w:r>
      <w:r w:rsidR="005D331D">
        <w:rPr>
          <w:noProof/>
          <w:webHidden/>
        </w:rPr>
        <w:instrText xml:space="preserve"> PAGEREF _Toc425429891 \h </w:instrText>
      </w:r>
      <w:r w:rsidR="005D331D">
        <w:rPr>
          <w:noProof/>
          <w:webHidden/>
        </w:rPr>
      </w:r>
      <w:r w:rsidR="005D331D">
        <w:rPr>
          <w:noProof/>
          <w:webHidden/>
        </w:rPr>
        <w:fldChar w:fldCharType="separate"/>
      </w:r>
      <w:r w:rsidR="005D331D">
        <w:rPr>
          <w:noProof/>
          <w:webHidden/>
        </w:rPr>
        <w:t>32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"_Toc425429892" </w:instrText>
      </w:r>
      <w:r>
        <w:fldChar w:fldCharType="separate"/>
      </w:r>
      <w:r w:rsidR="005D331D" w:rsidRPr="00A5322C">
        <w:rPr>
          <w:rStyle w:val="Lienhypertexte"/>
          <w:noProof/>
        </w:rPr>
        <w:t>Figure 17 – Comparaison des contraintes de Von Mises (MPa) des modèles initial et optimisé sur OptiStruct</w:t>
      </w:r>
      <w:r w:rsidR="005D331D">
        <w:rPr>
          <w:noProof/>
          <w:webHidden/>
        </w:rPr>
        <w:tab/>
      </w:r>
      <w:r w:rsidR="005D331D">
        <w:rPr>
          <w:noProof/>
          <w:webHidden/>
        </w:rPr>
        <w:fldChar w:fldCharType="begin"/>
      </w:r>
      <w:r w:rsidR="005D331D">
        <w:rPr>
          <w:noProof/>
          <w:webHidden/>
        </w:rPr>
        <w:instrText xml:space="preserve"> PAGEREF _Toc425429892 \h </w:instrText>
      </w:r>
      <w:r w:rsidR="005D331D">
        <w:rPr>
          <w:noProof/>
          <w:webHidden/>
        </w:rPr>
      </w:r>
      <w:r w:rsidR="005D331D">
        <w:rPr>
          <w:noProof/>
          <w:webHidden/>
        </w:rPr>
        <w:fldChar w:fldCharType="separate"/>
      </w:r>
      <w:r w:rsidR="005D331D">
        <w:rPr>
          <w:noProof/>
          <w:webHidden/>
        </w:rPr>
        <w:t>33</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"_Toc425429893" </w:instrText>
      </w:r>
      <w:r>
        <w:fldChar w:fldCharType="separate"/>
      </w:r>
      <w:r w:rsidR="005D331D" w:rsidRPr="00A5322C">
        <w:rPr>
          <w:rStyle w:val="Lienhypertexte"/>
          <w:noProof/>
        </w:rPr>
        <w:t>Figure 18 – Etapes accomplies dans l’optimisation topologique de la sellette par Tosca Structure</w:t>
      </w:r>
      <w:r w:rsidR="005D331D">
        <w:rPr>
          <w:noProof/>
          <w:webHidden/>
        </w:rPr>
        <w:tab/>
      </w:r>
      <w:r w:rsidR="005D331D">
        <w:rPr>
          <w:noProof/>
          <w:webHidden/>
        </w:rPr>
        <w:fldChar w:fldCharType="begin"/>
      </w:r>
      <w:r w:rsidR="005D331D">
        <w:rPr>
          <w:noProof/>
          <w:webHidden/>
        </w:rPr>
        <w:instrText xml:space="preserve"> PAGEREF _Toc425429893 \h </w:instrText>
      </w:r>
      <w:r w:rsidR="005D331D">
        <w:rPr>
          <w:noProof/>
          <w:webHidden/>
        </w:rPr>
      </w:r>
      <w:r w:rsidR="005D331D">
        <w:rPr>
          <w:noProof/>
          <w:webHidden/>
        </w:rPr>
        <w:fldChar w:fldCharType="separate"/>
      </w:r>
      <w:r w:rsidR="005D331D">
        <w:rPr>
          <w:noProof/>
          <w:webHidden/>
        </w:rPr>
        <w:t>35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"_Toc425429894" </w:instrText>
      </w:r>
      <w:r>
        <w:fldChar w:fldCharType="separate"/>
      </w:r>
      <w:r w:rsidR="005D331D" w:rsidRPr="00A5322C">
        <w:rPr>
          <w:rStyle w:val="Lienhypertexte"/>
          <w:noProof/>
        </w:rPr>
        <w:t>Figure 19 – Comparaison des contraintes de Von Mises (MPa) des modèles initial et optimisé sur Tosca Structure</w:t>
      </w:r>
      <w:r w:rsidR="005D331D">
        <w:rPr>
          <w:noProof/>
          <w:webHidden/>
        </w:rPr>
        <w:tab/>
      </w:r>
      <w:r w:rsidR="005D331D">
        <w:rPr>
          <w:noProof/>
          <w:webHidden/>
        </w:rPr>
        <w:fldChar w:fldCharType="begin"/>
      </w:r>
      <w:r w:rsidR="005D331D">
        <w:rPr>
          <w:noProof/>
          <w:webHidden/>
        </w:rPr>
        <w:instrText xml:space="preserve"> PAGEREF _Toc425429894 \h </w:instrText>
      </w:r>
      <w:r w:rsidR="005D331D">
        <w:rPr>
          <w:noProof/>
          <w:webHidden/>
        </w:rPr>
      </w:r>
      <w:r w:rsidR="005D331D">
        <w:rPr>
          <w:noProof/>
          <w:webHidden/>
        </w:rPr>
        <w:fldChar w:fldCharType="separate"/>
      </w:r>
      <w:r w:rsidR="005D331D">
        <w:rPr>
          <w:noProof/>
          <w:webHidden/>
        </w:rPr>
        <w:t>36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"_Toc425429895" </w:instrText>
      </w:r>
      <w:r>
        <w:fldChar w:fldCharType="separate"/>
      </w:r>
      <w:r w:rsidR="005D331D" w:rsidRPr="00A5322C">
        <w:rPr>
          <w:rStyle w:val="Lienhypertexte"/>
          <w:noProof/>
        </w:rPr>
        <w:t>Figure 20 – Zones concernées par les problèmes à l’usinage</w:t>
      </w:r>
      <w:r w:rsidR="005D331D">
        <w:rPr>
          <w:noProof/>
          <w:webHidden/>
        </w:rPr>
        <w:tab/>
      </w:r>
      <w:r w:rsidR="005D331D">
        <w:rPr>
          <w:noProof/>
          <w:webHidden/>
        </w:rPr>
        <w:fldChar w:fldCharType="begin"/>
      </w:r>
      <w:r w:rsidR="005D331D">
        <w:rPr>
          <w:noProof/>
          <w:webHidden/>
        </w:rPr>
        <w:instrText xml:space="preserve"> PAGEREF _Toc425429895 \h </w:instrText>
      </w:r>
      <w:r w:rsidR="005D331D">
        <w:rPr>
          <w:noProof/>
          <w:webHidden/>
        </w:rPr>
      </w:r>
      <w:r w:rsidR="005D331D">
        <w:rPr>
          <w:noProof/>
          <w:webHidden/>
        </w:rPr>
        <w:fldChar w:fldCharType="separate"/>
      </w:r>
      <w:r w:rsidR="005D331D">
        <w:rPr>
          <w:noProof/>
          <w:webHidden/>
        </w:rPr>
        <w:t>37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"_Toc425429896" </w:instrText>
      </w:r>
      <w:r>
        <w:fldChar w:fldCharType="separate"/>
      </w:r>
      <w:r w:rsidR="005D331D" w:rsidRPr="00A5322C">
        <w:rPr>
          <w:rStyle w:val="Lienhypertexte"/>
          <w:noProof/>
        </w:rPr>
        <w:t xml:space="preserve">Figure 21 – Troisième reconception de la sellette et du </w:t>
      </w:r>
      <w:r w:rsidR="005D331D" w:rsidRPr="00A5322C">
        <w:rPr>
          <w:rStyle w:val="Lienhypertexte"/>
          <w:i/>
          <w:noProof/>
        </w:rPr>
        <w:t>design space</w:t>
      </w:r>
      <w:r w:rsidR="005D331D" w:rsidRPr="00A5322C">
        <w:rPr>
          <w:rStyle w:val="Lienhypertexte"/>
          <w:noProof/>
        </w:rPr>
        <w:t xml:space="preserve"> (bleu)</w:t>
      </w:r>
      <w:r w:rsidR="005D331D">
        <w:rPr>
          <w:noProof/>
          <w:webHidden/>
        </w:rPr>
        <w:tab/>
      </w:r>
      <w:r w:rsidR="005D331D">
        <w:rPr>
          <w:noProof/>
          <w:webHidden/>
        </w:rPr>
        <w:fldChar w:fldCharType="begin"/>
      </w:r>
      <w:r w:rsidR="005D331D">
        <w:rPr>
          <w:noProof/>
          <w:webHidden/>
        </w:rPr>
        <w:instrText xml:space="preserve"> PAGEREF _Toc425429896 \h </w:instrText>
      </w:r>
      <w:r w:rsidR="005D331D">
        <w:rPr>
          <w:noProof/>
          <w:webHidden/>
        </w:rPr>
      </w:r>
      <w:r w:rsidR="005D331D">
        <w:rPr>
          <w:noProof/>
          <w:webHidden/>
        </w:rPr>
        <w:fldChar w:fldCharType="separate"/>
      </w:r>
      <w:r w:rsidR="005D331D">
        <w:rPr>
          <w:noProof/>
          <w:webHidden/>
        </w:rPr>
        <w:t>38</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"_Toc425429897" </w:instrText>
      </w:r>
      <w:r>
        <w:fldChar w:fldCharType="separate"/>
      </w:r>
      <w:r w:rsidR="005D331D" w:rsidRPr="00A5322C">
        <w:rPr>
          <w:rStyle w:val="Lienhypertexte"/>
          <w:noProof/>
        </w:rPr>
        <w:t>Figure 22 – Résultat de l’optimisation topologique de la sellette après retour de fonderie</w:t>
      </w:r>
      <w:r w:rsidR="005D331D">
        <w:rPr>
          <w:noProof/>
          <w:webHidden/>
        </w:rPr>
        <w:tab/>
      </w:r>
      <w:r w:rsidR="005D331D">
        <w:rPr>
          <w:noProof/>
          <w:webHidden/>
        </w:rPr>
        <w:fldChar w:fldCharType="begin"/>
      </w:r>
      <w:r w:rsidR="005D331D">
        <w:rPr>
          <w:noProof/>
          <w:webHidden/>
        </w:rPr>
        <w:instrText xml:space="preserve"> PAGEREF _Toc425429897 \h </w:instrText>
      </w:r>
      <w:r w:rsidR="005D331D">
        <w:rPr>
          <w:noProof/>
          <w:webHidden/>
        </w:rPr>
      </w:r>
      <w:r w:rsidR="005D331D">
        <w:rPr>
          <w:noProof/>
          <w:webHidden/>
        </w:rPr>
        <w:fldChar w:fldCharType="separate"/>
      </w:r>
      <w:r w:rsidR="005D331D">
        <w:rPr>
          <w:noProof/>
          <w:webHidden/>
        </w:rPr>
        <w:t>38</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"_Toc425429898" </w:instrText>
      </w:r>
      <w:r>
        <w:fldChar w:fldCharType="separate"/>
      </w:r>
      <w:r w:rsidR="005D331D" w:rsidRPr="00A5322C">
        <w:rPr>
          <w:rStyle w:val="Lienhypertexte"/>
          <w:noProof/>
        </w:rPr>
        <w:t>Figure 23 – Dernier modèle retenu pour la sellette et contraintes de Von Mises (MPa) après chargements</w:t>
      </w:r>
      <w:r w:rsidR="005D331D">
        <w:rPr>
          <w:noProof/>
          <w:webHidden/>
        </w:rPr>
        <w:tab/>
      </w:r>
      <w:r w:rsidR="005D331D">
        <w:rPr>
          <w:noProof/>
          <w:webHidden/>
        </w:rPr>
        <w:fldChar w:fldCharType="begin"/>
      </w:r>
      <w:r w:rsidR="005D331D">
        <w:rPr>
          <w:noProof/>
          <w:webHidden/>
        </w:rPr>
        <w:instrText xml:space="preserve"> PAGEREF _Toc425429898 \h </w:instrText>
      </w:r>
      <w:r w:rsidR="005D331D">
        <w:rPr>
          <w:noProof/>
          <w:webHidden/>
        </w:rPr>
      </w:r>
      <w:r w:rsidR="005D331D">
        <w:rPr>
          <w:noProof/>
          <w:webHidden/>
        </w:rPr>
        <w:fldChar w:fldCharType="separate"/>
      </w:r>
      <w:r w:rsidR="005D331D">
        <w:rPr>
          <w:noProof/>
          <w:webHidden/>
        </w:rPr>
        <w:t>39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"_Toc425429899" </w:instrText>
      </w:r>
      <w:r>
        <w:fldChar w:fldCharType="separate"/>
      </w:r>
      <w:r w:rsidR="005D331D" w:rsidRPr="00A5322C">
        <w:rPr>
          <w:rStyle w:val="Lienhypertexte"/>
          <w:noProof/>
        </w:rPr>
        <w:t>Figure 24 – Modèles des poutres et raccords étudiés</w:t>
      </w:r>
      <w:r w:rsidR="005D331D">
        <w:rPr>
          <w:noProof/>
          <w:webHidden/>
        </w:rPr>
        <w:tab/>
      </w:r>
      <w:r w:rsidR="005D331D">
        <w:rPr>
          <w:noProof/>
          <w:webHidden/>
        </w:rPr>
        <w:fldChar w:fldCharType="begin"/>
      </w:r>
      <w:r w:rsidR="005D331D">
        <w:rPr>
          <w:noProof/>
          <w:webHidden/>
        </w:rPr>
        <w:instrText xml:space="preserve"> PAGEREF _Toc425429899 \h </w:instrText>
      </w:r>
      <w:r w:rsidR="005D331D">
        <w:rPr>
          <w:noProof/>
          <w:webHidden/>
        </w:rPr>
      </w:r>
      <w:r w:rsidR="005D331D">
        <w:rPr>
          <w:noProof/>
          <w:webHidden/>
        </w:rPr>
        <w:fldChar w:fldCharType="separate"/>
      </w:r>
      <w:r w:rsidR="005D331D">
        <w:rPr>
          <w:noProof/>
          <w:webHidden/>
        </w:rPr>
        <w:t>41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"_Toc425429900" </w:instrText>
      </w:r>
      <w:r>
        <w:fldChar w:fldCharType="separate"/>
      </w:r>
      <w:r w:rsidR="005D331D" w:rsidRPr="00A5322C">
        <w:rPr>
          <w:rStyle w:val="Lienhypertexte"/>
          <w:noProof/>
        </w:rPr>
        <w:t>Figure 25 – Représentation des liaisons rigides reliant les structures</w:t>
      </w:r>
      <w:r w:rsidR="005D331D">
        <w:rPr>
          <w:noProof/>
          <w:webHidden/>
        </w:rPr>
        <w:tab/>
      </w:r>
      <w:r w:rsidR="005D331D">
        <w:rPr>
          <w:noProof/>
          <w:webHidden/>
        </w:rPr>
        <w:fldChar w:fldCharType="begin"/>
      </w:r>
      <w:r w:rsidR="005D331D">
        <w:rPr>
          <w:noProof/>
          <w:webHidden/>
        </w:rPr>
        <w:instrText xml:space="preserve"> PAGEREF _Toc425429900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"_Toc425429901" </w:instrText>
      </w:r>
      <w:r>
        <w:fldChar w:fldCharType="separate"/>
      </w:r>
      <w:r w:rsidR="005D331D" w:rsidRPr="00A5322C">
        <w:rPr>
          <w:rStyle w:val="Lienhypertexte"/>
          <w:noProof/>
        </w:rPr>
        <w:t>Figure 26 – Conditions limites et chargements de l'assemblage 1</w:t>
      </w:r>
      <w:r w:rsidR="005D331D">
        <w:rPr>
          <w:noProof/>
          <w:webHidden/>
        </w:rPr>
        <w:tab/>
      </w:r>
      <w:r w:rsidR="005D331D">
        <w:rPr>
          <w:noProof/>
          <w:webHidden/>
        </w:rPr>
        <w:fldChar w:fldCharType="begin"/>
      </w:r>
      <w:r w:rsidR="005D331D">
        <w:rPr>
          <w:noProof/>
          <w:webHidden/>
        </w:rPr>
        <w:instrText xml:space="preserve"> PAGEREF _Toc425429901 \h </w:instrText>
      </w:r>
      <w:r w:rsidR="005D331D">
        <w:rPr>
          <w:noProof/>
          <w:webHidden/>
        </w:rPr>
      </w:r>
      <w:r w:rsidR="005D331D">
        <w:rPr>
          <w:noProof/>
          <w:webHidden/>
        </w:rPr>
        <w:fldChar w:fldCharType="separate"/>
      </w:r>
      <w:r w:rsidR="005D331D">
        <w:rPr>
          <w:noProof/>
          <w:webHidden/>
        </w:rPr>
        <w:t>43</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"_Toc425429902" </w:instrText>
      </w:r>
      <w:r>
        <w:fldChar w:fldCharType="separate"/>
      </w:r>
      <w:r w:rsidR="005D331D" w:rsidRPr="00A5322C">
        <w:rPr>
          <w:rStyle w:val="Lienhypertexte"/>
          <w:noProof/>
        </w:rPr>
        <w:t>Figure 27 – Contraintes de Von Mises (MPa) s’appliquant aux assemblages 1 à 4</w:t>
      </w:r>
      <w:r w:rsidR="005D331D">
        <w:rPr>
          <w:noProof/>
          <w:webHidden/>
        </w:rPr>
        <w:tab/>
      </w:r>
      <w:r w:rsidR="005D331D">
        <w:rPr>
          <w:noProof/>
          <w:webHidden/>
        </w:rPr>
        <w:fldChar w:fldCharType="begin"/>
      </w:r>
      <w:r w:rsidR="005D331D">
        <w:rPr>
          <w:noProof/>
          <w:webHidden/>
        </w:rPr>
        <w:instrText xml:space="preserve"> PAGEREF _Toc425429902 \h </w:instrText>
      </w:r>
      <w:r w:rsidR="005D331D">
        <w:rPr>
          <w:noProof/>
          <w:webHidden/>
        </w:rPr>
      </w:r>
      <w:r w:rsidR="005D331D">
        <w:rPr>
          <w:noProof/>
          <w:webHidden/>
        </w:rPr>
        <w:fldChar w:fldCharType="separate"/>
      </w:r>
      <w:r w:rsidR="005D331D">
        <w:rPr>
          <w:noProof/>
          <w:webHidden/>
        </w:rPr>
        <w:t>44</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"_Toc425429903" </w:instrText>
      </w:r>
      <w:r>
        <w:fldChar w:fldCharType="separate"/>
      </w:r>
      <w:r w:rsidR="005D331D" w:rsidRPr="00A5322C">
        <w:rPr>
          <w:rStyle w:val="Lienhypertexte"/>
          <w:noProof/>
        </w:rPr>
        <w:t>Figure 28 – Reconception des cornières et goujons dans le but d’une optimisation topologique</w:t>
      </w:r>
      <w:r w:rsidR="005D331D">
        <w:rPr>
          <w:noProof/>
          <w:webHidden/>
        </w:rPr>
        <w:tab/>
      </w:r>
      <w:r w:rsidR="005D331D">
        <w:rPr>
          <w:noProof/>
          <w:webHidden/>
        </w:rPr>
        <w:fldChar w:fldCharType="begin"/>
      </w:r>
      <w:r w:rsidR="005D331D">
        <w:rPr>
          <w:noProof/>
          <w:webHidden/>
        </w:rPr>
        <w:instrText xml:space="preserve"> PAGEREF _Toc425429903 \h </w:instrText>
      </w:r>
      <w:r w:rsidR="005D331D">
        <w:rPr>
          <w:noProof/>
          <w:webHidden/>
        </w:rPr>
      </w:r>
      <w:r w:rsidR="005D331D">
        <w:rPr>
          <w:noProof/>
          <w:webHidden/>
        </w:rPr>
        <w:fldChar w:fldCharType="separate"/>
      </w:r>
      <w:r w:rsidR="005D331D">
        <w:rPr>
          <w:noProof/>
          <w:webHidden/>
        </w:rPr>
        <w:t>45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"_Toc425429904" </w:instrText>
      </w:r>
      <w:r>
        <w:fldChar w:fldCharType="separate"/>
      </w:r>
      <w:r w:rsidR="005D331D" w:rsidRPr="00A5322C">
        <w:rPr>
          <w:rStyle w:val="Lienhypertexte"/>
          <w:noProof/>
        </w:rPr>
        <w:t>Figure 29 – Densités des éléments constitutifs des cornières et des goujons après optimisation topologique</w:t>
      </w:r>
      <w:r w:rsidR="005D331D">
        <w:rPr>
          <w:noProof/>
          <w:webHidden/>
        </w:rPr>
        <w:tab/>
      </w:r>
      <w:r w:rsidR="005D331D">
        <w:rPr>
          <w:noProof/>
          <w:webHidden/>
        </w:rPr>
        <w:fldChar w:fldCharType="begin"/>
      </w:r>
      <w:r w:rsidR="005D331D">
        <w:rPr>
          <w:noProof/>
          <w:webHidden/>
        </w:rPr>
        <w:instrText xml:space="preserve"> PAGEREF _Toc425429904 \h </w:instrText>
      </w:r>
      <w:r w:rsidR="005D331D">
        <w:rPr>
          <w:noProof/>
          <w:webHidden/>
        </w:rPr>
      </w:r>
      <w:r w:rsidR="005D331D">
        <w:rPr>
          <w:noProof/>
          <w:webHidden/>
        </w:rPr>
        <w:fldChar w:fldCharType="separate"/>
      </w:r>
      <w:r w:rsidR="005D331D">
        <w:rPr>
          <w:noProof/>
          <w:webHidden/>
        </w:rPr>
        <w:t>46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"_Toc425429905" </w:instrText>
      </w:r>
      <w:r>
        <w:fldChar w:fldCharType="separate"/>
      </w:r>
      <w:r w:rsidR="005D331D" w:rsidRPr="00A5322C">
        <w:rPr>
          <w:rStyle w:val="Lienhypertexte"/>
          <w:noProof/>
        </w:rPr>
        <w:t>Figure 30 – Eléments des raccords reconçus dont les densités sont supérieures à 0.7</w:t>
      </w:r>
      <w:r w:rsidR="005D331D">
        <w:rPr>
          <w:noProof/>
          <w:webHidden/>
        </w:rPr>
        <w:tab/>
      </w:r>
      <w:r w:rsidR="005D331D">
        <w:rPr>
          <w:noProof/>
          <w:webHidden/>
        </w:rPr>
        <w:fldChar w:fldCharType="begin"/>
      </w:r>
      <w:r w:rsidR="005D331D">
        <w:rPr>
          <w:noProof/>
          <w:webHidden/>
        </w:rPr>
        <w:instrText xml:space="preserve"> PAGEREF _Toc425429905 \h </w:instrText>
      </w:r>
      <w:r w:rsidR="005D331D">
        <w:rPr>
          <w:noProof/>
          <w:webHidden/>
        </w:rPr>
      </w:r>
      <w:r w:rsidR="005D331D">
        <w:rPr>
          <w:noProof/>
          <w:webHidden/>
        </w:rPr>
        <w:fldChar w:fldCharType="separate"/>
      </w:r>
      <w:r w:rsidR="005D331D">
        <w:rPr>
          <w:noProof/>
          <w:webHidden/>
        </w:rPr>
        <w:t>47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"_Toc425429906" </w:instrText>
      </w:r>
      <w:r>
        <w:fldChar w:fldCharType="separate"/>
      </w:r>
      <w:r w:rsidR="005D331D" w:rsidRPr="00A5322C">
        <w:rPr>
          <w:rStyle w:val="Lienhypertexte"/>
          <w:noProof/>
        </w:rPr>
        <w:t>Figure 31 – Cornières et goujons des assemblages 1, 3 et 4 reconçus</w:t>
      </w:r>
      <w:r w:rsidR="005D331D">
        <w:rPr>
          <w:noProof/>
          <w:webHidden/>
        </w:rPr>
        <w:tab/>
      </w:r>
      <w:r w:rsidR="005D331D">
        <w:rPr>
          <w:noProof/>
          <w:webHidden/>
        </w:rPr>
        <w:fldChar w:fldCharType="begin"/>
      </w:r>
      <w:r w:rsidR="005D331D">
        <w:rPr>
          <w:noProof/>
          <w:webHidden/>
        </w:rPr>
        <w:instrText xml:space="preserve"> PAGEREF _Toc425429906 \h </w:instrText>
      </w:r>
      <w:r w:rsidR="005D331D">
        <w:rPr>
          <w:noProof/>
          <w:webHidden/>
        </w:rPr>
      </w:r>
      <w:r w:rsidR="005D331D">
        <w:rPr>
          <w:noProof/>
          <w:webHidden/>
        </w:rPr>
        <w:fldChar w:fldCharType="separate"/>
      </w:r>
      <w:r w:rsidR="005D331D">
        <w:rPr>
          <w:noProof/>
          <w:webHidden/>
        </w:rPr>
        <w:t>47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"_Toc425429907" </w:instrText>
      </w:r>
      <w:r>
        <w:fldChar w:fldCharType="separate"/>
      </w:r>
      <w:r w:rsidR="005D331D" w:rsidRPr="00A5322C">
        <w:rPr>
          <w:rStyle w:val="Lienhypertexte"/>
          <w:noProof/>
        </w:rPr>
        <w:t>Figure 32 – Mise en plan de la cornière et du goujon de l’assemblage 2</w:t>
      </w:r>
      <w:r w:rsidR="005D331D">
        <w:rPr>
          <w:noProof/>
          <w:webHidden/>
        </w:rPr>
        <w:tab/>
      </w:r>
      <w:r w:rsidR="005D331D">
        <w:rPr>
          <w:noProof/>
          <w:webHidden/>
        </w:rPr>
        <w:fldChar w:fldCharType="begin"/>
      </w:r>
      <w:r w:rsidR="005D331D">
        <w:rPr>
          <w:noProof/>
          <w:webHidden/>
        </w:rPr>
        <w:instrText xml:space="preserve"> PAGEREF _Toc425429907 \h </w:instrText>
      </w:r>
      <w:r w:rsidR="005D331D">
        <w:rPr>
          <w:noProof/>
          <w:webHidden/>
        </w:rPr>
      </w:r>
      <w:r w:rsidR="005D331D">
        <w:rPr>
          <w:noProof/>
          <w:webHidden/>
        </w:rPr>
        <w:fldChar w:fldCharType="separate"/>
      </w:r>
      <w:r w:rsidR="005D331D">
        <w:rPr>
          <w:noProof/>
          <w:webHidden/>
        </w:rPr>
        <w:t>48</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"_Toc425429908" </w:instrText>
      </w:r>
      <w:r>
        <w:fldChar w:fldCharType="separate"/>
      </w:r>
      <w:r w:rsidR="005D331D" w:rsidRPr="00A5322C">
        <w:rPr>
          <w:rStyle w:val="Lienhypertexte"/>
          <w:noProof/>
        </w:rPr>
        <w:t>Figure 33 – Modèle du renfort de blocage</w:t>
      </w:r>
      <w:r w:rsidR="005D331D">
        <w:rPr>
          <w:noProof/>
          <w:webHidden/>
        </w:rPr>
        <w:tab/>
      </w:r>
      <w:r w:rsidR="005D331D">
        <w:rPr>
          <w:noProof/>
          <w:webHidden/>
        </w:rPr>
        <w:fldChar w:fldCharType="begin"/>
      </w:r>
      <w:r w:rsidR="005D331D">
        <w:rPr>
          <w:noProof/>
          <w:webHidden/>
        </w:rPr>
        <w:instrText xml:space="preserve"> PAGEREF _Toc425429908 \h </w:instrText>
      </w:r>
      <w:r w:rsidR="005D331D">
        <w:rPr>
          <w:noProof/>
          <w:webHidden/>
        </w:rPr>
      </w:r>
      <w:r w:rsidR="005D331D">
        <w:rPr>
          <w:noProof/>
          <w:webHidden/>
        </w:rPr>
        <w:fldChar w:fldCharType="separate"/>
      </w:r>
      <w:r w:rsidR="005D331D">
        <w:rPr>
          <w:noProof/>
          <w:webHidden/>
        </w:rPr>
        <w:t>49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"_Toc425429909" </w:instrText>
      </w:r>
      <w:r>
        <w:fldChar w:fldCharType="separate"/>
      </w:r>
      <w:r w:rsidR="005D331D" w:rsidRPr="00A5322C">
        <w:rPr>
          <w:rStyle w:val="Lienhypertexte"/>
          <w:noProof/>
        </w:rPr>
        <w:t>Figure 34 – Maillage du renfort de blocage</w:t>
      </w:r>
      <w:r w:rsidR="005D331D">
        <w:rPr>
          <w:noProof/>
          <w:webHidden/>
        </w:rPr>
        <w:tab/>
      </w:r>
      <w:r w:rsidR="005D331D">
        <w:rPr>
          <w:noProof/>
          <w:webHidden/>
        </w:rPr>
        <w:fldChar w:fldCharType="begin"/>
      </w:r>
      <w:r w:rsidR="005D331D">
        <w:rPr>
          <w:noProof/>
          <w:webHidden/>
        </w:rPr>
        <w:instrText xml:space="preserve"> PAGEREF _Toc425429909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"_Toc425429910" </w:instrText>
      </w:r>
      <w:r>
        <w:fldChar w:fldCharType="separate"/>
      </w:r>
      <w:r w:rsidR="005D331D" w:rsidRPr="00A5322C">
        <w:rPr>
          <w:rStyle w:val="Lienhypertexte"/>
          <w:noProof/>
        </w:rPr>
        <w:t>Figure 35 – Caractéristiques du renfort de blocage</w:t>
      </w:r>
      <w:r w:rsidR="005D331D">
        <w:rPr>
          <w:noProof/>
          <w:webHidden/>
        </w:rPr>
        <w:tab/>
      </w:r>
      <w:r w:rsidR="005D331D">
        <w:rPr>
          <w:noProof/>
          <w:webHidden/>
        </w:rPr>
        <w:fldChar w:fldCharType="begin"/>
      </w:r>
      <w:r w:rsidR="005D331D">
        <w:rPr>
          <w:noProof/>
          <w:webHidden/>
        </w:rPr>
        <w:instrText xml:space="preserve"> PAGEREF _Toc425429910 \h </w:instrText>
      </w:r>
      <w:r w:rsidR="005D331D">
        <w:rPr>
          <w:noProof/>
          <w:webHidden/>
        </w:rPr>
      </w:r>
      <w:r w:rsidR="005D331D">
        <w:rPr>
          <w:noProof/>
          <w:webHidden/>
        </w:rPr>
        <w:fldChar w:fldCharType="separate"/>
      </w:r>
      <w:r w:rsidR="005D331D">
        <w:rPr>
          <w:noProof/>
          <w:webHidden/>
        </w:rPr>
        <w:t>51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"_Toc425429911" </w:instrText>
      </w:r>
      <w:r>
        <w:fldChar w:fldCharType="separate"/>
      </w:r>
      <w:r w:rsidR="005D331D" w:rsidRPr="00A5322C">
        <w:rPr>
          <w:rStyle w:val="Lienhypertexte"/>
          <w:noProof/>
        </w:rPr>
        <w:t xml:space="preserve">Figure 36 – Chargements en </w:t>
      </w:r>
      <m:oMath>
        <m:r>
          <m:rPr>
            <m:sty m:val="p"/>
          </m:rPr>
          <w:rPr>
            <w:rStyle w:val="Lienhypertexte"/>
            <w:rFonts w:ascii="Cambria Math" w:hAnsi="Cambria Math"/>
            <w:noProof/>
          </w:rPr>
          <m:t>x</m:t>
        </m:r>
      </m:oMath>
      <w:r w:rsidR="005D331D" w:rsidRPr="00A5322C">
        <w:rPr>
          <w:rStyle w:val="Lienhypertexte"/>
          <w:noProof/>
        </w:rPr>
        <w:t xml:space="preserve">, </w:t>
      </w:r>
      <m:oMath>
        <m:r>
          <m:rPr>
            <m:sty m:val="p"/>
          </m:rPr>
          <w:rPr>
            <w:rStyle w:val="Lienhypertexte"/>
            <w:rFonts w:ascii="Cambria Math" w:hAnsi="Cambria Math"/>
            <w:noProof/>
          </w:rPr>
          <m:t>y</m:t>
        </m:r>
      </m:oMath>
      <w:r w:rsidR="005D331D" w:rsidRPr="00A5322C">
        <w:rPr>
          <w:rStyle w:val="Lienhypertexte"/>
          <w:noProof/>
        </w:rPr>
        <w:t xml:space="preserve"> et </w:t>
      </w:r>
      <m:oMath>
        <m:r>
          <m:rPr>
            <m:sty m:val="p"/>
          </m:rPr>
          <w:rPr>
            <w:rStyle w:val="Lienhypertexte"/>
            <w:rFonts w:ascii="Cambria Math" w:hAnsi="Cambria Math"/>
            <w:noProof/>
          </w:rPr>
          <m:t>z</m:t>
        </m:r>
      </m:oMath>
      <w:r w:rsidR="005D331D" w:rsidRPr="00A5322C">
        <w:rPr>
          <w:rStyle w:val="Lienhypertexte"/>
          <w:noProof/>
        </w:rPr>
        <w:t xml:space="preserve"> appliqués au renfort</w:t>
      </w:r>
      <w:r w:rsidR="005D331D">
        <w:rPr>
          <w:noProof/>
          <w:webHidden/>
        </w:rPr>
        <w:tab/>
      </w:r>
      <w:r w:rsidR="005D331D">
        <w:rPr>
          <w:noProof/>
          <w:webHidden/>
        </w:rPr>
        <w:fldChar w:fldCharType="begin"/>
      </w:r>
      <w:r w:rsidR="005D331D">
        <w:rPr>
          <w:noProof/>
          <w:webHidden/>
        </w:rPr>
        <w:instrText xml:space="preserve"> PAGEREF _Toc425429911 \h </w:instrText>
      </w:r>
      <w:r w:rsidR="005D331D">
        <w:rPr>
          <w:noProof/>
          <w:webHidden/>
        </w:rPr>
      </w:r>
      <w:r w:rsidR="005D331D">
        <w:rPr>
          <w:noProof/>
          <w:webHidden/>
        </w:rPr>
        <w:fldChar w:fldCharType="separate"/>
      </w:r>
      <w:r w:rsidR="005D331D">
        <w:rPr>
          <w:noProof/>
          <w:webHidden/>
        </w:rPr>
        <w:t>51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"_Toc425429912" </w:instrText>
      </w:r>
      <w:r>
        <w:fldChar w:fldCharType="separate"/>
      </w:r>
      <w:r w:rsidR="005D331D" w:rsidRPr="00A5322C">
        <w:rPr>
          <w:rStyle w:val="Lienhypertexte"/>
          <w:noProof/>
        </w:rPr>
        <w:t>Figure 37 – Représentations des vis du renfort</w:t>
      </w:r>
      <w:r w:rsidR="005D331D">
        <w:rPr>
          <w:noProof/>
          <w:webHidden/>
        </w:rPr>
        <w:tab/>
      </w:r>
      <w:r w:rsidR="005D331D">
        <w:rPr>
          <w:noProof/>
          <w:webHidden/>
        </w:rPr>
        <w:fldChar w:fldCharType="begin"/>
      </w:r>
      <w:r w:rsidR="005D331D">
        <w:rPr>
          <w:noProof/>
          <w:webHidden/>
        </w:rPr>
        <w:instrText xml:space="preserve"> PAGEREF _Toc425429912 \h </w:instrText>
      </w:r>
      <w:r w:rsidR="005D331D">
        <w:rPr>
          <w:noProof/>
          <w:webHidden/>
        </w:rPr>
      </w:r>
      <w:r w:rsidR="005D331D">
        <w:rPr>
          <w:noProof/>
          <w:webHidden/>
        </w:rPr>
        <w:fldChar w:fldCharType="separate"/>
      </w:r>
      <w:r w:rsidR="005D331D">
        <w:rPr>
          <w:noProof/>
          <w:webHidden/>
        </w:rPr>
        <w:t>51</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"_Toc425429913" </w:instrText>
      </w:r>
      <w:r>
        <w:fldChar w:fldCharType="separate"/>
      </w:r>
      <w:r w:rsidR="005D331D" w:rsidRPr="00A5322C">
        <w:rPr>
          <w:rStyle w:val="Lienhypertexte"/>
          <w:noProof/>
        </w:rPr>
        <w:t xml:space="preserve">Figure 38 – Contraintes de Von Mises (Pa) sur le renfort après chargements en </w:t>
      </w:r>
      <m:oMath>
        <m:r>
          <m:rPr>
            <m:sty m:val="p"/>
          </m:rPr>
          <w:rPr>
            <w:rStyle w:val="Lienhypertexte"/>
            <w:rFonts w:ascii="Cambria Math" w:hAnsi="Cambria Math"/>
            <w:noProof/>
          </w:rPr>
          <m:t>x</m:t>
        </m:r>
      </m:oMath>
      <w:r w:rsidR="005D331D" w:rsidRPr="00A5322C">
        <w:rPr>
          <w:rStyle w:val="Lienhypertexte"/>
          <w:noProof/>
        </w:rPr>
        <w:t xml:space="preserve">, </w:t>
      </w:r>
      <m:oMath>
        <m:r>
          <m:rPr>
            <m:sty m:val="p"/>
          </m:rPr>
          <w:rPr>
            <w:rStyle w:val="Lienhypertexte"/>
            <w:rFonts w:ascii="Cambria Math" w:hAnsi="Cambria Math"/>
            <w:noProof/>
          </w:rPr>
          <m:t>y</m:t>
        </m:r>
      </m:oMath>
      <w:r w:rsidR="005D331D" w:rsidRPr="00A5322C">
        <w:rPr>
          <w:rStyle w:val="Lienhypertexte"/>
          <w:noProof/>
        </w:rPr>
        <w:t xml:space="preserve"> et</w:t>
      </w:r>
      <m:oMath>
        <m:r>
          <m:rPr>
            <m:sty m:val="p"/>
          </m:rPr>
          <w:rPr>
            <w:rStyle w:val="Lienhypertexte"/>
            <w:rFonts w:ascii="Cambria Math" w:hAnsi="Cambria Math"/>
            <w:noProof/>
          </w:rPr>
          <m:t xml:space="preserve"> z</m:t>
        </m:r>
      </m:oMath>
      <w:r w:rsidR="005D331D">
        <w:rPr>
          <w:noProof/>
          <w:webHidden/>
        </w:rPr>
        <w:tab/>
      </w:r>
      <w:r w:rsidR="005D331D">
        <w:rPr>
          <w:noProof/>
          <w:webHidden/>
        </w:rPr>
        <w:fldChar w:fldCharType="begin"/>
      </w:r>
      <w:r w:rsidR="005D331D">
        <w:rPr>
          <w:noProof/>
          <w:webHidden/>
        </w:rPr>
        <w:instrText xml:space="preserve"> PAGEREF _Toc425429913 \h </w:instrText>
      </w:r>
      <w:r w:rsidR="005D331D">
        <w:rPr>
          <w:noProof/>
          <w:webHidden/>
        </w:rPr>
      </w:r>
      <w:r w:rsidR="005D331D">
        <w:rPr>
          <w:noProof/>
          <w:webHidden/>
        </w:rPr>
        <w:fldChar w:fldCharType="separate"/>
      </w:r>
      <w:r w:rsidR="005D331D">
        <w:rPr>
          <w:noProof/>
          <w:webHidden/>
        </w:rPr>
        <w:t>52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"_Toc425429914" </w:instrText>
      </w:r>
      <w:r>
        <w:fldChar w:fldCharType="separate"/>
      </w:r>
      <w:r w:rsidR="005D331D" w:rsidRPr="00A5322C">
        <w:rPr>
          <w:rStyle w:val="Lienhypertexte"/>
          <w:noProof/>
        </w:rPr>
        <w:t>Figure 39 – Contraintes de Von Mises (Pa)</w:t>
      </w:r>
      <w:r w:rsidR="005D331D">
        <w:rPr>
          <w:noProof/>
          <w:webHidden/>
        </w:rPr>
        <w:tab/>
      </w:r>
      <w:r w:rsidR="005D331D">
        <w:rPr>
          <w:noProof/>
          <w:webHidden/>
        </w:rPr>
        <w:fldChar w:fldCharType="begin"/>
      </w:r>
      <w:r w:rsidR="005D331D">
        <w:rPr>
          <w:noProof/>
          <w:webHidden/>
        </w:rPr>
        <w:instrText xml:space="preserve"> PAGEREF _Toc425429914 \h </w:instrText>
      </w:r>
      <w:r w:rsidR="005D331D">
        <w:rPr>
          <w:noProof/>
          <w:webHidden/>
        </w:rPr>
      </w:r>
      <w:r w:rsidR="005D331D">
        <w:rPr>
          <w:noProof/>
          <w:webHidden/>
        </w:rPr>
        <w:fldChar w:fldCharType="separate"/>
      </w:r>
      <w:r w:rsidR="005D331D">
        <w:rPr>
          <w:noProof/>
          <w:webHidden/>
        </w:rPr>
        <w:t>52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"_Toc425429915" </w:instrText>
      </w:r>
      <w:r>
        <w:fldChar w:fldCharType="separate"/>
      </w:r>
      <w:r w:rsidR="005D331D" w:rsidRPr="00A5322C">
        <w:rPr>
          <w:rStyle w:val="Lienhypertexte"/>
          <w:noProof/>
        </w:rPr>
        <w:t xml:space="preserve">Figure 40 – Subdivision de la structures en </w:t>
      </w:r>
      <w:r w:rsidR="005D331D" w:rsidRPr="00A5322C">
        <w:rPr>
          <w:rStyle w:val="Lienhypertexte"/>
          <w:i/>
          <w:noProof/>
        </w:rPr>
        <w:t>domains</w:t>
      </w:r>
      <w:r w:rsidR="005D331D" w:rsidRPr="00A5322C">
        <w:rPr>
          <w:rStyle w:val="Lienhypertexte"/>
          <w:noProof/>
        </w:rPr>
        <w:t xml:space="preserve"> et création de </w:t>
      </w:r>
      <w:r w:rsidR="005D331D" w:rsidRPr="00A5322C">
        <w:rPr>
          <w:rStyle w:val="Lienhypertexte"/>
          <w:i/>
          <w:noProof/>
        </w:rPr>
        <w:t>handles</w:t>
      </w:r>
      <w:r w:rsidR="005D331D">
        <w:rPr>
          <w:noProof/>
          <w:webHidden/>
        </w:rPr>
        <w:tab/>
      </w:r>
      <w:r w:rsidR="005D331D">
        <w:rPr>
          <w:noProof/>
          <w:webHidden/>
        </w:rPr>
        <w:fldChar w:fldCharType="begin"/>
      </w:r>
      <w:r w:rsidR="005D331D">
        <w:rPr>
          <w:noProof/>
          <w:webHidden/>
        </w:rPr>
        <w:instrText xml:space="preserve"> PAGEREF _Toc425429915 \h </w:instrText>
      </w:r>
      <w:r w:rsidR="005D331D">
        <w:rPr>
          <w:noProof/>
          <w:webHidden/>
        </w:rPr>
      </w:r>
      <w:r w:rsidR="005D331D">
        <w:rPr>
          <w:noProof/>
          <w:webHidden/>
        </w:rPr>
        <w:fldChar w:fldCharType="separate"/>
      </w:r>
      <w:r w:rsidR="005D331D">
        <w:rPr>
          <w:noProof/>
          <w:webHidden/>
        </w:rPr>
        <w:t>54</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"_Toc425429916" </w:instrText>
      </w:r>
      <w:r>
        <w:fldChar w:fldCharType="separate"/>
      </w:r>
      <w:r w:rsidR="005D331D" w:rsidRPr="00A5322C">
        <w:rPr>
          <w:rStyle w:val="Lienhypertexte"/>
          <w:noProof/>
        </w:rPr>
        <w:t xml:space="preserve">Figure 41 – Exemple de deux </w:t>
      </w:r>
      <w:r w:rsidR="005D331D" w:rsidRPr="00A5322C">
        <w:rPr>
          <w:rStyle w:val="Lienhypertexte"/>
          <w:i/>
          <w:noProof/>
        </w:rPr>
        <w:t>shapes</w:t>
      </w:r>
      <w:r w:rsidR="005D331D" w:rsidRPr="00A5322C">
        <w:rPr>
          <w:rStyle w:val="Lienhypertexte"/>
          <w:noProof/>
        </w:rPr>
        <w:t xml:space="preserve"> générées avec HyperMorph avec les vecteurs de perturbation des nœuds</w:t>
      </w:r>
      <w:r w:rsidR="005D331D">
        <w:rPr>
          <w:noProof/>
          <w:webHidden/>
        </w:rPr>
        <w:tab/>
      </w:r>
      <w:r w:rsidR="005D331D">
        <w:rPr>
          <w:noProof/>
          <w:webHidden/>
        </w:rPr>
        <w:fldChar w:fldCharType="begin"/>
      </w:r>
      <w:r w:rsidR="005D331D">
        <w:rPr>
          <w:noProof/>
          <w:webHidden/>
        </w:rPr>
        <w:instrText xml:space="preserve"> PAGEREF _Toc425429916 \h </w:instrText>
      </w:r>
      <w:r w:rsidR="005D331D">
        <w:rPr>
          <w:noProof/>
          <w:webHidden/>
        </w:rPr>
      </w:r>
      <w:r w:rsidR="005D331D">
        <w:rPr>
          <w:noProof/>
          <w:webHidden/>
        </w:rPr>
        <w:fldChar w:fldCharType="separate"/>
      </w:r>
      <w:r w:rsidR="005D331D">
        <w:rPr>
          <w:noProof/>
          <w:webHidden/>
        </w:rPr>
        <w:t>55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"_Toc425429917" </w:instrText>
      </w:r>
      <w:r>
        <w:fldChar w:fldCharType="separate"/>
      </w:r>
      <w:r w:rsidR="005D331D" w:rsidRPr="00A5322C">
        <w:rPr>
          <w:rStyle w:val="Lienhypertexte"/>
          <w:noProof/>
        </w:rPr>
        <w:t>Figure 42 – Modèles initial et optimisé généré par OptiStruct et magnitude (m) des déplacements des raidisseurs</w:t>
      </w:r>
      <w:r w:rsidR="005D331D">
        <w:rPr>
          <w:noProof/>
          <w:webHidden/>
        </w:rPr>
        <w:tab/>
      </w:r>
      <w:r w:rsidR="005D331D">
        <w:rPr>
          <w:noProof/>
          <w:webHidden/>
        </w:rPr>
        <w:fldChar w:fldCharType="begin"/>
      </w:r>
      <w:r w:rsidR="005D331D">
        <w:rPr>
          <w:noProof/>
          <w:webHidden/>
        </w:rPr>
        <w:instrText xml:space="preserve"> PAGEREF _Toc425429917 \h </w:instrText>
      </w:r>
      <w:r w:rsidR="005D331D">
        <w:rPr>
          <w:noProof/>
          <w:webHidden/>
        </w:rPr>
      </w:r>
      <w:r w:rsidR="005D331D">
        <w:rPr>
          <w:noProof/>
          <w:webHidden/>
        </w:rPr>
        <w:fldChar w:fldCharType="separate"/>
      </w:r>
      <w:r w:rsidR="005D331D">
        <w:rPr>
          <w:noProof/>
          <w:webHidden/>
        </w:rPr>
        <w:t>55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"_Toc425429918" </w:instrText>
      </w:r>
      <w:r>
        <w:fldChar w:fldCharType="separate"/>
      </w:r>
      <w:r w:rsidR="005D331D" w:rsidRPr="00A5322C">
        <w:rPr>
          <w:rStyle w:val="Lienhypertexte"/>
          <w:noProof/>
        </w:rPr>
        <w:t xml:space="preserve">Figure 43 – Contraintes de Von Mises (Pa) sur la </w:t>
      </w:r>
      <w:r w:rsidR="005D331D" w:rsidRPr="00A5322C">
        <w:rPr>
          <w:rStyle w:val="Lienhypertexte"/>
          <w:i/>
          <w:noProof/>
        </w:rPr>
        <w:t xml:space="preserve">shape </w:t>
      </w:r>
      <w:r w:rsidR="005D331D" w:rsidRPr="00A5322C">
        <w:rPr>
          <w:rStyle w:val="Lienhypertexte"/>
          <w:noProof/>
        </w:rPr>
        <w:t xml:space="preserve">finale après chargement en </w:t>
      </w:r>
      <m:oMath>
        <m:r>
          <m:rPr>
            <m:sty m:val="p"/>
          </m:rPr>
          <w:rPr>
            <w:rStyle w:val="Lienhypertexte"/>
            <w:rFonts w:ascii="Cambria Math" w:hAnsi="Cambria Math"/>
            <w:noProof/>
          </w:rPr>
          <m:t>x</m:t>
        </m:r>
      </m:oMath>
      <w:r w:rsidR="005D331D" w:rsidRPr="00A5322C">
        <w:rPr>
          <w:rStyle w:val="Lienhypertexte"/>
          <w:noProof/>
        </w:rPr>
        <w:t xml:space="preserve"> + </w:t>
      </w:r>
      <m:oMath>
        <m:r>
          <m:rPr>
            <m:sty m:val="p"/>
          </m:rPr>
          <w:rPr>
            <w:rStyle w:val="Lienhypertexte"/>
            <w:rFonts w:ascii="Cambria Math" w:hAnsi="Cambria Math"/>
            <w:noProof/>
          </w:rPr>
          <m:t>y</m:t>
        </m:r>
      </m:oMath>
      <w:r w:rsidR="005D331D">
        <w:rPr>
          <w:noProof/>
          <w:webHidden/>
        </w:rPr>
        <w:tab/>
      </w:r>
      <w:r w:rsidR="005D331D">
        <w:rPr>
          <w:noProof/>
          <w:webHidden/>
        </w:rPr>
        <w:fldChar w:fldCharType="begin"/>
      </w:r>
      <w:r w:rsidR="005D331D">
        <w:rPr>
          <w:noProof/>
          <w:webHidden/>
        </w:rPr>
        <w:instrText xml:space="preserve"> PAGEREF _Toc425429918 \h </w:instrText>
      </w:r>
      <w:r w:rsidR="005D331D">
        <w:rPr>
          <w:noProof/>
          <w:webHidden/>
        </w:rPr>
      </w:r>
      <w:r w:rsidR="005D331D">
        <w:rPr>
          <w:noProof/>
          <w:webHidden/>
        </w:rPr>
        <w:fldChar w:fldCharType="separate"/>
      </w:r>
      <w:r w:rsidR="005D331D">
        <w:rPr>
          <w:noProof/>
          <w:webHidden/>
        </w:rPr>
        <w:t>56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"_Toc425429919" </w:instrText>
      </w:r>
      <w:r>
        <w:fldChar w:fldCharType="separate"/>
      </w:r>
      <w:r w:rsidR="005D331D" w:rsidRPr="00A5322C">
        <w:rPr>
          <w:rStyle w:val="Lienhypertexte"/>
          <w:noProof/>
        </w:rPr>
        <w:t>Figure 44 – Epaisseurs des éléments du renfort (m) après optimisation paramétrique</w:t>
      </w:r>
      <w:r w:rsidR="005D331D">
        <w:rPr>
          <w:noProof/>
          <w:webHidden/>
        </w:rPr>
        <w:tab/>
      </w:r>
      <w:r w:rsidR="005D331D">
        <w:rPr>
          <w:noProof/>
          <w:webHidden/>
        </w:rPr>
        <w:fldChar w:fldCharType="begin"/>
      </w:r>
      <w:r w:rsidR="005D331D">
        <w:rPr>
          <w:noProof/>
          <w:webHidden/>
        </w:rPr>
        <w:instrText xml:space="preserve"> PAGEREF _Toc425429919 \h </w:instrText>
      </w:r>
      <w:r w:rsidR="005D331D">
        <w:rPr>
          <w:noProof/>
          <w:webHidden/>
        </w:rPr>
      </w:r>
      <w:r w:rsidR="005D331D">
        <w:rPr>
          <w:noProof/>
          <w:webHidden/>
        </w:rPr>
        <w:fldChar w:fldCharType="separate"/>
      </w:r>
      <w:r w:rsidR="005D331D">
        <w:rPr>
          <w:noProof/>
          <w:webHidden/>
        </w:rPr>
        <w:t>57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"_Toc425429920" </w:instrText>
      </w:r>
      <w:r>
        <w:fldChar w:fldCharType="separate"/>
      </w:r>
      <w:r w:rsidR="005D331D" w:rsidRPr="00A5322C">
        <w:rPr>
          <w:rStyle w:val="Lienhypertexte"/>
          <w:noProof/>
        </w:rPr>
        <w:t xml:space="preserve">Figure 45 – Nouvelle géométrie du renfort et contraintes de Von Mises (Pa) sous chargement </w:t>
      </w:r>
      <w:r w:rsidR="005D331D" w:rsidRPr="00A5322C">
        <w:rPr>
          <w:rStyle w:val="Lienhypertexte"/>
          <w:i/>
          <w:noProof/>
        </w:rPr>
        <w:t>x + y</w:t>
      </w:r>
      <w:r w:rsidR="005D331D">
        <w:rPr>
          <w:noProof/>
          <w:webHidden/>
        </w:rPr>
        <w:tab/>
      </w:r>
      <w:r w:rsidR="005D331D">
        <w:rPr>
          <w:noProof/>
          <w:webHidden/>
        </w:rPr>
        <w:fldChar w:fldCharType="begin"/>
      </w:r>
      <w:r w:rsidR="005D331D">
        <w:rPr>
          <w:noProof/>
          <w:webHidden/>
        </w:rPr>
        <w:instrText xml:space="preserve"> PAGEREF _Toc425429920 \h </w:instrText>
      </w:r>
      <w:r w:rsidR="005D331D">
        <w:rPr>
          <w:noProof/>
          <w:webHidden/>
        </w:rPr>
      </w:r>
      <w:r w:rsidR="005D331D">
        <w:rPr>
          <w:noProof/>
          <w:webHidden/>
        </w:rPr>
        <w:fldChar w:fldCharType="separate"/>
      </w:r>
      <w:r w:rsidR="005D331D">
        <w:rPr>
          <w:noProof/>
          <w:webHidden/>
        </w:rPr>
        <w:t>57</w:t>
      </w:r>
      <w:r w:rsidR="005D331D">
        <w:rPr>
          <w:noProof/>
          <w:webHidden/>
        </w:rPr>
        <w:fldChar w:fldCharType="end"/>
      </w:r>
      <w:r>
        <w:rPr>
          <w:noProof/>
        </w:rPr>
        <w:fldChar w:fldCharType="end"/>
      </w:r>
    </w:p>
    <w:p w:rsidR="001C5291" w:rsidRPr="001779B5" w:rsidRDefault="00167A29" w:rsidP="00167A29">
      <w:pPr>
        <w:pStyle w:val="Texte1"/>
        <w:rPr>
          <w:rFonts w:ascii="Calibri" w:hAnsi="Calibri"/>
          <w:sz w:val="22"/>
          <w:szCs w:val="22"/>
          <w:lang w:val="fr-FR"/>
        </w:rPr>
      </w:pPr>
      <w:r w:rsidRPr="001779B5">
        <w:rPr>
          <w:lang w:val="fr-FR"/>
        </w:rPr>
        <w:fldChar w:fldCharType="end"/>
      </w:r>
    </w:p>
    <w:p w:rsidR="001C5291" w:rsidRPr="001779B5" w:rsidRDefault="00FE5D9B" w:rsidP="00BF3527">
      <w:pPr>
        <w:pStyle w:val="Titre"/>
        <w:rPr>
          <w:lang w:val="fr-FR"/>
        </w:rPr>
      </w:pPr>
      <w:r w:rsidRPr="001779B5">
        <w:rPr>
          <w:lang w:val="fr-FR"/>
        </w:rPr>
        <w:t>LISTE DES TABLEAUX</w:t>
      </w:r>
    </w:p>
    <w:p w:rsidR="00180502" w:rsidRPr="001779B5" w:rsidRDefault="00180502" w:rsidP="007A0E7A"/>
    <w:p w:rsidR="005D331D" w:rsidRDefault="006528CE">
      <w:pPr>
        <w:pStyle w:val="Tabledesillustrations"/>
        <w:tabs>
          <w:tab w:val="right" w:leader="dot" w:pos="9629"/>
        </w:tabs>
        <w:rPr>
          <w:rFonts w:asciiTheme="minorHAnsi" w:eastAsiaTheme="minorEastAsia" w:hAnsiTheme="minorHAnsi" w:cstheme="minorBidi"/>
          <w:smallCaps w:val="0"/>
          <w:noProof/>
          <w:sz w:val="22"/>
          <w:szCs w:val="22"/>
          <w:lang w:eastAsia="fr-FR"/>
        </w:rPr>
      </w:pPr>
      <w:r>
        <w:rPr>
          <w:smallCaps w:val="0"/>
        </w:rPr>
        <w:fldChar w:fldCharType="begin"/>
      </w:r>
      <w:r>
        <w:rPr>
          <w:smallCaps w:val="0"/>
        </w:rPr>
        <w:instrText xml:space="preserve"> TOC \h \z \t "Tableau" \c "Tableau" </w:instrText>
      </w:r>
      <w:r>
        <w:rPr>
          <w:smallCaps w:val="0"/>
        </w:rPr>
        <w:fldChar w:fldCharType="separate"/>
      </w:r>
      <w:r w:rsidR="00910827">
        <w:fldChar w:fldCharType="begin"/>
      </w:r>
      <w:r w:rsidR="00910827">
        <w:instrText xml:space="preserve"> HYPERLINK \l "_Toc425429855" </w:instrText>
      </w:r>
      <w:r w:rsidR="00910827">
        <w:fldChar w:fldCharType="separate"/>
      </w:r>
      <w:r w:rsidR="005D331D" w:rsidRPr="000B6E07">
        <w:rPr>
          <w:rStyle w:val="Lienhypertexte"/>
          <w:noProof/>
        </w:rPr>
        <w:t>Tableau 1 – Caractéristiques du maillage du volant</w:t>
      </w:r>
      <w:r w:rsidR="005D331D">
        <w:rPr>
          <w:noProof/>
          <w:webHidden/>
        </w:rPr>
        <w:tab/>
      </w:r>
      <w:r w:rsidR="005D331D">
        <w:rPr>
          <w:noProof/>
          <w:webHidden/>
        </w:rPr>
        <w:fldChar w:fldCharType="begin"/>
      </w:r>
      <w:r w:rsidR="005D331D">
        <w:rPr>
          <w:noProof/>
          <w:webHidden/>
        </w:rPr>
        <w:instrText xml:space="preserve"> PAGEREF _Toc425429855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sidR="00910827">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"_Toc425429856" </w:instrText>
      </w:r>
      <w:r>
        <w:fldChar w:fldCharType="separate"/>
      </w:r>
      <w:r w:rsidR="005D331D" w:rsidRPr="000B6E07">
        <w:rPr>
          <w:rStyle w:val="Lienhypertexte"/>
          <w:noProof/>
        </w:rPr>
        <w:t>Tableau 2 – Propriétés linéaires de la fonte GL300 à 200°C</w:t>
      </w:r>
      <w:r w:rsidR="005D331D">
        <w:rPr>
          <w:noProof/>
          <w:webHidden/>
        </w:rPr>
        <w:tab/>
      </w:r>
      <w:r w:rsidR="005D331D">
        <w:rPr>
          <w:noProof/>
          <w:webHidden/>
        </w:rPr>
        <w:fldChar w:fldCharType="begin"/>
      </w:r>
      <w:r w:rsidR="005D331D">
        <w:rPr>
          <w:noProof/>
          <w:webHidden/>
        </w:rPr>
        <w:instrText xml:space="preserve"> PAGEREF _Toc425429856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"_Toc425429857" </w:instrText>
      </w:r>
      <w:r>
        <w:fldChar w:fldCharType="separate"/>
      </w:r>
      <w:r w:rsidR="005D331D" w:rsidRPr="000B6E07">
        <w:rPr>
          <w:rStyle w:val="Lienhypertexte"/>
          <w:noProof/>
        </w:rPr>
        <w:t>Tableau 3 – Propriétés linéaires de l'acier C35 à 200°C</w:t>
      </w:r>
      <w:r w:rsidR="005D331D">
        <w:rPr>
          <w:noProof/>
          <w:webHidden/>
        </w:rPr>
        <w:tab/>
      </w:r>
      <w:r w:rsidR="005D331D">
        <w:rPr>
          <w:noProof/>
          <w:webHidden/>
        </w:rPr>
        <w:fldChar w:fldCharType="begin"/>
      </w:r>
      <w:r w:rsidR="005D331D">
        <w:rPr>
          <w:noProof/>
          <w:webHidden/>
        </w:rPr>
        <w:instrText xml:space="preserve"> PAGEREF _Toc425429857 \h </w:instrText>
      </w:r>
      <w:r w:rsidR="005D331D">
        <w:rPr>
          <w:noProof/>
          <w:webHidden/>
        </w:rPr>
      </w:r>
      <w:r w:rsidR="005D331D">
        <w:rPr>
          <w:noProof/>
          <w:webHidden/>
        </w:rPr>
        <w:fldChar w:fldCharType="separate"/>
      </w:r>
      <w:r w:rsidR="005D331D">
        <w:rPr>
          <w:noProof/>
          <w:webHidden/>
        </w:rPr>
        <w:t>17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"_Toc425429858" </w:instrText>
      </w:r>
      <w:r>
        <w:fldChar w:fldCharType="separate"/>
      </w:r>
      <w:r w:rsidR="005D331D" w:rsidRPr="000B6E07">
        <w:rPr>
          <w:rStyle w:val="Lienhypertexte"/>
          <w:noProof/>
        </w:rPr>
        <w:t>Tableau 4 – Bilan masse du volant et de la couronne</w:t>
      </w:r>
      <w:r w:rsidR="005D331D">
        <w:rPr>
          <w:noProof/>
          <w:webHidden/>
        </w:rPr>
        <w:tab/>
      </w:r>
      <w:r w:rsidR="005D331D">
        <w:rPr>
          <w:noProof/>
          <w:webHidden/>
        </w:rPr>
        <w:fldChar w:fldCharType="begin"/>
      </w:r>
      <w:r w:rsidR="005D331D">
        <w:rPr>
          <w:noProof/>
          <w:webHidden/>
        </w:rPr>
        <w:instrText xml:space="preserve"> PAGEREF _Toc425429858 \h </w:instrText>
      </w:r>
      <w:r w:rsidR="005D331D">
        <w:rPr>
          <w:noProof/>
          <w:webHidden/>
        </w:rPr>
      </w:r>
      <w:r w:rsidR="005D331D">
        <w:rPr>
          <w:noProof/>
          <w:webHidden/>
        </w:rPr>
        <w:fldChar w:fldCharType="separate"/>
      </w:r>
      <w:r w:rsidR="005D331D">
        <w:rPr>
          <w:noProof/>
          <w:webHidden/>
        </w:rPr>
        <w:t>18</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"_Toc425429859" </w:instrText>
      </w:r>
      <w:r>
        <w:fldChar w:fldCharType="separate"/>
      </w:r>
      <w:r w:rsidR="005D331D" w:rsidRPr="000B6E07">
        <w:rPr>
          <w:rStyle w:val="Lienhypertexte"/>
          <w:noProof/>
        </w:rPr>
        <w:t>Tableau 5 – Comparatif des principales caractéristiques des volants moteurs original et reconçu par OptiStruct</w:t>
      </w:r>
      <w:r w:rsidR="005D331D">
        <w:rPr>
          <w:noProof/>
          <w:webHidden/>
        </w:rPr>
        <w:tab/>
      </w:r>
      <w:r w:rsidR="005D331D">
        <w:rPr>
          <w:noProof/>
          <w:webHidden/>
        </w:rPr>
        <w:fldChar w:fldCharType="begin"/>
      </w:r>
      <w:r w:rsidR="005D331D">
        <w:rPr>
          <w:noProof/>
          <w:webHidden/>
        </w:rPr>
        <w:instrText xml:space="preserve"> PAGEREF _Toc425429859 \h </w:instrText>
      </w:r>
      <w:r w:rsidR="005D331D">
        <w:rPr>
          <w:noProof/>
          <w:webHidden/>
        </w:rPr>
      </w:r>
      <w:r w:rsidR="005D331D">
        <w:rPr>
          <w:noProof/>
          <w:webHidden/>
        </w:rPr>
        <w:fldChar w:fldCharType="separate"/>
      </w:r>
      <w:r w:rsidR="005D331D">
        <w:rPr>
          <w:noProof/>
          <w:webHidden/>
        </w:rPr>
        <w:t>23</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"_Toc425429860" </w:instrText>
      </w:r>
      <w:r>
        <w:fldChar w:fldCharType="separate"/>
      </w:r>
      <w:r w:rsidR="005D331D" w:rsidRPr="000B6E07">
        <w:rPr>
          <w:rStyle w:val="Lienhypertexte"/>
          <w:noProof/>
        </w:rPr>
        <w:t>Tableau 6 – Comparatif des principales caractéristiques des volants moteurs original et reconçu par Tosca Structure</w:t>
      </w:r>
      <w:r w:rsidR="005D331D">
        <w:rPr>
          <w:noProof/>
          <w:webHidden/>
        </w:rPr>
        <w:tab/>
      </w:r>
      <w:r w:rsidR="005D331D">
        <w:rPr>
          <w:noProof/>
          <w:webHidden/>
        </w:rPr>
        <w:fldChar w:fldCharType="begin"/>
      </w:r>
      <w:r w:rsidR="005D331D">
        <w:rPr>
          <w:noProof/>
          <w:webHidden/>
        </w:rPr>
        <w:instrText xml:space="preserve"> PAGEREF _Toc425429860 \h </w:instrText>
      </w:r>
      <w:r w:rsidR="005D331D">
        <w:rPr>
          <w:noProof/>
          <w:webHidden/>
        </w:rPr>
      </w:r>
      <w:r w:rsidR="005D331D">
        <w:rPr>
          <w:noProof/>
          <w:webHidden/>
        </w:rPr>
        <w:fldChar w:fldCharType="separate"/>
      </w:r>
      <w:r w:rsidR="005D331D">
        <w:rPr>
          <w:noProof/>
          <w:webHidden/>
        </w:rPr>
        <w:t>25</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"_Toc425429861" </w:instrText>
      </w:r>
      <w:r>
        <w:fldChar w:fldCharType="separate"/>
      </w:r>
      <w:r w:rsidR="005D331D" w:rsidRPr="000B6E07">
        <w:rPr>
          <w:rStyle w:val="Lienhypertexte"/>
          <w:noProof/>
        </w:rPr>
        <w:t>Tableau 7 – Caractéristiques des modèles de volant moteur reconçus sur OptiStruct et Tosca Structure</w:t>
      </w:r>
      <w:r w:rsidR="005D331D">
        <w:rPr>
          <w:noProof/>
          <w:webHidden/>
        </w:rPr>
        <w:tab/>
      </w:r>
      <w:r w:rsidR="005D331D">
        <w:rPr>
          <w:noProof/>
          <w:webHidden/>
        </w:rPr>
        <w:fldChar w:fldCharType="begin"/>
      </w:r>
      <w:r w:rsidR="005D331D">
        <w:rPr>
          <w:noProof/>
          <w:webHidden/>
        </w:rPr>
        <w:instrText xml:space="preserve"> PAGEREF _Toc425429861 \h </w:instrText>
      </w:r>
      <w:r w:rsidR="005D331D">
        <w:rPr>
          <w:noProof/>
          <w:webHidden/>
        </w:rPr>
      </w:r>
      <w:r w:rsidR="005D331D">
        <w:rPr>
          <w:noProof/>
          <w:webHidden/>
        </w:rPr>
        <w:fldChar w:fldCharType="separate"/>
      </w:r>
      <w:r w:rsidR="005D331D">
        <w:rPr>
          <w:noProof/>
          <w:webHidden/>
        </w:rPr>
        <w:t>26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"_Toc425429862" </w:instrText>
      </w:r>
      <w:r>
        <w:fldChar w:fldCharType="separate"/>
      </w:r>
      <w:r w:rsidR="005D331D" w:rsidRPr="000B6E07">
        <w:rPr>
          <w:rStyle w:val="Lienhypertexte"/>
          <w:noProof/>
        </w:rPr>
        <w:t>Tableau 8 – Coût en temps de calcul des deux solveurs dans l’optimisation du volant moteur</w:t>
      </w:r>
      <w:r w:rsidR="005D331D">
        <w:rPr>
          <w:noProof/>
          <w:webHidden/>
        </w:rPr>
        <w:tab/>
      </w:r>
      <w:r w:rsidR="005D331D">
        <w:rPr>
          <w:noProof/>
          <w:webHidden/>
        </w:rPr>
        <w:fldChar w:fldCharType="begin"/>
      </w:r>
      <w:r w:rsidR="005D331D">
        <w:rPr>
          <w:noProof/>
          <w:webHidden/>
        </w:rPr>
        <w:instrText xml:space="preserve"> PAGEREF _Toc425429862 \h </w:instrText>
      </w:r>
      <w:r w:rsidR="005D331D">
        <w:rPr>
          <w:noProof/>
          <w:webHidden/>
        </w:rPr>
      </w:r>
      <w:r w:rsidR="005D331D">
        <w:rPr>
          <w:noProof/>
          <w:webHidden/>
        </w:rPr>
        <w:fldChar w:fldCharType="separate"/>
      </w:r>
      <w:r w:rsidR="005D331D">
        <w:rPr>
          <w:noProof/>
          <w:webHidden/>
        </w:rPr>
        <w:t>27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"_Toc425429863" </w:instrText>
      </w:r>
      <w:r>
        <w:fldChar w:fldCharType="separate"/>
      </w:r>
      <w:r w:rsidR="005D331D" w:rsidRPr="000B6E07">
        <w:rPr>
          <w:rStyle w:val="Lienhypertexte"/>
          <w:noProof/>
        </w:rPr>
        <w:t>Tableau 9 – Caractéristiques du maillage de la sellette</w:t>
      </w:r>
      <w:r w:rsidR="005D331D">
        <w:rPr>
          <w:noProof/>
          <w:webHidden/>
        </w:rPr>
        <w:tab/>
      </w:r>
      <w:r w:rsidR="005D331D">
        <w:rPr>
          <w:noProof/>
          <w:webHidden/>
        </w:rPr>
        <w:fldChar w:fldCharType="begin"/>
      </w:r>
      <w:r w:rsidR="005D331D">
        <w:rPr>
          <w:noProof/>
          <w:webHidden/>
        </w:rPr>
        <w:instrText xml:space="preserve"> PAGEREF _Toc425429863 \h </w:instrText>
      </w:r>
      <w:r w:rsidR="005D331D">
        <w:rPr>
          <w:noProof/>
          <w:webHidden/>
        </w:rPr>
      </w:r>
      <w:r w:rsidR="005D331D">
        <w:rPr>
          <w:noProof/>
          <w:webHidden/>
        </w:rPr>
        <w:fldChar w:fldCharType="separate"/>
      </w:r>
      <w:r w:rsidR="005D331D">
        <w:rPr>
          <w:noProof/>
          <w:webHidden/>
        </w:rPr>
        <w:t>29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"_Toc425429864" </w:instrText>
      </w:r>
      <w:r>
        <w:fldChar w:fldCharType="separate"/>
      </w:r>
      <w:r w:rsidR="005D331D" w:rsidRPr="000B6E07">
        <w:rPr>
          <w:rStyle w:val="Lienhypertexte"/>
          <w:noProof/>
        </w:rPr>
        <w:t>Tableau 10 – Propriétés linéaires de l’aluminium</w:t>
      </w:r>
      <w:r w:rsidR="005D331D">
        <w:rPr>
          <w:noProof/>
          <w:webHidden/>
        </w:rPr>
        <w:tab/>
      </w:r>
      <w:r w:rsidR="005D331D">
        <w:rPr>
          <w:noProof/>
          <w:webHidden/>
        </w:rPr>
        <w:fldChar w:fldCharType="begin"/>
      </w:r>
      <w:r w:rsidR="005D331D">
        <w:rPr>
          <w:noProof/>
          <w:webHidden/>
        </w:rPr>
        <w:instrText xml:space="preserve"> PAGEREF _Toc425429864 \h </w:instrText>
      </w:r>
      <w:r w:rsidR="005D331D">
        <w:rPr>
          <w:noProof/>
          <w:webHidden/>
        </w:rPr>
      </w:r>
      <w:r w:rsidR="005D331D">
        <w:rPr>
          <w:noProof/>
          <w:webHidden/>
        </w:rPr>
        <w:fldChar w:fldCharType="separate"/>
      </w:r>
      <w:r w:rsidR="005D331D">
        <w:rPr>
          <w:noProof/>
          <w:webHidden/>
        </w:rPr>
        <w:t>30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"_Toc425429865" </w:instrText>
      </w:r>
      <w:r>
        <w:fldChar w:fldCharType="separate"/>
      </w:r>
      <w:r w:rsidR="005D331D" w:rsidRPr="000B6E07">
        <w:rPr>
          <w:rStyle w:val="Lienhypertexte"/>
          <w:noProof/>
        </w:rPr>
        <w:t>Tableau 11 – Bilan masse de la sellette</w:t>
      </w:r>
      <w:r w:rsidR="005D331D">
        <w:rPr>
          <w:noProof/>
          <w:webHidden/>
        </w:rPr>
        <w:tab/>
      </w:r>
      <w:r w:rsidR="005D331D">
        <w:rPr>
          <w:noProof/>
          <w:webHidden/>
        </w:rPr>
        <w:fldChar w:fldCharType="begin"/>
      </w:r>
      <w:r w:rsidR="005D331D">
        <w:rPr>
          <w:noProof/>
          <w:webHidden/>
        </w:rPr>
        <w:instrText xml:space="preserve"> PAGEREF _Toc425429865 \h </w:instrText>
      </w:r>
      <w:r w:rsidR="005D331D">
        <w:rPr>
          <w:noProof/>
          <w:webHidden/>
        </w:rPr>
      </w:r>
      <w:r w:rsidR="005D331D">
        <w:rPr>
          <w:noProof/>
          <w:webHidden/>
        </w:rPr>
        <w:fldChar w:fldCharType="separate"/>
      </w:r>
      <w:r w:rsidR="005D331D">
        <w:rPr>
          <w:noProof/>
          <w:webHidden/>
        </w:rPr>
        <w:t>30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"_Toc425429866" </w:instrText>
      </w:r>
      <w:r>
        <w:fldChar w:fldCharType="separate"/>
      </w:r>
      <w:r w:rsidR="005D331D" w:rsidRPr="000B6E07">
        <w:rPr>
          <w:rStyle w:val="Lienhypertexte"/>
          <w:noProof/>
        </w:rPr>
        <w:t>Tableau 12 – Caractéristiques de la sellette et du modèle OptiStruct</w:t>
      </w:r>
      <w:r w:rsidR="005D331D">
        <w:rPr>
          <w:noProof/>
          <w:webHidden/>
        </w:rPr>
        <w:tab/>
      </w:r>
      <w:r w:rsidR="005D331D">
        <w:rPr>
          <w:noProof/>
          <w:webHidden/>
        </w:rPr>
        <w:fldChar w:fldCharType="begin"/>
      </w:r>
      <w:r w:rsidR="005D331D">
        <w:rPr>
          <w:noProof/>
          <w:webHidden/>
        </w:rPr>
        <w:instrText xml:space="preserve"> PAGEREF _Toc425429866 \h </w:instrText>
      </w:r>
      <w:r w:rsidR="005D331D">
        <w:rPr>
          <w:noProof/>
          <w:webHidden/>
        </w:rPr>
      </w:r>
      <w:r w:rsidR="005D331D">
        <w:rPr>
          <w:noProof/>
          <w:webHidden/>
        </w:rPr>
        <w:fldChar w:fldCharType="separate"/>
      </w:r>
      <w:r w:rsidR="005D331D">
        <w:rPr>
          <w:noProof/>
          <w:webHidden/>
        </w:rPr>
        <w:t>34</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"_Toc425429867" </w:instrText>
      </w:r>
      <w:r>
        <w:fldChar w:fldCharType="separate"/>
      </w:r>
      <w:r w:rsidR="005D331D" w:rsidRPr="000B6E07">
        <w:rPr>
          <w:rStyle w:val="Lienhypertexte"/>
          <w:noProof/>
        </w:rPr>
        <w:t>Tableau 13 – Caractéristiques de la sellette et du modèle Tosca Structure</w:t>
      </w:r>
      <w:r w:rsidR="005D331D">
        <w:rPr>
          <w:noProof/>
          <w:webHidden/>
        </w:rPr>
        <w:tab/>
      </w:r>
      <w:r w:rsidR="005D331D">
        <w:rPr>
          <w:noProof/>
          <w:webHidden/>
        </w:rPr>
        <w:fldChar w:fldCharType="begin"/>
      </w:r>
      <w:r w:rsidR="005D331D">
        <w:rPr>
          <w:noProof/>
          <w:webHidden/>
        </w:rPr>
        <w:instrText xml:space="preserve"> PAGEREF _Toc425429867 \h </w:instrText>
      </w:r>
      <w:r w:rsidR="005D331D">
        <w:rPr>
          <w:noProof/>
          <w:webHidden/>
        </w:rPr>
      </w:r>
      <w:r w:rsidR="005D331D">
        <w:rPr>
          <w:noProof/>
          <w:webHidden/>
        </w:rPr>
        <w:fldChar w:fldCharType="separate"/>
      </w:r>
      <w:r w:rsidR="005D331D">
        <w:rPr>
          <w:noProof/>
          <w:webHidden/>
        </w:rPr>
        <w:t>36</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"_Toc425429868" </w:instrText>
      </w:r>
      <w:r>
        <w:fldChar w:fldCharType="separate"/>
      </w:r>
      <w:r w:rsidR="005D331D" w:rsidRPr="000B6E07">
        <w:rPr>
          <w:rStyle w:val="Lienhypertexte"/>
          <w:noProof/>
        </w:rPr>
        <w:t>Tableau 14 – Caractéristiques des modèles de sellette reconçus sur OptiStruct et Tosca Structure</w:t>
      </w:r>
      <w:r w:rsidR="005D331D">
        <w:rPr>
          <w:noProof/>
          <w:webHidden/>
        </w:rPr>
        <w:tab/>
      </w:r>
      <w:r w:rsidR="005D331D">
        <w:rPr>
          <w:noProof/>
          <w:webHidden/>
        </w:rPr>
        <w:fldChar w:fldCharType="begin"/>
      </w:r>
      <w:r w:rsidR="005D331D">
        <w:rPr>
          <w:noProof/>
          <w:webHidden/>
        </w:rPr>
        <w:instrText xml:space="preserve"> PAGEREF _Toc425429868 \h </w:instrText>
      </w:r>
      <w:r w:rsidR="005D331D">
        <w:rPr>
          <w:noProof/>
          <w:webHidden/>
        </w:rPr>
      </w:r>
      <w:r w:rsidR="005D331D">
        <w:rPr>
          <w:noProof/>
          <w:webHidden/>
        </w:rPr>
        <w:fldChar w:fldCharType="separate"/>
      </w:r>
      <w:r w:rsidR="005D331D">
        <w:rPr>
          <w:noProof/>
          <w:webHidden/>
        </w:rPr>
        <w:t>37</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"_Toc425429869" </w:instrText>
      </w:r>
      <w:r>
        <w:fldChar w:fldCharType="separate"/>
      </w:r>
      <w:r w:rsidR="005D331D" w:rsidRPr="000B6E07">
        <w:rPr>
          <w:rStyle w:val="Lienhypertexte"/>
          <w:noProof/>
        </w:rPr>
        <w:t>Tableau 15 – Caractéristiques des modèles de sellette initiale et reconçue après retour du fondeur</w:t>
      </w:r>
      <w:r w:rsidR="005D331D">
        <w:rPr>
          <w:noProof/>
          <w:webHidden/>
        </w:rPr>
        <w:tab/>
      </w:r>
      <w:r w:rsidR="005D331D">
        <w:rPr>
          <w:noProof/>
          <w:webHidden/>
        </w:rPr>
        <w:fldChar w:fldCharType="begin"/>
      </w:r>
      <w:r w:rsidR="005D331D">
        <w:rPr>
          <w:noProof/>
          <w:webHidden/>
        </w:rPr>
        <w:instrText xml:space="preserve"> PAGEREF _Toc425429869 \h </w:instrText>
      </w:r>
      <w:r w:rsidR="005D331D">
        <w:rPr>
          <w:noProof/>
          <w:webHidden/>
        </w:rPr>
      </w:r>
      <w:r w:rsidR="005D331D">
        <w:rPr>
          <w:noProof/>
          <w:webHidden/>
        </w:rPr>
        <w:fldChar w:fldCharType="separate"/>
      </w:r>
      <w:r w:rsidR="005D331D">
        <w:rPr>
          <w:noProof/>
          <w:webHidden/>
        </w:rPr>
        <w:t>39</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"_Toc425429870" </w:instrText>
      </w:r>
      <w:r>
        <w:fldChar w:fldCharType="separate"/>
      </w:r>
      <w:r w:rsidR="005D331D" w:rsidRPr="000B6E07">
        <w:rPr>
          <w:rStyle w:val="Lienhypertexte"/>
          <w:noProof/>
        </w:rPr>
        <w:t>Tableau 16 – Coût en temps de calcul des deux solveurs dans l’optimisation de la sellette</w:t>
      </w:r>
      <w:r w:rsidR="005D331D">
        <w:rPr>
          <w:noProof/>
          <w:webHidden/>
        </w:rPr>
        <w:tab/>
      </w:r>
      <w:r w:rsidR="005D331D">
        <w:rPr>
          <w:noProof/>
          <w:webHidden/>
        </w:rPr>
        <w:fldChar w:fldCharType="begin"/>
      </w:r>
      <w:r w:rsidR="005D331D">
        <w:rPr>
          <w:noProof/>
          <w:webHidden/>
        </w:rPr>
        <w:instrText xml:space="preserve"> PAGEREF _Toc425429870 \h </w:instrText>
      </w:r>
      <w:r w:rsidR="005D331D">
        <w:rPr>
          <w:noProof/>
          <w:webHidden/>
        </w:rPr>
      </w:r>
      <w:r w:rsidR="005D331D">
        <w:rPr>
          <w:noProof/>
          <w:webHidden/>
        </w:rPr>
        <w:fldChar w:fldCharType="separate"/>
      </w:r>
      <w:r w:rsidR="005D331D">
        <w:rPr>
          <w:noProof/>
          <w:webHidden/>
        </w:rPr>
        <w:t>40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"_Toc425429871" </w:instrText>
      </w:r>
      <w:r>
        <w:fldChar w:fldCharType="separate"/>
      </w:r>
      <w:r w:rsidR="005D331D" w:rsidRPr="000B6E07">
        <w:rPr>
          <w:rStyle w:val="Lienhypertexte"/>
          <w:noProof/>
        </w:rPr>
        <w:t>Tableau 17 – Caractéristiques des maillages des assemblages de poutres</w:t>
      </w:r>
      <w:r w:rsidR="005D331D">
        <w:rPr>
          <w:noProof/>
          <w:webHidden/>
        </w:rPr>
        <w:tab/>
      </w:r>
      <w:r w:rsidR="005D331D">
        <w:rPr>
          <w:noProof/>
          <w:webHidden/>
        </w:rPr>
        <w:fldChar w:fldCharType="begin"/>
      </w:r>
      <w:r w:rsidR="005D331D">
        <w:rPr>
          <w:noProof/>
          <w:webHidden/>
        </w:rPr>
        <w:instrText xml:space="preserve"> PAGEREF _Toc425429871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"_Toc425429872" </w:instrText>
      </w:r>
      <w:r>
        <w:fldChar w:fldCharType="separate"/>
      </w:r>
      <w:r w:rsidR="005D331D" w:rsidRPr="000B6E07">
        <w:rPr>
          <w:rStyle w:val="Lienhypertexte"/>
          <w:noProof/>
        </w:rPr>
        <w:t>Tableau 18 – Propriétés de l’acier S235</w:t>
      </w:r>
      <w:r w:rsidR="005D331D">
        <w:rPr>
          <w:noProof/>
          <w:webHidden/>
        </w:rPr>
        <w:tab/>
      </w:r>
      <w:r w:rsidR="005D331D">
        <w:rPr>
          <w:noProof/>
          <w:webHidden/>
        </w:rPr>
        <w:fldChar w:fldCharType="begin"/>
      </w:r>
      <w:r w:rsidR="005D331D">
        <w:rPr>
          <w:noProof/>
          <w:webHidden/>
        </w:rPr>
        <w:instrText xml:space="preserve"> PAGEREF _Toc425429872 \h </w:instrText>
      </w:r>
      <w:r w:rsidR="005D331D">
        <w:rPr>
          <w:noProof/>
          <w:webHidden/>
        </w:rPr>
      </w:r>
      <w:r w:rsidR="005D331D">
        <w:rPr>
          <w:noProof/>
          <w:webHidden/>
        </w:rPr>
        <w:fldChar w:fldCharType="separate"/>
      </w:r>
      <w:r w:rsidR="005D331D">
        <w:rPr>
          <w:noProof/>
          <w:webHidden/>
        </w:rPr>
        <w:t>42</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"_Toc425429873" </w:instrText>
      </w:r>
      <w:r>
        <w:fldChar w:fldCharType="separate"/>
      </w:r>
      <w:r w:rsidR="005D331D" w:rsidRPr="000B6E07">
        <w:rPr>
          <w:rStyle w:val="Lienhypertexte"/>
          <w:noProof/>
        </w:rPr>
        <w:t>Tableau 19 – Caractéristiques du maillage du renfort de blocage</w:t>
      </w:r>
      <w:r w:rsidR="005D331D">
        <w:rPr>
          <w:noProof/>
          <w:webHidden/>
        </w:rPr>
        <w:tab/>
      </w:r>
      <w:r w:rsidR="005D331D">
        <w:rPr>
          <w:noProof/>
          <w:webHidden/>
        </w:rPr>
        <w:fldChar w:fldCharType="begin"/>
      </w:r>
      <w:r w:rsidR="005D331D">
        <w:rPr>
          <w:noProof/>
          <w:webHidden/>
        </w:rPr>
        <w:instrText xml:space="preserve"> PAGEREF _Toc425429873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"_Toc425429874" </w:instrText>
      </w:r>
      <w:r>
        <w:fldChar w:fldCharType="separate"/>
      </w:r>
      <w:r w:rsidR="005D331D" w:rsidRPr="000B6E07">
        <w:rPr>
          <w:rStyle w:val="Lienhypertexte"/>
          <w:noProof/>
        </w:rPr>
        <w:t>Tableau 20 – Propriétés de l’acier S355</w:t>
      </w:r>
      <w:r w:rsidR="005D331D">
        <w:rPr>
          <w:noProof/>
          <w:webHidden/>
        </w:rPr>
        <w:tab/>
      </w:r>
      <w:r w:rsidR="005D331D">
        <w:rPr>
          <w:noProof/>
          <w:webHidden/>
        </w:rPr>
        <w:fldChar w:fldCharType="begin"/>
      </w:r>
      <w:r w:rsidR="005D331D">
        <w:rPr>
          <w:noProof/>
          <w:webHidden/>
        </w:rPr>
        <w:instrText xml:space="preserve"> PAGEREF _Toc425429874 \h </w:instrText>
      </w:r>
      <w:r w:rsidR="005D331D">
        <w:rPr>
          <w:noProof/>
          <w:webHidden/>
        </w:rPr>
      </w:r>
      <w:r w:rsidR="005D331D">
        <w:rPr>
          <w:noProof/>
          <w:webHidden/>
        </w:rPr>
        <w:fldChar w:fldCharType="separate"/>
      </w:r>
      <w:r w:rsidR="005D331D">
        <w:rPr>
          <w:noProof/>
          <w:webHidden/>
        </w:rPr>
        <w:t>50</w:t>
      </w:r>
      <w:r w:rsidR="005D331D">
        <w:rPr>
          <w:noProof/>
          <w:webHidden/>
        </w:rPr>
        <w:fldChar w:fldCharType="end"/>
      </w:r>
      <w:r>
        <w:rPr>
          <w:noProof/>
        </w:rPr>
        <w:fldChar w:fldCharType="end"/>
      </w:r>
    </w:p>
    <w:p w:rsidR="005D331D" w:rsidRDefault="00910827">
      <w:pPr>
        <w:pStyle w:val="Tabledesillustrations"/>
        <w:tabs>
          <w:tab w:val="right" w:leader="dot" w:pos="9629"/>
        </w:tabs>
        <w:rPr>
          <w:rFonts w:asciiTheme="minorHAnsi" w:eastAsiaTheme="minorEastAsia" w:hAnsiTheme="minorHAnsi" w:cstheme="minorBidi"/>
          <w:smallCaps w:val="0"/>
          <w:noProof/>
          <w:sz w:val="22"/>
          <w:szCs w:val="22"/>
          <w:lang w:eastAsia="fr-FR"/>
        </w:rPr>
      </w:pPr>
      <w:r>
        <w:fldChar w:fldCharType="begin"/>
      </w:r>
      <w:r>
        <w:instrText xml:space="preserve"> HYPERLINK \l "_Toc425429875" </w:instrText>
      </w:r>
      <w:r>
        <w:fldChar w:fldCharType="separate"/>
      </w:r>
      <w:r w:rsidR="005D331D" w:rsidRPr="000B6E07">
        <w:rPr>
          <w:rStyle w:val="Lienhypertexte"/>
          <w:noProof/>
        </w:rPr>
        <w:t>Tableau 21 – Principaux résultats comparatifs des trois modèles du renfort</w:t>
      </w:r>
      <w:r w:rsidR="005D331D">
        <w:rPr>
          <w:noProof/>
          <w:webHidden/>
        </w:rPr>
        <w:tab/>
      </w:r>
      <w:r w:rsidR="005D331D">
        <w:rPr>
          <w:noProof/>
          <w:webHidden/>
        </w:rPr>
        <w:fldChar w:fldCharType="begin"/>
      </w:r>
      <w:r w:rsidR="005D331D">
        <w:rPr>
          <w:noProof/>
          <w:webHidden/>
        </w:rPr>
        <w:instrText xml:space="preserve"> PAGEREF _Toc425429875 \h </w:instrText>
      </w:r>
      <w:r w:rsidR="005D331D">
        <w:rPr>
          <w:noProof/>
          <w:webHidden/>
        </w:rPr>
      </w:r>
      <w:r w:rsidR="005D331D">
        <w:rPr>
          <w:noProof/>
          <w:webHidden/>
        </w:rPr>
        <w:fldChar w:fldCharType="separate"/>
      </w:r>
      <w:r w:rsidR="005D331D">
        <w:rPr>
          <w:noProof/>
          <w:webHidden/>
        </w:rPr>
        <w:t>58</w:t>
      </w:r>
      <w:r w:rsidR="005D331D">
        <w:rPr>
          <w:noProof/>
          <w:webHidden/>
        </w:rPr>
        <w:fldChar w:fldCharType="end"/>
      </w:r>
      <w:r>
        <w:rPr>
          <w:noProof/>
        </w:rPr>
        <w:fldChar w:fldCharType="end"/>
      </w:r>
    </w:p>
    <w:p w:rsidR="007A0E7A" w:rsidRPr="001779B5" w:rsidRDefault="006528CE" w:rsidP="007A0E7A">
      <w:r>
        <w:rPr>
          <w:smallCaps/>
        </w:rPr>
        <w:fldChar w:fldCharType="end"/>
      </w:r>
    </w:p>
    <w:p w:rsidR="00A778FD" w:rsidRPr="001779B5" w:rsidRDefault="00077F36" w:rsidP="0014375D">
      <w:pPr>
        <w:pStyle w:val="Titre1"/>
      </w:pPr>
      <w:bookmarkStart w:id="0" w:name="_Toc356294558"/>
      <w:r w:rsidRPr="001779B5">
        <w:t xml:space="preserve"> </w:t>
      </w:r>
      <w:bookmarkStart w:id="1" w:name="_Toc425429929"/>
      <w:r w:rsidR="0002167B" w:rsidRPr="001779B5">
        <w:t>INTRODUCTION</w:t>
      </w:r>
      <w:bookmarkEnd w:id="0"/>
      <w:bookmarkEnd w:id="1"/>
    </w:p>
    <w:p w:rsidR="009E3BF7" w:rsidRDefault="002B6D4F" w:rsidP="009E3BF7">
      <w:pPr>
        <w:pStyle w:val="Titre2"/>
        <w:rPr>
          <w:lang w:val="fr-FR"/>
        </w:rPr>
      </w:pPr>
      <w:bookmarkStart w:id="2" w:name="_Toc425429930"/>
      <w:r>
        <w:rPr>
          <w:lang w:val="fr-FR"/>
        </w:rPr>
        <w:t>Ingé</w:t>
      </w:r>
      <w:r w:rsidR="006675D1">
        <w:rPr>
          <w:lang w:val="fr-FR"/>
        </w:rPr>
        <w:t>liance Technologies</w:t>
      </w:r>
      <w:bookmarkEnd w:id="2"/>
    </w:p>
    <w:p w:rsidR="00215B5F" w:rsidRDefault="001F1AFE" w:rsidP="001F1AFE">
      <w:pPr>
        <w:rPr>
          <w:lang w:eastAsia="x-none"/>
        </w:rPr>
      </w:pPr>
      <w:r>
        <w:rPr>
          <w:lang w:eastAsia="x-none"/>
        </w:rPr>
        <w:t>Ing</w:t>
      </w:r>
      <w:r w:rsidR="00A56F0D">
        <w:rPr>
          <w:lang w:eastAsia="x-none"/>
        </w:rPr>
        <w:t>é</w:t>
      </w:r>
      <w:r>
        <w:rPr>
          <w:lang w:eastAsia="x-none"/>
        </w:rPr>
        <w:t xml:space="preserve">liance Technologies </w:t>
      </w:r>
      <w:r w:rsidR="0022315A">
        <w:rPr>
          <w:lang w:eastAsia="x-none"/>
        </w:rPr>
        <w:t xml:space="preserve">est une société </w:t>
      </w:r>
      <w:r w:rsidR="00DC3D85">
        <w:rPr>
          <w:lang w:eastAsia="x-none"/>
        </w:rPr>
        <w:t xml:space="preserve">de prestation </w:t>
      </w:r>
      <w:r w:rsidR="0022315A">
        <w:rPr>
          <w:lang w:eastAsia="x-none"/>
        </w:rPr>
        <w:t xml:space="preserve">de taille intermédiaire qui </w:t>
      </w:r>
      <w:r w:rsidR="00314D82">
        <w:rPr>
          <w:lang w:eastAsia="x-none"/>
        </w:rPr>
        <w:t>regroupe</w:t>
      </w:r>
      <w:r w:rsidR="0022315A">
        <w:rPr>
          <w:lang w:eastAsia="x-none"/>
        </w:rPr>
        <w:t xml:space="preserve"> près de 500 </w:t>
      </w:r>
      <w:r w:rsidR="00314D82">
        <w:rPr>
          <w:lang w:eastAsia="x-none"/>
        </w:rPr>
        <w:t>collaborateurs</w:t>
      </w:r>
      <w:r w:rsidR="0022315A">
        <w:rPr>
          <w:lang w:eastAsia="x-none"/>
        </w:rPr>
        <w:t xml:space="preserve"> en </w:t>
      </w:r>
      <w:r w:rsidR="0021337C">
        <w:rPr>
          <w:lang w:eastAsia="x-none"/>
        </w:rPr>
        <w:t>France, notamment grâce à ses 14 agences qui y sont implantées</w:t>
      </w:r>
      <w:r w:rsidR="0022315A">
        <w:rPr>
          <w:lang w:eastAsia="x-none"/>
        </w:rPr>
        <w:t>, en Allemagne et à Singapour</w:t>
      </w:r>
      <w:r w:rsidR="0021337C">
        <w:rPr>
          <w:lang w:eastAsia="x-none"/>
        </w:rPr>
        <w:t xml:space="preserve">. </w:t>
      </w:r>
      <w:del w:id="3" w:author="Alexandre ROSCHEWITZ" w:date="2015-07-24T11:26:00Z">
        <w:r w:rsidR="00DF1A46" w:rsidDel="00A447B1">
          <w:rPr>
            <w:lang w:eastAsia="x-none"/>
          </w:rPr>
          <w:delText xml:space="preserve"> </w:delText>
        </w:r>
      </w:del>
      <w:r w:rsidR="00D638EA">
        <w:rPr>
          <w:lang w:eastAsia="x-none"/>
        </w:rPr>
        <w:t>Le groupe propose ses services en apportant des solutions technologiques et techniques en réponse aux besoins industriels de ses clients.</w:t>
      </w:r>
      <w:r w:rsidR="000D29E9">
        <w:rPr>
          <w:lang w:eastAsia="x-none"/>
        </w:rPr>
        <w:t xml:space="preserve"> </w:t>
      </w:r>
      <w:r w:rsidR="00830595">
        <w:rPr>
          <w:lang w:eastAsia="x-none"/>
        </w:rPr>
        <w:t>Elle</w:t>
      </w:r>
      <w:r w:rsidR="00E90A2A">
        <w:rPr>
          <w:lang w:eastAsia="x-none"/>
        </w:rPr>
        <w:t xml:space="preserve"> intervient dans les secteurs de l’aéronautique, du naval, de l’énergie, de l’automobile</w:t>
      </w:r>
      <w:r w:rsidR="00573A4B">
        <w:rPr>
          <w:lang w:eastAsia="x-none"/>
        </w:rPr>
        <w:t>,</w:t>
      </w:r>
      <w:r w:rsidR="00E90A2A">
        <w:rPr>
          <w:lang w:eastAsia="x-none"/>
        </w:rPr>
        <w:t xml:space="preserve"> de l’armement</w:t>
      </w:r>
      <w:r w:rsidR="00573A4B">
        <w:rPr>
          <w:lang w:eastAsia="x-none"/>
        </w:rPr>
        <w:t xml:space="preserve">, de l’environnement, </w:t>
      </w:r>
      <w:r w:rsidR="00EA257F">
        <w:rPr>
          <w:lang w:eastAsia="x-none"/>
        </w:rPr>
        <w:t>etc</w:t>
      </w:r>
      <w:r w:rsidR="0088000F">
        <w:rPr>
          <w:lang w:eastAsia="x-none"/>
        </w:rPr>
        <w:t>.</w:t>
      </w:r>
      <w:r w:rsidR="00EB3C89">
        <w:rPr>
          <w:lang w:eastAsia="x-none"/>
        </w:rPr>
        <w:t xml:space="preserve"> </w:t>
      </w:r>
      <w:commentRangeStart w:id="4"/>
      <w:r w:rsidR="00CA6AD8">
        <w:rPr>
          <w:noProof/>
          <w:lang w:eastAsia="x-none"/>
        </w:rPr>
        <w:t>[ING]</w:t>
      </w:r>
      <w:commentRangeEnd w:id="4"/>
      <w:r w:rsidR="00CA6AD8">
        <w:rPr>
          <w:rStyle w:val="Marquedecommentaire"/>
          <w:lang w:val="x-none"/>
        </w:rPr>
        <w:commentReference w:id="4"/>
      </w:r>
      <w:r w:rsidR="008E5517">
        <w:rPr>
          <w:lang w:eastAsia="x-none"/>
        </w:rPr>
        <w:t xml:space="preserve"> Le chiffre d’affaire de la société en </w:t>
      </w:r>
      <w:commentRangeStart w:id="5"/>
      <w:r w:rsidR="008E5517">
        <w:rPr>
          <w:lang w:eastAsia="x-none"/>
        </w:rPr>
        <w:t>2012</w:t>
      </w:r>
      <w:r w:rsidR="00C23DFD">
        <w:rPr>
          <w:lang w:eastAsia="x-none"/>
        </w:rPr>
        <w:t xml:space="preserve"> </w:t>
      </w:r>
      <w:r w:rsidR="008E5517">
        <w:rPr>
          <w:lang w:eastAsia="x-none"/>
        </w:rPr>
        <w:t xml:space="preserve">était de </w:t>
      </w:r>
      <w:del w:id="6" w:author="Alexandre ROSCHEWITZ" w:date="2015-07-24T11:26:00Z">
        <w:r w:rsidR="00C23DFD" w:rsidDel="00A447B1">
          <w:rPr>
            <w:lang w:eastAsia="x-none"/>
          </w:rPr>
          <w:delText xml:space="preserve"> </w:delText>
        </w:r>
      </w:del>
      <w:r w:rsidR="008E5517">
        <w:rPr>
          <w:lang w:eastAsia="x-none"/>
        </w:rPr>
        <w:t>28</w:t>
      </w:r>
      <w:commentRangeEnd w:id="5"/>
      <w:r w:rsidR="00A447B1">
        <w:rPr>
          <w:rStyle w:val="Marquedecommentaire"/>
          <w:lang w:val="x-none"/>
        </w:rPr>
        <w:commentReference w:id="5"/>
      </w:r>
      <w:r w:rsidR="008E5517">
        <w:rPr>
          <w:lang w:eastAsia="x-none"/>
        </w:rPr>
        <w:t xml:space="preserve"> millions d’euros.</w:t>
      </w:r>
    </w:p>
    <w:p w:rsidR="006C03DA" w:rsidRDefault="006C03DA" w:rsidP="001F1AFE">
      <w:pPr>
        <w:rPr>
          <w:lang w:eastAsia="x-none"/>
        </w:rPr>
      </w:pPr>
    </w:p>
    <w:p w:rsidR="006C03DA" w:rsidRDefault="00DF17E9" w:rsidP="001F1AFE">
      <w:r>
        <w:t xml:space="preserve">Le siège social </w:t>
      </w:r>
      <w:r w:rsidR="00924282">
        <w:t>ainsi qu’une structure s’occupant du développement de l’entreprise à l’international sont</w:t>
      </w:r>
      <w:r>
        <w:t xml:space="preserve"> présent</w:t>
      </w:r>
      <w:r w:rsidR="00924282">
        <w:t>s</w:t>
      </w:r>
      <w:r>
        <w:t xml:space="preserve"> sur le site de l’agence de Bordeaux. Y </w:t>
      </w:r>
      <w:r w:rsidR="00924282">
        <w:t>sont</w:t>
      </w:r>
      <w:del w:id="7" w:author="Alexandre ROSCHEWITZ" w:date="2015-07-24T11:27:00Z">
        <w:r w:rsidR="00924282" w:rsidDel="00A447B1">
          <w:delText xml:space="preserve"> </w:delText>
        </w:r>
      </w:del>
      <w:r>
        <w:t xml:space="preserve"> aussi </w:t>
      </w:r>
      <w:r w:rsidR="00924282">
        <w:t>présents</w:t>
      </w:r>
      <w:r w:rsidR="006C03DA">
        <w:t xml:space="preserve"> un bureau d’étude spécialisé dans la conception</w:t>
      </w:r>
      <w:r w:rsidR="00924282">
        <w:t xml:space="preserve"> </w:t>
      </w:r>
      <w:r w:rsidR="00C0468D">
        <w:t>mécanique</w:t>
      </w:r>
      <w:r w:rsidR="00A43323">
        <w:t xml:space="preserve"> </w:t>
      </w:r>
      <w:r w:rsidR="00924282">
        <w:t>(BE)</w:t>
      </w:r>
      <w:r w:rsidR="00D54AF0">
        <w:t xml:space="preserve">, </w:t>
      </w:r>
      <w:r w:rsidR="00924282">
        <w:t xml:space="preserve">une équipe d’ingénieurs </w:t>
      </w:r>
      <w:r w:rsidR="006C03DA">
        <w:t xml:space="preserve">calcul </w:t>
      </w:r>
      <w:r w:rsidR="00AF0C19">
        <w:t xml:space="preserve">structure, </w:t>
      </w:r>
      <w:r w:rsidR="006C03DA">
        <w:t>fluide</w:t>
      </w:r>
      <w:r w:rsidR="00AF0C19">
        <w:t xml:space="preserve"> et thermique</w:t>
      </w:r>
      <w:r w:rsidR="00D54AF0">
        <w:t>, une équipe d’ingénieurs système, électrique, automatisme et logiciels embarqués</w:t>
      </w:r>
      <w:r w:rsidR="00356CAE">
        <w:t>, et aussi un équipe en ingénierie de soutien, projet &amp; process et industrialisation.</w:t>
      </w:r>
      <w:r w:rsidR="00606C5A">
        <w:t xml:space="preserve"> </w:t>
      </w:r>
      <w:r w:rsidR="006C03DA">
        <w:t xml:space="preserve">Le chiffre d’affaire du Groupe Ingeliance pour </w:t>
      </w:r>
      <w:commentRangeStart w:id="8"/>
      <w:r w:rsidR="006C03DA">
        <w:t>201</w:t>
      </w:r>
      <w:r w:rsidR="00643BBA">
        <w:t>3</w:t>
      </w:r>
      <w:r w:rsidR="006C03DA">
        <w:t xml:space="preserve"> </w:t>
      </w:r>
      <w:commentRangeEnd w:id="8"/>
      <w:r w:rsidR="00A447B1">
        <w:rPr>
          <w:rStyle w:val="Marquedecommentaire"/>
          <w:lang w:val="x-none"/>
        </w:rPr>
        <w:commentReference w:id="8"/>
      </w:r>
      <w:r w:rsidR="006C03DA">
        <w:t xml:space="preserve">est de </w:t>
      </w:r>
      <w:r w:rsidR="006C03DA" w:rsidRPr="00643BBA">
        <w:t>31</w:t>
      </w:r>
      <w:r w:rsidR="006C03DA">
        <w:t xml:space="preserve"> million</w:t>
      </w:r>
      <w:r w:rsidR="004E56D3">
        <w:t>s</w:t>
      </w:r>
      <w:r w:rsidR="006C03DA">
        <w:t xml:space="preserve"> d’euros, dont </w:t>
      </w:r>
      <w:r w:rsidR="006C03DA" w:rsidRPr="00643BBA">
        <w:t>5</w:t>
      </w:r>
      <w:r w:rsidR="006C03DA">
        <w:t xml:space="preserve"> millions générés par l’entité de Bordeaux.</w:t>
      </w:r>
    </w:p>
    <w:p w:rsidR="005D4164" w:rsidRDefault="005D4164" w:rsidP="001F1AFE"/>
    <w:p w:rsidR="005D4164" w:rsidRDefault="005D4164" w:rsidP="001F1AFE">
      <w:r>
        <w:t>Le pôle simulation numérique</w:t>
      </w:r>
      <w:r w:rsidR="008F0FE2">
        <w:t xml:space="preserve"> </w:t>
      </w:r>
      <w:r w:rsidR="00E31EFD">
        <w:t xml:space="preserve">est formé de </w:t>
      </w:r>
      <w:r w:rsidR="0076107A">
        <w:t>28</w:t>
      </w:r>
      <w:r w:rsidR="00E31EFD">
        <w:t xml:space="preserve"> </w:t>
      </w:r>
      <w:r w:rsidR="0076107A">
        <w:t>ingénieurs et docteurs</w:t>
      </w:r>
      <w:del w:id="9" w:author="Alexandre ROSCHEWITZ" w:date="2015-07-24T11:29:00Z">
        <w:r w:rsidR="00E31EFD" w:rsidDel="00A447B1">
          <w:delText>, voire ingénieurs-docteurs,</w:delText>
        </w:r>
      </w:del>
      <w:ins w:id="10" w:author="Alexandre ROSCHEWITZ" w:date="2015-07-24T11:29:00Z">
        <w:r w:rsidR="00A447B1">
          <w:t>,</w:t>
        </w:r>
      </w:ins>
      <w:r w:rsidR="00E31EFD">
        <w:t xml:space="preserve"> </w:t>
      </w:r>
      <w:del w:id="11" w:author="Alexandre ROSCHEWITZ" w:date="2015-07-24T11:29:00Z">
        <w:r w:rsidR="00E31EFD" w:rsidDel="00A447B1">
          <w:delText xml:space="preserve">tous </w:delText>
        </w:r>
      </w:del>
      <w:r w:rsidR="00E31EFD">
        <w:t xml:space="preserve">experts </w:t>
      </w:r>
      <w:del w:id="12" w:author="Alexandre ROSCHEWITZ" w:date="2015-07-24T11:29:00Z">
        <w:r w:rsidR="00E31EFD" w:rsidDel="00A447B1">
          <w:delText xml:space="preserve">en </w:delText>
        </w:r>
      </w:del>
      <w:ins w:id="13" w:author="Alexandre ROSCHEWITZ" w:date="2015-07-24T11:29:00Z">
        <w:r w:rsidR="00A447B1">
          <w:t xml:space="preserve">dans </w:t>
        </w:r>
      </w:ins>
      <w:r w:rsidR="00E31EFD">
        <w:t>leurs domaines</w:t>
      </w:r>
      <w:r w:rsidR="006B1B82">
        <w:t xml:space="preserve"> respectifs</w:t>
      </w:r>
      <w:ins w:id="14" w:author="Alexandre ROSCHEWITZ" w:date="2015-07-24T11:29:00Z">
        <w:r w:rsidR="00A447B1">
          <w:t>,</w:t>
        </w:r>
      </w:ins>
      <w:r w:rsidR="00B028A7">
        <w:t xml:space="preserve"> et agissant </w:t>
      </w:r>
      <w:r w:rsidR="004779BF">
        <w:t>depuis</w:t>
      </w:r>
      <w:r w:rsidR="00B028A7">
        <w:t xml:space="preserve"> l’agence ou chez le client</w:t>
      </w:r>
      <w:r w:rsidR="00E31EFD">
        <w:t xml:space="preserve">. Il </w:t>
      </w:r>
      <w:r w:rsidR="008F0FE2">
        <w:t xml:space="preserve">comprend plusieurs activités </w:t>
      </w:r>
      <w:r w:rsidR="00E31EFD">
        <w:t>liées au calcul de structure</w:t>
      </w:r>
      <w:r w:rsidR="00AF0C19">
        <w:t xml:space="preserve"> </w:t>
      </w:r>
      <w:r w:rsidR="007D09F9">
        <w:t>:</w:t>
      </w:r>
    </w:p>
    <w:p w:rsidR="001649FD" w:rsidRDefault="00704321" w:rsidP="003A5FBF">
      <w:pPr>
        <w:numPr>
          <w:ilvl w:val="0"/>
          <w:numId w:val="7"/>
        </w:numPr>
        <w:rPr>
          <w:ins w:id="15" w:author="Alexandre ROSCHEWITZ" w:date="2015-07-24T11:30:00Z"/>
          <w:lang w:eastAsia="x-none"/>
        </w:rPr>
      </w:pPr>
      <w:r>
        <w:rPr>
          <w:lang w:eastAsia="x-none"/>
        </w:rPr>
        <w:t>R</w:t>
      </w:r>
      <w:r w:rsidR="00F75096">
        <w:rPr>
          <w:lang w:eastAsia="x-none"/>
        </w:rPr>
        <w:t>ésistance des matériaux (R</w:t>
      </w:r>
      <w:r>
        <w:rPr>
          <w:lang w:eastAsia="x-none"/>
        </w:rPr>
        <w:t>dM</w:t>
      </w:r>
      <w:r w:rsidR="00F75096">
        <w:rPr>
          <w:lang w:eastAsia="x-none"/>
        </w:rPr>
        <w:t>)</w:t>
      </w:r>
    </w:p>
    <w:p w:rsidR="00A447B1" w:rsidRPr="001F1AFE" w:rsidRDefault="00A447B1" w:rsidP="003A5FBF">
      <w:pPr>
        <w:numPr>
          <w:ilvl w:val="0"/>
          <w:numId w:val="7"/>
        </w:numPr>
        <w:rPr>
          <w:lang w:eastAsia="x-none"/>
        </w:rPr>
      </w:pPr>
      <w:ins w:id="16" w:author="Alexandre ROSCHEWITZ" w:date="2015-07-24T11:30:00Z">
        <w:r>
          <w:rPr>
            <w:lang w:eastAsia="x-none"/>
          </w:rPr>
          <w:t>Calculs éléments finis</w:t>
        </w:r>
      </w:ins>
    </w:p>
    <w:p w:rsidR="00A35548" w:rsidRDefault="00B245AC">
      <w:pPr>
        <w:numPr>
          <w:ilvl w:val="1"/>
          <w:numId w:val="7"/>
        </w:numPr>
        <w:rPr>
          <w:lang w:eastAsia="x-none"/>
        </w:rPr>
        <w:pPrChange w:id="17" w:author="Alexandre ROSCHEWITZ" w:date="2015-07-24T11:32:00Z">
          <w:pPr>
            <w:numPr>
              <w:numId w:val="7"/>
            </w:numPr>
            <w:ind w:left="720" w:hanging="360"/>
          </w:pPr>
        </w:pPrChange>
      </w:pPr>
      <w:r>
        <w:rPr>
          <w:lang w:eastAsia="x-none"/>
        </w:rPr>
        <w:t>Thermomécanique</w:t>
      </w:r>
    </w:p>
    <w:p w:rsidR="00AF0C19" w:rsidRDefault="00704321">
      <w:pPr>
        <w:numPr>
          <w:ilvl w:val="1"/>
          <w:numId w:val="7"/>
        </w:numPr>
        <w:rPr>
          <w:lang w:eastAsia="x-none"/>
        </w:rPr>
        <w:pPrChange w:id="18" w:author="Alexandre ROSCHEWITZ" w:date="2015-07-24T11:32:00Z">
          <w:pPr>
            <w:numPr>
              <w:numId w:val="7"/>
            </w:numPr>
            <w:ind w:left="720" w:hanging="360"/>
          </w:pPr>
        </w:pPrChange>
      </w:pPr>
      <w:r>
        <w:rPr>
          <w:lang w:eastAsia="x-none"/>
        </w:rPr>
        <w:t>Fatigue</w:t>
      </w:r>
    </w:p>
    <w:p w:rsidR="00704321" w:rsidRDefault="00704321">
      <w:pPr>
        <w:numPr>
          <w:ilvl w:val="1"/>
          <w:numId w:val="7"/>
        </w:numPr>
        <w:rPr>
          <w:ins w:id="19" w:author="Alexandre ROSCHEWITZ" w:date="2015-07-24T11:32:00Z"/>
          <w:lang w:eastAsia="x-none"/>
        </w:rPr>
        <w:pPrChange w:id="20" w:author="Alexandre ROSCHEWITZ" w:date="2015-07-24T11:32:00Z">
          <w:pPr>
            <w:numPr>
              <w:numId w:val="7"/>
            </w:numPr>
            <w:ind w:left="720" w:hanging="360"/>
          </w:pPr>
        </w:pPrChange>
      </w:pPr>
      <w:r>
        <w:rPr>
          <w:lang w:eastAsia="x-none"/>
        </w:rPr>
        <w:t xml:space="preserve">Dynamique </w:t>
      </w:r>
      <w:del w:id="21" w:author="Alexandre ROSCHEWITZ" w:date="2015-07-24T11:32:00Z">
        <w:r w:rsidDel="00A447B1">
          <w:rPr>
            <w:lang w:eastAsia="x-none"/>
          </w:rPr>
          <w:delText>des structures</w:delText>
        </w:r>
      </w:del>
      <w:ins w:id="22" w:author="Alexandre ROSCHEWITZ" w:date="2015-07-24T11:32:00Z">
        <w:r w:rsidR="00A447B1">
          <w:rPr>
            <w:lang w:eastAsia="x-none"/>
          </w:rPr>
          <w:t>basse fréquence</w:t>
        </w:r>
      </w:ins>
      <w:r>
        <w:rPr>
          <w:lang w:eastAsia="x-none"/>
        </w:rPr>
        <w:t xml:space="preserve"> (analyse modale, choc, </w:t>
      </w:r>
      <w:ins w:id="23" w:author="Alexandre ROSCHEWITZ" w:date="2015-07-24T11:30:00Z">
        <w:r w:rsidR="00A447B1">
          <w:rPr>
            <w:lang w:eastAsia="x-none"/>
          </w:rPr>
          <w:t xml:space="preserve">aléatoire, </w:t>
        </w:r>
      </w:ins>
      <w:r>
        <w:rPr>
          <w:lang w:eastAsia="x-none"/>
        </w:rPr>
        <w:t>…)</w:t>
      </w:r>
    </w:p>
    <w:p w:rsidR="00A447B1" w:rsidRDefault="00A447B1">
      <w:pPr>
        <w:numPr>
          <w:ilvl w:val="1"/>
          <w:numId w:val="7"/>
        </w:numPr>
        <w:rPr>
          <w:ins w:id="24" w:author="Alexandre ROSCHEWITZ" w:date="2015-07-24T11:32:00Z"/>
          <w:lang w:eastAsia="x-none"/>
        </w:rPr>
        <w:pPrChange w:id="25" w:author="Alexandre ROSCHEWITZ" w:date="2015-07-24T11:32:00Z">
          <w:pPr>
            <w:numPr>
              <w:numId w:val="7"/>
            </w:numPr>
            <w:ind w:left="720" w:hanging="360"/>
          </w:pPr>
        </w:pPrChange>
      </w:pPr>
      <w:ins w:id="26" w:author="Alexandre ROSCHEWITZ" w:date="2015-07-24T11:32:00Z">
        <w:r>
          <w:rPr>
            <w:lang w:eastAsia="x-none"/>
          </w:rPr>
          <w:t>Dynamique rapide</w:t>
        </w:r>
      </w:ins>
    </w:p>
    <w:p w:rsidR="00A447B1" w:rsidRDefault="00A447B1">
      <w:pPr>
        <w:numPr>
          <w:ilvl w:val="1"/>
          <w:numId w:val="7"/>
        </w:numPr>
        <w:rPr>
          <w:lang w:eastAsia="x-none"/>
        </w:rPr>
        <w:pPrChange w:id="27" w:author="Alexandre ROSCHEWITZ" w:date="2015-07-24T11:32:00Z">
          <w:pPr>
            <w:numPr>
              <w:numId w:val="7"/>
            </w:numPr>
            <w:ind w:left="720" w:hanging="360"/>
          </w:pPr>
        </w:pPrChange>
      </w:pPr>
      <w:ins w:id="28" w:author="Alexandre ROSCHEWITZ" w:date="2015-07-24T11:32:00Z">
        <w:r>
          <w:rPr>
            <w:lang w:eastAsia="x-none"/>
          </w:rPr>
          <w:t>Mécanique des fluides interne/externe</w:t>
        </w:r>
      </w:ins>
    </w:p>
    <w:p w:rsidR="00D741C6" w:rsidRDefault="00D741C6" w:rsidP="003A5FBF">
      <w:pPr>
        <w:numPr>
          <w:ilvl w:val="0"/>
          <w:numId w:val="7"/>
        </w:numPr>
        <w:rPr>
          <w:lang w:eastAsia="x-none"/>
        </w:rPr>
      </w:pPr>
      <w:r>
        <w:rPr>
          <w:lang w:eastAsia="x-none"/>
        </w:rPr>
        <w:t>Matériaux (composites, élastomères, …)</w:t>
      </w:r>
    </w:p>
    <w:p w:rsidR="00E645C5" w:rsidRPr="001F1AFE" w:rsidRDefault="00F73E28" w:rsidP="003A5FBF">
      <w:pPr>
        <w:numPr>
          <w:ilvl w:val="0"/>
          <w:numId w:val="7"/>
        </w:numPr>
        <w:rPr>
          <w:lang w:eastAsia="x-none"/>
        </w:rPr>
      </w:pPr>
      <w:r>
        <w:rPr>
          <w:lang w:eastAsia="x-none"/>
        </w:rPr>
        <w:t>…</w:t>
      </w:r>
    </w:p>
    <w:p w:rsidR="00A778FD" w:rsidRPr="001779B5" w:rsidRDefault="00510811" w:rsidP="009A6CDB">
      <w:pPr>
        <w:pStyle w:val="Titre2"/>
        <w:rPr>
          <w:lang w:val="fr-FR"/>
        </w:rPr>
      </w:pPr>
      <w:bookmarkStart w:id="29" w:name="_Toc425429931"/>
      <w:r>
        <w:rPr>
          <w:lang w:val="fr-FR"/>
        </w:rPr>
        <w:t>Objectifs du stage</w:t>
      </w:r>
      <w:bookmarkEnd w:id="29"/>
    </w:p>
    <w:p w:rsidR="007F2D0C" w:rsidRDefault="0000503C" w:rsidP="0000503C">
      <w:r>
        <w:t>Dans le cadre du développement des activités liées au calcul et à la conception de structures,</w:t>
      </w:r>
      <w:r w:rsidR="00635054">
        <w:t xml:space="preserve"> </w:t>
      </w:r>
      <w:r w:rsidR="005C341E">
        <w:t>Ingé</w:t>
      </w:r>
      <w:r w:rsidR="00745D37">
        <w:t>liance</w:t>
      </w:r>
      <w:r w:rsidR="005C341E">
        <w:t xml:space="preserve"> Technologies</w:t>
      </w:r>
      <w:r w:rsidR="00745D37">
        <w:t xml:space="preserve"> souhaite élargir son rayon d’action en</w:t>
      </w:r>
      <w:r w:rsidR="009C742B">
        <w:t xml:space="preserve"> s’initiant à l’optimisation de structure, et notamment </w:t>
      </w:r>
      <w:r w:rsidR="002E6215">
        <w:t xml:space="preserve">aux </w:t>
      </w:r>
      <w:r w:rsidR="009C742B">
        <w:t>optimisation</w:t>
      </w:r>
      <w:r w:rsidR="002E6215">
        <w:t>s topologique, de forme et paramétrique.</w:t>
      </w:r>
      <w:r w:rsidR="000C1D94">
        <w:t xml:space="preserve"> </w:t>
      </w:r>
      <w:r w:rsidR="00CD246E">
        <w:t>En effet, avec l’</w:t>
      </w:r>
      <w:r w:rsidR="004D33BB">
        <w:t>apparition de</w:t>
      </w:r>
      <w:r w:rsidR="00CD246E">
        <w:t xml:space="preserve"> nouvelles technologies et techniques de fabrication (imprimantes 3D, </w:t>
      </w:r>
      <w:r w:rsidR="00A875B5">
        <w:t xml:space="preserve">fabrication par ajout de matière, </w:t>
      </w:r>
      <w:commentRangeStart w:id="30"/>
      <w:r w:rsidR="00CD246E">
        <w:t>…</w:t>
      </w:r>
      <w:commentRangeEnd w:id="30"/>
      <w:r w:rsidR="00FA7530">
        <w:rPr>
          <w:rStyle w:val="Marquedecommentaire"/>
          <w:lang w:val="x-none"/>
        </w:rPr>
        <w:commentReference w:id="30"/>
      </w:r>
      <w:r w:rsidR="00CD246E">
        <w:t>),</w:t>
      </w:r>
      <w:r w:rsidR="004D33BB">
        <w:t xml:space="preserve"> </w:t>
      </w:r>
      <w:r w:rsidR="007D466B">
        <w:t xml:space="preserve">il est désormais possible de passer outre </w:t>
      </w:r>
      <w:r w:rsidR="004D33BB">
        <w:t xml:space="preserve">certaines contraintes liées à la faisabilité </w:t>
      </w:r>
      <w:r w:rsidR="003D209F">
        <w:t xml:space="preserve">et à l’usinabilité </w:t>
      </w:r>
      <w:r w:rsidR="004D33BB">
        <w:t>de la pièce, généralement co</w:t>
      </w:r>
      <w:r w:rsidR="007D466B">
        <w:t>nçue en fonderie.</w:t>
      </w:r>
      <w:r w:rsidR="0053228B">
        <w:t xml:space="preserve"> Le groupe </w:t>
      </w:r>
      <w:del w:id="31" w:author="Alexandre ROSCHEWITZ" w:date="2015-07-27T10:00:00Z">
        <w:r w:rsidR="0053228B" w:rsidDel="00F31C32">
          <w:delText xml:space="preserve">Ingeliance </w:delText>
        </w:r>
      </w:del>
      <w:ins w:id="32" w:author="Alexandre ROSCHEWITZ" w:date="2015-07-27T10:00:00Z">
        <w:r w:rsidR="00F31C32">
          <w:t xml:space="preserve">Ingéliance </w:t>
        </w:r>
      </w:ins>
      <w:r w:rsidR="0053228B">
        <w:t xml:space="preserve">a donc voulu </w:t>
      </w:r>
      <w:r w:rsidR="0080229B">
        <w:t xml:space="preserve">élargir </w:t>
      </w:r>
      <w:r w:rsidR="0053228B">
        <w:t>ses activités, en proposant à ses clients des conce</w:t>
      </w:r>
      <w:r w:rsidR="004047FC">
        <w:t>pts innovants, et cela</w:t>
      </w:r>
      <w:del w:id="33" w:author="Alexandre ROSCHEWITZ" w:date="2015-07-27T10:01:00Z">
        <w:r w:rsidR="004047FC" w:rsidDel="00F31C32">
          <w:delText>,</w:delText>
        </w:r>
      </w:del>
      <w:r w:rsidR="004047FC">
        <w:t xml:space="preserve"> dans de</w:t>
      </w:r>
      <w:r w:rsidR="0053228B">
        <w:t xml:space="preserve"> brefs délais.</w:t>
      </w:r>
    </w:p>
    <w:p w:rsidR="00053B57" w:rsidRDefault="00053B57" w:rsidP="00053B57"/>
    <w:p w:rsidR="00E139FE" w:rsidRDefault="00537495" w:rsidP="00053B57">
      <w:r>
        <w:t xml:space="preserve">Mon travail a consisté, dans un premier temps, à effectuer une recherche bibliographique </w:t>
      </w:r>
      <w:del w:id="34" w:author="Alexandre ROSCHEWITZ" w:date="2015-07-27T16:04:00Z">
        <w:r w:rsidDel="00D6715B">
          <w:delText>pour pouvoir</w:delText>
        </w:r>
      </w:del>
      <w:ins w:id="35" w:author="Alexandre ROSCHEWITZ" w:date="2015-07-27T16:04:00Z">
        <w:r w:rsidR="00D6715B">
          <w:t>afin d’</w:t>
        </w:r>
      </w:ins>
      <w:del w:id="36" w:author="Alexandre ROSCHEWITZ" w:date="2015-07-27T16:04:00Z">
        <w:r w:rsidDel="00D6715B">
          <w:delText xml:space="preserve"> </w:delText>
        </w:r>
      </w:del>
      <w:r>
        <w:t>étudier les différentes techniques et les logiciels d’optimisation sur le marché, ainsi que d’</w:t>
      </w:r>
      <w:r w:rsidR="00333DAB">
        <w:t>en dresser leurs champs d’</w:t>
      </w:r>
      <w:r w:rsidR="00DA6FDB">
        <w:t>action et leurs avantages.</w:t>
      </w:r>
      <w:r w:rsidR="005B75D2">
        <w:t xml:space="preserve"> Les deux principaux </w:t>
      </w:r>
      <w:r w:rsidR="008364DC">
        <w:t>solveurs</w:t>
      </w:r>
      <w:r w:rsidR="005B75D2">
        <w:t xml:space="preserve"> qui se sont démarqués, de par leur large implémentation chez les industriels, sont Opt</w:t>
      </w:r>
      <w:r w:rsidR="00170B44">
        <w:t xml:space="preserve">iStruct de la suite </w:t>
      </w:r>
      <w:proofErr w:type="spellStart"/>
      <w:r w:rsidR="00170B44">
        <w:t>Hype</w:t>
      </w:r>
      <w:ins w:id="37" w:author="Alexandre ROSCHEWITZ" w:date="2015-07-27T10:00:00Z">
        <w:r w:rsidR="00F31C32">
          <w:t>r</w:t>
        </w:r>
      </w:ins>
      <w:r w:rsidR="00170B44">
        <w:t>Works</w:t>
      </w:r>
      <w:proofErr w:type="spellEnd"/>
      <w:r w:rsidR="00170B44">
        <w:t xml:space="preserve"> d’</w:t>
      </w:r>
      <w:r w:rsidR="005B75D2">
        <w:t xml:space="preserve">Altair, et </w:t>
      </w:r>
      <w:r w:rsidR="00D852F5">
        <w:t>Tosca Structure</w:t>
      </w:r>
      <w:r w:rsidR="00C60034">
        <w:t>, un module d’optimisation intégrable sur Abaqus</w:t>
      </w:r>
      <w:ins w:id="38" w:author="Alexandre ROSCHEWITZ" w:date="2015-07-27T16:04:00Z">
        <w:r w:rsidR="00D6715B">
          <w:t xml:space="preserve"> (</w:t>
        </w:r>
      </w:ins>
      <w:del w:id="39" w:author="Alexandre ROSCHEWITZ" w:date="2015-07-27T16:05:00Z">
        <w:r w:rsidR="00C60034" w:rsidDel="00D6715B">
          <w:delText xml:space="preserve">, </w:delText>
        </w:r>
      </w:del>
      <w:r w:rsidR="00C60034">
        <w:t>entre autres</w:t>
      </w:r>
      <w:ins w:id="40" w:author="Alexandre ROSCHEWITZ" w:date="2015-07-27T16:05:00Z">
        <w:r w:rsidR="00D6715B">
          <w:t>)</w:t>
        </w:r>
      </w:ins>
      <w:r w:rsidR="00C60034">
        <w:t>.</w:t>
      </w:r>
    </w:p>
    <w:p w:rsidR="00D51F69" w:rsidRDefault="00D51F69" w:rsidP="00053B57"/>
    <w:p w:rsidR="00D51F69" w:rsidRDefault="00D51F69" w:rsidP="00053B57">
      <w:r>
        <w:t xml:space="preserve">L’objectif principal de mon stage a été </w:t>
      </w:r>
      <w:r w:rsidR="00FC178F">
        <w:t>de maîtriser ces deux outils d’optimisation</w:t>
      </w:r>
      <w:r w:rsidR="00396B1D">
        <w:t xml:space="preserve"> afin d’améliorer des structures existantes</w:t>
      </w:r>
      <w:r w:rsidR="00BC7F95">
        <w:t xml:space="preserve"> dans certains cas</w:t>
      </w:r>
      <w:r w:rsidR="00396B1D">
        <w:t>, ou d’en concevoir de nouvelles</w:t>
      </w:r>
      <w:r w:rsidR="00BC7F95">
        <w:t xml:space="preserve"> dans d’autres cas</w:t>
      </w:r>
      <w:r w:rsidR="00286A65">
        <w:t>,</w:t>
      </w:r>
      <w:r w:rsidR="002D5FCD">
        <w:t xml:space="preserve"> </w:t>
      </w:r>
      <w:r w:rsidR="00FC178F">
        <w:t>d’en dresser les limites et les avantages, mais aussi de déterminer les techniques et méthodologies à appliquer dans le but d’être réactif sur les projets menés, et cohérent avec la démarche suivie.</w:t>
      </w:r>
    </w:p>
    <w:p w:rsidR="00652750" w:rsidRDefault="00652750" w:rsidP="00053B57"/>
    <w:p w:rsidR="007F2D0C" w:rsidRDefault="005F54FE" w:rsidP="00053B57">
      <w:r>
        <w:t xml:space="preserve">Pour cela, j’ai pu développer mes connaissances en optimisation en général, puis mes connaissances techniques des solveurs OptiStruct et </w:t>
      </w:r>
      <w:r w:rsidR="00D852F5">
        <w:t>Tosca Structure</w:t>
      </w:r>
      <w:r w:rsidR="00C23867">
        <w:t xml:space="preserve">, et pu travailler sur plusieurs cas industriels, dans des délais assez courts, tels les délais impartis aux ingénieurs. </w:t>
      </w:r>
      <w:r w:rsidR="00A92CAE">
        <w:t xml:space="preserve">Ainsi, ce rapport dresse une synthèse de mes travaux en six mois de stage, et il s’articule </w:t>
      </w:r>
      <w:r w:rsidR="00203B14">
        <w:t>comme suit.</w:t>
      </w:r>
    </w:p>
    <w:p w:rsidR="0076397C" w:rsidRDefault="0076397C" w:rsidP="00053B57"/>
    <w:p w:rsidR="0076397C" w:rsidRPr="001779B5" w:rsidRDefault="00A6461F" w:rsidP="00053B57">
      <w:r>
        <w:t xml:space="preserve">Dans un premier temps, </w:t>
      </w:r>
      <w:ins w:id="41" w:author="Alexandre ROSCHEWITZ" w:date="2015-07-27T16:05:00Z">
        <w:r w:rsidR="00D6715B">
          <w:t xml:space="preserve">il </w:t>
        </w:r>
      </w:ins>
      <w:r w:rsidR="00B940AE">
        <w:t xml:space="preserve">sera </w:t>
      </w:r>
      <w:del w:id="42" w:author="Alexandre ROSCHEWITZ" w:date="2015-07-27T16:06:00Z">
        <w:r w:rsidR="00B940AE" w:rsidDel="00D6715B">
          <w:delText>présentée</w:delText>
        </w:r>
      </w:del>
      <w:ins w:id="43" w:author="Alexandre ROSCHEWITZ" w:date="2015-07-27T16:06:00Z">
        <w:r w:rsidR="00D6715B">
          <w:t>présenté</w:t>
        </w:r>
      </w:ins>
      <w:r w:rsidR="00B940AE">
        <w:t xml:space="preserve"> une étude bibliographique de l’état de l’art de l’optimisation de structure, ainsi que les applications des solveurs </w:t>
      </w:r>
      <w:r w:rsidR="00842F5A">
        <w:t xml:space="preserve">et autres logiciels </w:t>
      </w:r>
      <w:r w:rsidR="00B940AE">
        <w:t>utilisés.</w:t>
      </w:r>
      <w:r w:rsidR="00F3009B">
        <w:t xml:space="preserve"> Ensuite</w:t>
      </w:r>
      <w:del w:id="44" w:author="Alexandre ROSCHEWITZ" w:date="2015-07-27T16:06:00Z">
        <w:r w:rsidR="00F3009B" w:rsidDel="00D6715B">
          <w:delText>,</w:delText>
        </w:r>
      </w:del>
      <w:r w:rsidR="00F3009B">
        <w:t xml:space="preserve"> seront mis en évidence les cahiers des charges, démarches et résultats des études sur un volant moteur et une sellette, parallèlement sur OptiStruct et sur </w:t>
      </w:r>
      <w:r w:rsidR="00D852F5">
        <w:t>Tosca Structure</w:t>
      </w:r>
      <w:r w:rsidR="00F3009B">
        <w:t>, afin de p</w:t>
      </w:r>
      <w:r w:rsidR="00E44B81">
        <w:t>ouvoir directement les comparer entre eux, mais aussi aux concepts init</w:t>
      </w:r>
      <w:r w:rsidR="0096779A">
        <w:t>i</w:t>
      </w:r>
      <w:r w:rsidR="00E44B81">
        <w:t>aux.</w:t>
      </w:r>
      <w:r w:rsidR="0096779A">
        <w:t xml:space="preserve"> Et</w:t>
      </w:r>
      <w:r w:rsidR="00E43306">
        <w:t xml:space="preserve"> pour finir, nous verrons </w:t>
      </w:r>
      <w:r w:rsidR="00421BBB">
        <w:t>deux</w:t>
      </w:r>
      <w:r w:rsidR="00E43306">
        <w:t xml:space="preserve"> autres</w:t>
      </w:r>
      <w:r w:rsidR="00421BBB">
        <w:t xml:space="preserve"> cas industriels que j’ai traités</w:t>
      </w:r>
      <w:r w:rsidR="005137BB">
        <w:t> </w:t>
      </w:r>
      <w:r w:rsidR="00E43306">
        <w:t xml:space="preserve">uniquement sur OptiStruct </w:t>
      </w:r>
      <w:r w:rsidR="005137BB">
        <w:t>: dimensionnement de corniè</w:t>
      </w:r>
      <w:r w:rsidR="00501989">
        <w:t>res</w:t>
      </w:r>
      <w:r w:rsidR="0030644A">
        <w:t>/</w:t>
      </w:r>
      <w:r w:rsidR="00501989">
        <w:t xml:space="preserve">goujons </w:t>
      </w:r>
      <w:r w:rsidR="00E43306">
        <w:t>de poutres en I et d’un renfort.</w:t>
      </w:r>
    </w:p>
    <w:p w:rsidR="00114C4A" w:rsidRDefault="00A518A7" w:rsidP="00132C53">
      <w:pPr>
        <w:pStyle w:val="Titre1"/>
        <w:rPr>
          <w:lang w:val="fr-FR"/>
        </w:rPr>
      </w:pPr>
      <w:bookmarkStart w:id="45" w:name="_Toc425429932"/>
      <w:r>
        <w:rPr>
          <w:lang w:val="fr-FR"/>
        </w:rPr>
        <w:t>APPRENTISSAGE</w:t>
      </w:r>
      <w:bookmarkEnd w:id="45"/>
    </w:p>
    <w:p w:rsidR="000710E0" w:rsidRDefault="00F4663A" w:rsidP="000710E0">
      <w:pPr>
        <w:rPr>
          <w:lang w:eastAsia="x-none"/>
        </w:rPr>
      </w:pPr>
      <w:r>
        <w:rPr>
          <w:lang w:eastAsia="x-none"/>
        </w:rPr>
        <w:t>Cette partie consistera en une introduction à la théorie de l’optimisation et aux différents algorithmes et techniques qui y interviennent.</w:t>
      </w:r>
      <w:r w:rsidR="00AF1A7F">
        <w:rPr>
          <w:lang w:eastAsia="x-none"/>
        </w:rPr>
        <w:t xml:space="preserve"> Aussi, y seront présentés les deux solveurs étudiés ainsi qu</w:t>
      </w:r>
      <w:r w:rsidR="00C04BC9">
        <w:rPr>
          <w:lang w:eastAsia="x-none"/>
        </w:rPr>
        <w:t>e</w:t>
      </w:r>
      <w:r w:rsidR="00AF1A7F">
        <w:rPr>
          <w:lang w:eastAsia="x-none"/>
        </w:rPr>
        <w:t xml:space="preserve"> logiciel de conception assistée par ordinateur (CAO) Siemens N</w:t>
      </w:r>
      <w:r w:rsidR="008C066D">
        <w:rPr>
          <w:lang w:eastAsia="x-none"/>
        </w:rPr>
        <w:t>X</w:t>
      </w:r>
      <w:r w:rsidR="00C04BC9">
        <w:rPr>
          <w:lang w:eastAsia="x-none"/>
        </w:rPr>
        <w:t xml:space="preserve"> qui m’a servi dans l</w:t>
      </w:r>
      <w:r w:rsidR="00EC3D8C">
        <w:rPr>
          <w:lang w:eastAsia="x-none"/>
        </w:rPr>
        <w:t xml:space="preserve">a simplification et </w:t>
      </w:r>
      <w:commentRangeStart w:id="46"/>
      <w:r w:rsidR="00EC3D8C">
        <w:rPr>
          <w:lang w:eastAsia="x-none"/>
        </w:rPr>
        <w:t>dessein</w:t>
      </w:r>
      <w:r w:rsidR="00C04BC9">
        <w:rPr>
          <w:lang w:eastAsia="x-none"/>
        </w:rPr>
        <w:t xml:space="preserve"> </w:t>
      </w:r>
      <w:commentRangeEnd w:id="46"/>
      <w:r w:rsidR="00D6715B">
        <w:rPr>
          <w:rStyle w:val="Marquedecommentaire"/>
          <w:lang w:val="x-none"/>
        </w:rPr>
        <w:commentReference w:id="46"/>
      </w:r>
      <w:r w:rsidR="00C04BC9">
        <w:rPr>
          <w:lang w:eastAsia="x-none"/>
        </w:rPr>
        <w:t>des différents modèles</w:t>
      </w:r>
      <w:r w:rsidR="00EC3D8C">
        <w:rPr>
          <w:lang w:eastAsia="x-none"/>
        </w:rPr>
        <w:t xml:space="preserve"> et leur maillage</w:t>
      </w:r>
      <w:r w:rsidR="00C04BC9">
        <w:rPr>
          <w:lang w:eastAsia="x-none"/>
        </w:rPr>
        <w:t>.</w:t>
      </w:r>
    </w:p>
    <w:p w:rsidR="00FD3B93" w:rsidRDefault="00FD3B93" w:rsidP="000710E0">
      <w:pPr>
        <w:rPr>
          <w:lang w:eastAsia="x-none"/>
        </w:rPr>
      </w:pPr>
    </w:p>
    <w:p w:rsidR="00FD3B93" w:rsidRDefault="00FD3B93" w:rsidP="00FD3B93">
      <w:pPr>
        <w:pStyle w:val="Titre2"/>
        <w:rPr>
          <w:lang w:val="fr-FR"/>
        </w:rPr>
      </w:pPr>
      <w:bookmarkStart w:id="47" w:name="_Toc425429933"/>
      <w:r>
        <w:rPr>
          <w:lang w:val="fr-FR"/>
        </w:rPr>
        <w:t>Etat de l’art de l’optimisation</w:t>
      </w:r>
      <w:r w:rsidR="00675F61">
        <w:rPr>
          <w:lang w:val="fr-FR"/>
        </w:rPr>
        <w:t xml:space="preserve"> : de l’optimisation mathématique aux formes </w:t>
      </w:r>
      <w:commentRangeStart w:id="48"/>
      <w:r w:rsidR="00675F61">
        <w:rPr>
          <w:lang w:val="fr-FR"/>
        </w:rPr>
        <w:t>optimales</w:t>
      </w:r>
      <w:commentRangeEnd w:id="48"/>
      <w:r w:rsidR="00981AEF">
        <w:rPr>
          <w:rStyle w:val="Marquedecommentaire"/>
          <w:color w:val="auto"/>
          <w:lang w:eastAsia="en-US"/>
        </w:rPr>
        <w:commentReference w:id="48"/>
      </w:r>
      <w:bookmarkEnd w:id="47"/>
    </w:p>
    <w:p w:rsidR="00483E5F" w:rsidRDefault="00483E5F" w:rsidP="00483E5F">
      <w:r>
        <w:t>Un des défis quotidiens de l’ingénieur en mécanique des structures, que ce soit l’ingénieur en génie civil, en calcul ou autre, est de proposer une pièce conçue de la meilleure des manières afin d’améliorer sa résistance, sa durée de vie et son utilisation en service. On parle alors de design ou forme optimale.</w:t>
      </w:r>
    </w:p>
    <w:p w:rsidR="00483E5F" w:rsidRDefault="00483E5F" w:rsidP="00483E5F"/>
    <w:p w:rsidR="00483E5F" w:rsidRDefault="00483E5F" w:rsidP="00483E5F">
      <w:r>
        <w:t xml:space="preserve">On retrouve alors le terme </w:t>
      </w:r>
      <w:r>
        <w:rPr>
          <w:b/>
        </w:rPr>
        <w:t>optimisation</w:t>
      </w:r>
      <w:r>
        <w:t xml:space="preserve"> bien connu des mathématiciens. C’est en effet une notion longtemps étudiée et qui connaît un renouveau sûr depuis l’apparition des ordinateurs. Mais l’optimisation concerne bien d’autres domaines tels l’économie, la gestion/planification, la robotique, les sciences de l’ingénieur, etc.</w:t>
      </w:r>
    </w:p>
    <w:p w:rsidR="00C31049" w:rsidRDefault="00C31049" w:rsidP="00483E5F"/>
    <w:p w:rsidR="00C31049" w:rsidRDefault="00C31049" w:rsidP="00C31049">
      <w:pPr>
        <w:pStyle w:val="Titre3"/>
        <w:rPr>
          <w:lang w:val="fr-FR"/>
        </w:rPr>
      </w:pPr>
      <w:bookmarkStart w:id="49" w:name="_Ref423439231"/>
      <w:bookmarkStart w:id="50" w:name="_Toc425429934"/>
      <w:r>
        <w:rPr>
          <w:lang w:val="fr-FR"/>
        </w:rPr>
        <w:t>Introduction à l’optimisation statique</w:t>
      </w:r>
      <w:bookmarkEnd w:id="49"/>
      <w:bookmarkEnd w:id="50"/>
    </w:p>
    <w:p w:rsidR="00C31049" w:rsidRDefault="00C31049" w:rsidP="00C31049">
      <w:pPr>
        <w:pStyle w:val="Titre4"/>
        <w:rPr>
          <w:lang w:val="fr-FR"/>
        </w:rPr>
      </w:pPr>
      <w:bookmarkStart w:id="51" w:name="_Ref423439372"/>
      <w:bookmarkStart w:id="52" w:name="_Toc425429935"/>
      <w:r>
        <w:rPr>
          <w:lang w:val="fr-FR"/>
        </w:rPr>
        <w:t>Généralités</w:t>
      </w:r>
      <w:bookmarkEnd w:id="51"/>
      <w:bookmarkEnd w:id="52"/>
    </w:p>
    <w:p w:rsidR="00366C2F" w:rsidRDefault="00366C2F" w:rsidP="00366C2F">
      <w:r w:rsidRPr="00B961E0">
        <w:t>Sous sa forme la plus générale, un problème d’optimisation s’écrit comme </w:t>
      </w:r>
    </w:p>
    <w:p w:rsidR="004106C3" w:rsidRPr="00B961E0" w:rsidRDefault="004106C3" w:rsidP="00366C2F"/>
    <w:p w:rsidR="00366C2F" w:rsidRPr="00B961E0" w:rsidRDefault="00366C2F" w:rsidP="00366C2F">
      <w:pPr>
        <w:pBdr>
          <w:top w:val="single" w:sz="4" w:space="1" w:color="auto"/>
          <w:left w:val="single" w:sz="4" w:space="4" w:color="auto"/>
          <w:bottom w:val="single" w:sz="4" w:space="1" w:color="auto"/>
          <w:right w:val="single" w:sz="4" w:space="4" w:color="auto"/>
        </w:pBdr>
        <w:shd w:val="clear" w:color="auto" w:fill="DBE5F1" w:themeFill="accent1" w:themeFillTint="33"/>
        <w:ind w:left="1134" w:right="1134"/>
        <w:rPr>
          <w:rFonts w:eastAsiaTheme="minorEastAsia"/>
        </w:rPr>
      </w:pPr>
      <m:oMathPara>
        <m:oMath>
          <m:r>
            <m:rPr>
              <m:scr m:val="script"/>
            </m:rP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x</m:t>
                            </m:r>
                            <m:ctrlPr>
                              <w:rPr>
                                <w:rFonts w:ascii="Cambria Math" w:hAnsi="Cambria Math"/>
                              </w:rPr>
                            </m:ctrlPr>
                          </m:lim>
                        </m:limLow>
                      </m:fName>
                      <m:e>
                        <m:r>
                          <w:rPr>
                            <w:rFonts w:ascii="Cambria Math" w:hAnsi="Cambria Math"/>
                          </w:rPr>
                          <m:t>f</m:t>
                        </m:r>
                        <m:d>
                          <m:dPr>
                            <m:ctrlPr>
                              <w:rPr>
                                <w:rFonts w:ascii="Cambria Math" w:hAnsi="Cambria Math"/>
                                <w:i/>
                              </w:rPr>
                            </m:ctrlPr>
                          </m:dPr>
                          <m:e>
                            <m:r>
                              <w:rPr>
                                <w:rFonts w:ascii="Cambria Math" w:hAnsi="Cambria Math"/>
                              </w:rPr>
                              <m:t>x</m:t>
                            </m:r>
                          </m:e>
                        </m:d>
                      </m:e>
                    </m:func>
                  </m:e>
                </m:mr>
                <m:mr>
                  <m:e>
                    <m:r>
                      <w:rPr>
                        <w:rFonts w:ascii="Cambria Math" w:hAnsi="Cambria Math"/>
                      </w:rPr>
                      <m:t xml:space="preserve">contrainte </m:t>
                    </m:r>
                    <m:d>
                      <m:dPr>
                        <m:ctrlPr>
                          <w:rPr>
                            <w:rFonts w:ascii="Cambria Math" w:hAnsi="Cambria Math"/>
                            <w:i/>
                          </w:rPr>
                        </m:ctrlPr>
                      </m:dPr>
                      <m:e>
                        <m:r>
                          <w:rPr>
                            <w:rFonts w:ascii="Cambria Math" w:hAnsi="Cambria Math"/>
                          </w:rPr>
                          <m:t>j</m:t>
                        </m:r>
                      </m:e>
                    </m:d>
                    <m:r>
                      <w:rPr>
                        <w:rFonts w:ascii="Cambria Math" w:hAnsi="Cambria Math"/>
                      </w:rPr>
                      <m:t xml:space="preserve"> ∀j=1, …, m</m:t>
                    </m:r>
                  </m:e>
                </m:mr>
              </m:m>
            </m:e>
          </m:d>
        </m:oMath>
      </m:oMathPara>
    </w:p>
    <w:p w:rsidR="004106C3" w:rsidRDefault="004106C3" w:rsidP="00366C2F">
      <w:pPr>
        <w:rPr>
          <w:rFonts w:eastAsiaTheme="minorEastAsia"/>
        </w:rPr>
      </w:pPr>
    </w:p>
    <w:p w:rsidR="00366C2F" w:rsidRDefault="00366C2F" w:rsidP="00366C2F">
      <w:pPr>
        <w:rPr>
          <w:rFonts w:eastAsiaTheme="minorEastAsia"/>
        </w:rPr>
      </w:pPr>
      <w:r w:rsidRPr="00B961E0">
        <w:rPr>
          <w:rFonts w:eastAsiaTheme="minorEastAsia"/>
        </w:rPr>
        <w:t>s’il s’agit d’un problème de maximisation sous contraintes, et où</w:t>
      </w:r>
      <m:oMath>
        <m:r>
          <w:rPr>
            <w:rFonts w:ascii="Cambria Math" w:eastAsiaTheme="minorEastAsia" w:hAnsi="Cambria Math"/>
          </w:rPr>
          <m:t xml:space="preserve"> 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B961E0">
        <w:rPr>
          <w:rFonts w:eastAsiaTheme="minorEastAsia"/>
        </w:rPr>
        <w:t>. Il est aisé d’adapter l’écriture à un problème de minimisation.</w:t>
      </w:r>
    </w:p>
    <w:p w:rsidR="00C5013C" w:rsidRPr="00B961E0" w:rsidRDefault="00C5013C" w:rsidP="00366C2F">
      <w:pPr>
        <w:rPr>
          <w:rFonts w:eastAsiaTheme="minorEastAsia"/>
        </w:rPr>
      </w:pPr>
    </w:p>
    <w:p w:rsidR="00366C2F" w:rsidRPr="00B961E0" w:rsidRDefault="00366C2F" w:rsidP="00366C2F">
      <w:pPr>
        <w:rPr>
          <w:rFonts w:eastAsiaTheme="minorEastAsia"/>
        </w:rPr>
      </w:pPr>
      <w:r w:rsidRPr="00B961E0">
        <w:rPr>
          <w:rFonts w:eastAsiaTheme="minorEastAsia"/>
        </w:rPr>
        <w:t xml:space="preserve">La fonction </w:t>
      </w:r>
      <m:oMath>
        <m:r>
          <w:rPr>
            <w:rFonts w:ascii="Cambria Math" w:eastAsiaTheme="minorEastAsia" w:hAnsi="Cambria Math"/>
          </w:rPr>
          <m:t>f</m:t>
        </m:r>
      </m:oMath>
      <w:r w:rsidRPr="00B961E0">
        <w:rPr>
          <w:rFonts w:eastAsiaTheme="minorEastAsia"/>
        </w:rPr>
        <w:t xml:space="preserve"> est appelée </w:t>
      </w:r>
      <w:r w:rsidRPr="00B961E0">
        <w:rPr>
          <w:rFonts w:eastAsiaTheme="minorEastAsia"/>
          <w:i/>
        </w:rPr>
        <w:t xml:space="preserve">fonction objectif </w:t>
      </w:r>
      <w:r w:rsidRPr="00B961E0">
        <w:rPr>
          <w:rFonts w:eastAsiaTheme="minorEastAsia"/>
        </w:rPr>
        <w:t xml:space="preserve">et sa solution un </w:t>
      </w:r>
      <w:r w:rsidRPr="00B961E0">
        <w:rPr>
          <w:rFonts w:eastAsiaTheme="minorEastAsia"/>
          <w:i/>
        </w:rPr>
        <w:t>optimum</w:t>
      </w:r>
      <w:r w:rsidRPr="00B961E0">
        <w:rPr>
          <w:rFonts w:eastAsiaTheme="minorEastAsia"/>
        </w:rPr>
        <w:t xml:space="preserve">. Le problème consiste à chercher la solution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m:t>
            </m:r>
          </m:sup>
        </m:sSubSup>
        <m:r>
          <w:rPr>
            <w:rFonts w:ascii="Cambria Math" w:eastAsiaTheme="minorEastAsia" w:hAnsi="Cambria Math"/>
          </w:rPr>
          <m:t xml:space="preserve">, …, </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r>
          <w:rPr>
            <w:rFonts w:ascii="Cambria Math" w:eastAsiaTheme="minorEastAsia" w:hAnsi="Cambria Math"/>
          </w:rPr>
          <m:t>)</m:t>
        </m:r>
      </m:oMath>
      <w:r w:rsidRPr="00B961E0">
        <w:rPr>
          <w:rFonts w:eastAsiaTheme="minorEastAsia"/>
        </w:rPr>
        <w:t xml:space="preserve"> </w:t>
      </w:r>
      <w:r w:rsidR="00A9315B">
        <w:rPr>
          <w:rFonts w:eastAsiaTheme="minorEastAsia"/>
        </w:rPr>
        <w:t xml:space="preserve">, aussi appelée </w:t>
      </w:r>
      <w:r w:rsidR="00A9315B">
        <w:rPr>
          <w:rFonts w:eastAsiaTheme="minorEastAsia"/>
          <w:i/>
        </w:rPr>
        <w:t xml:space="preserve">variable de </w:t>
      </w:r>
      <w:r w:rsidR="00A9315B" w:rsidRPr="00A9315B">
        <w:rPr>
          <w:rFonts w:eastAsiaTheme="minorEastAsia"/>
        </w:rPr>
        <w:t>design</w:t>
      </w:r>
      <w:r w:rsidR="00A9315B">
        <w:rPr>
          <w:rFonts w:eastAsiaTheme="minorEastAsia"/>
        </w:rPr>
        <w:t xml:space="preserve">, </w:t>
      </w:r>
      <w:r w:rsidRPr="00A9315B">
        <w:rPr>
          <w:rFonts w:eastAsiaTheme="minorEastAsia"/>
        </w:rPr>
        <w:t>pour</w:t>
      </w:r>
      <w:r w:rsidRPr="00B961E0">
        <w:rPr>
          <w:rFonts w:eastAsiaTheme="minorEastAsia"/>
        </w:rPr>
        <w:t xml:space="preserve"> laquelle la valeur de cette fonction est maximale (</w:t>
      </w:r>
      <w:proofErr w:type="spellStart"/>
      <w:r w:rsidRPr="00B961E0">
        <w:rPr>
          <w:rFonts w:eastAsiaTheme="minorEastAsia"/>
        </w:rPr>
        <w:t>resp</w:t>
      </w:r>
      <w:proofErr w:type="spellEnd"/>
      <w:r w:rsidRPr="00B961E0">
        <w:rPr>
          <w:rFonts w:eastAsiaTheme="minorEastAsia"/>
        </w:rPr>
        <w:t>. minimale).</w:t>
      </w:r>
    </w:p>
    <w:p w:rsidR="00366C2F" w:rsidRPr="00B961E0" w:rsidRDefault="00366C2F" w:rsidP="00366C2F">
      <w:pPr>
        <w:rPr>
          <w:rFonts w:eastAsiaTheme="minorEastAsia"/>
        </w:rPr>
      </w:pPr>
      <w:r w:rsidRPr="00B961E0">
        <w:rPr>
          <w:rFonts w:eastAsiaTheme="minorEastAsia"/>
        </w:rPr>
        <w:t>Les contraintes peuvent être exprimées de différentes manières :</w:t>
      </w:r>
    </w:p>
    <w:p w:rsidR="00366C2F" w:rsidRPr="00B961E0" w:rsidRDefault="00366C2F" w:rsidP="003A5FBF">
      <w:pPr>
        <w:pStyle w:val="Paragraphedeliste"/>
        <w:numPr>
          <w:ilvl w:val="0"/>
          <w:numId w:val="8"/>
        </w:numPr>
        <w:spacing w:after="200" w:line="276" w:lineRule="auto"/>
        <w:rPr>
          <w:rFonts w:eastAsiaTheme="minorEastAsia"/>
        </w:rPr>
      </w:pPr>
      <w:r w:rsidRPr="00B961E0">
        <w:rPr>
          <w:rFonts w:eastAsiaTheme="minorEastAsia"/>
        </w:rPr>
        <w:t xml:space="preserve">contraintes en équations :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 xml:space="preserve"> </m:t>
        </m:r>
        <m:r>
          <w:rPr>
            <w:rFonts w:ascii="Cambria Math" w:hAnsi="Cambria Math"/>
          </w:rPr>
          <m:t>∀j=1, …, m</m:t>
        </m:r>
      </m:oMath>
    </w:p>
    <w:p w:rsidR="00366C2F" w:rsidRPr="00B961E0" w:rsidRDefault="00366C2F" w:rsidP="003A5FBF">
      <w:pPr>
        <w:pStyle w:val="Paragraphedeliste"/>
        <w:numPr>
          <w:ilvl w:val="0"/>
          <w:numId w:val="8"/>
        </w:numPr>
        <w:spacing w:after="200" w:line="276" w:lineRule="auto"/>
        <w:rPr>
          <w:rFonts w:eastAsiaTheme="minorEastAsia"/>
        </w:rPr>
      </w:pPr>
      <w:r w:rsidRPr="00B961E0">
        <w:rPr>
          <w:rFonts w:eastAsiaTheme="minorEastAsia"/>
        </w:rPr>
        <w:t xml:space="preserve">contraintes en inéquations :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 xml:space="preserve"> </m:t>
        </m:r>
        <m:r>
          <w:rPr>
            <w:rFonts w:ascii="Cambria Math" w:hAnsi="Cambria Math"/>
          </w:rPr>
          <m:t>∀j=1, …, m</m:t>
        </m:r>
      </m:oMath>
    </w:p>
    <w:p w:rsidR="00366C2F" w:rsidRDefault="00366C2F" w:rsidP="00366C2F">
      <w:pPr>
        <w:rPr>
          <w:rFonts w:eastAsiaTheme="minorEastAsia"/>
        </w:rPr>
      </w:pPr>
      <w:r w:rsidRPr="00B961E0">
        <w:rPr>
          <w:rFonts w:eastAsiaTheme="minorEastAsia"/>
        </w:rPr>
        <w:t xml:space="preserve">Il est aussi commun, afin de résoudre plus </w:t>
      </w:r>
      <w:del w:id="53" w:author="Alexandre ROSCHEWITZ" w:date="2015-07-28T10:31:00Z">
        <w:r w:rsidRPr="00B961E0" w:rsidDel="00457E70">
          <w:rPr>
            <w:rFonts w:eastAsiaTheme="minorEastAsia"/>
          </w:rPr>
          <w:delText>`</w:delText>
        </w:r>
      </w:del>
      <w:ins w:id="54" w:author="Alexandre ROSCHEWITZ" w:date="2015-07-28T10:31:00Z">
        <w:r w:rsidR="00457E70">
          <w:rPr>
            <w:rFonts w:eastAsiaTheme="minorEastAsia"/>
          </w:rPr>
          <w:t>«</w:t>
        </w:r>
      </w:ins>
      <w:r w:rsidRPr="00B961E0">
        <w:rPr>
          <w:rFonts w:eastAsiaTheme="minorEastAsia"/>
        </w:rPr>
        <w:t>facilement</w:t>
      </w:r>
      <w:del w:id="55" w:author="Alexandre ROSCHEWITZ" w:date="2015-07-28T10:31:00Z">
        <w:r w:rsidRPr="00B961E0" w:rsidDel="00457E70">
          <w:rPr>
            <w:rFonts w:eastAsiaTheme="minorEastAsia"/>
          </w:rPr>
          <w:delText>`</w:delText>
        </w:r>
      </w:del>
      <w:ins w:id="56" w:author="Alexandre ROSCHEWITZ" w:date="2015-07-28T10:31:00Z">
        <w:r w:rsidR="00457E70">
          <w:rPr>
            <w:rFonts w:eastAsiaTheme="minorEastAsia"/>
          </w:rPr>
          <w:t>»</w:t>
        </w:r>
      </w:ins>
      <w:r w:rsidRPr="00B961E0">
        <w:rPr>
          <w:rFonts w:eastAsiaTheme="minorEastAsia"/>
        </w:rPr>
        <w:t xml:space="preserve"> un problème d’optimisation, de recourir à une transformation de la fonction objectif. En effet, il n’est pas rare de chercher à résoudre </w:t>
      </w:r>
    </w:p>
    <w:p w:rsidR="00AF12A4" w:rsidRPr="00B961E0" w:rsidRDefault="00AF12A4" w:rsidP="00366C2F">
      <w:pPr>
        <w:rPr>
          <w:rFonts w:eastAsiaTheme="minorEastAsia"/>
        </w:rPr>
      </w:pPr>
    </w:p>
    <w:p w:rsidR="00366C2F" w:rsidRPr="00AF12A4" w:rsidRDefault="00366C2F" w:rsidP="00366C2F">
      <w:pPr>
        <w:rPr>
          <w:rFonts w:eastAsiaTheme="minorEastAsia"/>
        </w:rPr>
      </w:pPr>
      <m:oMathPara>
        <m:oMath>
          <m:r>
            <w:rPr>
              <w:rFonts w:ascii="Cambria Math" w:hAnsi="Cambria Math"/>
            </w:rPr>
            <m:t>(</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x</m:t>
                            </m:r>
                            <m:ctrlPr>
                              <w:rPr>
                                <w:rFonts w:ascii="Cambria Math" w:hAnsi="Cambria Math"/>
                              </w:rPr>
                            </m:ctrlPr>
                          </m:lim>
                        </m:limLow>
                      </m:fName>
                      <m:e>
                        <m:r>
                          <w:rPr>
                            <w:rFonts w:ascii="Cambria Math" w:hAnsi="Cambria Math"/>
                          </w:rPr>
                          <m:t>g(f</m:t>
                        </m:r>
                        <m:d>
                          <m:dPr>
                            <m:ctrlPr>
                              <w:rPr>
                                <w:rFonts w:ascii="Cambria Math" w:hAnsi="Cambria Math"/>
                                <w:i/>
                              </w:rPr>
                            </m:ctrlPr>
                          </m:dPr>
                          <m:e>
                            <m:r>
                              <w:rPr>
                                <w:rFonts w:ascii="Cambria Math" w:hAnsi="Cambria Math"/>
                              </w:rPr>
                              <m:t>x</m:t>
                            </m:r>
                          </m:e>
                        </m:d>
                        <m:r>
                          <w:rPr>
                            <w:rFonts w:ascii="Cambria Math" w:hAnsi="Cambria Math"/>
                          </w:rPr>
                          <m:t>)</m:t>
                        </m:r>
                      </m:e>
                    </m:func>
                  </m:e>
                </m:mr>
                <m:mr>
                  <m:e>
                    <m:r>
                      <w:rPr>
                        <w:rFonts w:ascii="Cambria Math" w:hAnsi="Cambria Math"/>
                      </w:rPr>
                      <m:t xml:space="preserve">contrainte </m:t>
                    </m:r>
                    <m:d>
                      <m:dPr>
                        <m:ctrlPr>
                          <w:rPr>
                            <w:rFonts w:ascii="Cambria Math" w:hAnsi="Cambria Math"/>
                            <w:i/>
                          </w:rPr>
                        </m:ctrlPr>
                      </m:dPr>
                      <m:e>
                        <m:r>
                          <w:rPr>
                            <w:rFonts w:ascii="Cambria Math" w:hAnsi="Cambria Math"/>
                          </w:rPr>
                          <m:t>j</m:t>
                        </m:r>
                      </m:e>
                    </m:d>
                    <m:r>
                      <w:rPr>
                        <w:rFonts w:ascii="Cambria Math" w:hAnsi="Cambria Math"/>
                      </w:rPr>
                      <m:t xml:space="preserve"> ∀j=1, …, m</m:t>
                    </m:r>
                  </m:e>
                </m:mr>
              </m:m>
            </m:e>
          </m:d>
        </m:oMath>
      </m:oMathPara>
    </w:p>
    <w:p w:rsidR="00AF12A4" w:rsidRPr="00B961E0" w:rsidRDefault="00AF12A4" w:rsidP="00366C2F">
      <w:pPr>
        <w:rPr>
          <w:rFonts w:eastAsiaTheme="minorEastAsia"/>
        </w:rPr>
      </w:pPr>
    </w:p>
    <w:p w:rsidR="00366C2F" w:rsidRPr="00B961E0" w:rsidRDefault="00366C2F" w:rsidP="00366C2F">
      <w:pPr>
        <w:rPr>
          <w:rFonts w:eastAsiaTheme="minorEastAsia"/>
        </w:rPr>
      </w:pPr>
      <w:r w:rsidRPr="00B961E0">
        <w:rPr>
          <w:rFonts w:eastAsiaTheme="minorEastAsia"/>
        </w:rPr>
        <w:t xml:space="preserve">où </w:t>
      </w:r>
      <m:oMath>
        <m:r>
          <w:rPr>
            <w:rFonts w:ascii="Cambria Math" w:eastAsiaTheme="minorEastAsia" w:hAnsi="Cambria Math"/>
          </w:rPr>
          <m:t>g</m:t>
        </m:r>
      </m:oMath>
      <w:r w:rsidRPr="00B961E0">
        <w:rPr>
          <w:rFonts w:eastAsiaTheme="minorEastAsia"/>
        </w:rPr>
        <w:t xml:space="preserve"> est une fonction strictement croissante. L’ensemble des solutions de </w:t>
      </w:r>
      <m:oMath>
        <m:r>
          <w:rPr>
            <w:rFonts w:ascii="Cambria Math" w:hAnsi="Cambria Math"/>
          </w:rPr>
          <m:t>(</m:t>
        </m:r>
        <m:sSup>
          <m:sSupPr>
            <m:ctrlPr>
              <w:rPr>
                <w:rFonts w:ascii="Cambria Math" w:hAnsi="Cambria Math"/>
                <w:i/>
              </w:rPr>
            </m:ctrlPr>
          </m:sSupPr>
          <m:e>
            <m:r>
              <m:rPr>
                <m:scr m:val="script"/>
              </m:rPr>
              <w:rPr>
                <w:rFonts w:ascii="Cambria Math" w:hAnsi="Cambria Math"/>
              </w:rPr>
              <m:t>P</m:t>
            </m:r>
          </m:e>
          <m:sup>
            <m:r>
              <w:rPr>
                <w:rFonts w:ascii="Cambria Math" w:hAnsi="Cambria Math"/>
              </w:rPr>
              <m:t>*</m:t>
            </m:r>
          </m:sup>
        </m:sSup>
        <m:r>
          <w:rPr>
            <w:rFonts w:ascii="Cambria Math" w:hAnsi="Cambria Math"/>
          </w:rPr>
          <m:t>)</m:t>
        </m:r>
      </m:oMath>
      <w:r w:rsidRPr="00B961E0">
        <w:rPr>
          <w:rFonts w:eastAsiaTheme="minorEastAsia"/>
        </w:rPr>
        <w:t xml:space="preserve"> est identique à celui de</w:t>
      </w:r>
      <m:oMath>
        <m:r>
          <m:rPr>
            <m:scr m:val="script"/>
          </m:rPr>
          <w:rPr>
            <w:rFonts w:ascii="Cambria Math" w:hAnsi="Cambria Math"/>
          </w:rPr>
          <m:t>(P)</m:t>
        </m:r>
      </m:oMath>
      <w:r w:rsidRPr="00B961E0">
        <w:rPr>
          <w:rFonts w:eastAsiaTheme="minorEastAsia"/>
        </w:rPr>
        <w:t>.</w:t>
      </w:r>
    </w:p>
    <w:p w:rsidR="00366C2F" w:rsidRDefault="00366C2F" w:rsidP="00366C2F">
      <w:pPr>
        <w:rPr>
          <w:rFonts w:eastAsiaTheme="minorEastAsia"/>
        </w:rPr>
      </w:pPr>
      <w:r w:rsidRPr="00B961E0">
        <w:rPr>
          <w:rFonts w:eastAsiaTheme="minorEastAsia"/>
        </w:rPr>
        <w:t xml:space="preserve">Aussi, il est possible de passer d’un problème de maximisation à un problème de minimisation en maximisant la nouvelle fonction objectif </w:t>
      </w:r>
      <m:oMath>
        <m:r>
          <w:rPr>
            <w:rFonts w:ascii="Cambria Math" w:eastAsiaTheme="minorEastAsia" w:hAnsi="Cambria Math"/>
          </w:rPr>
          <m:t>-f</m:t>
        </m:r>
      </m:oMath>
      <w:r w:rsidRPr="00B961E0">
        <w:rPr>
          <w:rFonts w:eastAsiaTheme="minorEastAsia"/>
        </w:rPr>
        <w:t xml:space="preserve"> et  non plus</w:t>
      </w:r>
      <m:oMath>
        <m:r>
          <w:rPr>
            <w:rFonts w:ascii="Cambria Math" w:eastAsiaTheme="minorEastAsia" w:hAnsi="Cambria Math"/>
          </w:rPr>
          <m:t xml:space="preserve"> f</m:t>
        </m:r>
      </m:oMath>
      <w:r w:rsidRPr="00B961E0">
        <w:rPr>
          <w:rFonts w:eastAsiaTheme="minorEastAsia"/>
        </w:rPr>
        <w:t>.</w:t>
      </w:r>
    </w:p>
    <w:p w:rsidR="007E47D1" w:rsidRPr="00B961E0" w:rsidRDefault="007E47D1" w:rsidP="00366C2F">
      <w:pPr>
        <w:rPr>
          <w:rFonts w:eastAsiaTheme="minorEastAsia"/>
        </w:rPr>
      </w:pPr>
    </w:p>
    <w:p w:rsidR="00366C2F" w:rsidRPr="00B961E0" w:rsidRDefault="00366C2F" w:rsidP="00366C2F">
      <w:pPr>
        <w:rPr>
          <w:rFonts w:eastAsiaTheme="minorEastAsia"/>
        </w:rPr>
      </w:pPr>
      <w:r w:rsidRPr="00B961E0">
        <w:rPr>
          <w:rFonts w:eastAsiaTheme="minorEastAsia"/>
        </w:rPr>
        <w:t>Cependant, pour trouver la solution au problème d’optimisation, on distingue deux types de conditions :</w:t>
      </w:r>
    </w:p>
    <w:p w:rsidR="00366C2F" w:rsidRPr="00B961E0" w:rsidRDefault="00366C2F" w:rsidP="003A5FBF">
      <w:pPr>
        <w:pStyle w:val="Paragraphedeliste"/>
        <w:numPr>
          <w:ilvl w:val="0"/>
          <w:numId w:val="9"/>
        </w:numPr>
        <w:spacing w:after="200" w:line="276" w:lineRule="auto"/>
        <w:rPr>
          <w:rFonts w:eastAsiaTheme="minorEastAsia"/>
        </w:rPr>
      </w:pPr>
      <w:r w:rsidRPr="00B961E0">
        <w:rPr>
          <w:rFonts w:eastAsiaTheme="minorEastAsia"/>
          <w:b/>
        </w:rPr>
        <w:t>Les conditions du premier ordre</w:t>
      </w:r>
      <w:r w:rsidRPr="00B961E0">
        <w:rPr>
          <w:rFonts w:eastAsiaTheme="minorEastAsia"/>
        </w:rPr>
        <w:t xml:space="preserve"> (CPO) sont les conditions </w:t>
      </w:r>
      <w:r w:rsidRPr="00B961E0">
        <w:rPr>
          <w:rFonts w:eastAsiaTheme="minorEastAsia"/>
          <w:i/>
        </w:rPr>
        <w:t>nécessaires</w:t>
      </w:r>
      <w:r w:rsidRPr="00B961E0">
        <w:rPr>
          <w:rFonts w:eastAsiaTheme="minorEastAsia"/>
        </w:rPr>
        <w:t xml:space="preserve"> que doit vérifier un optimum, s’il existe.</w:t>
      </w:r>
    </w:p>
    <w:p w:rsidR="00366C2F" w:rsidRPr="00B961E0" w:rsidRDefault="00366C2F" w:rsidP="003A5FBF">
      <w:pPr>
        <w:pStyle w:val="Paragraphedeliste"/>
        <w:numPr>
          <w:ilvl w:val="0"/>
          <w:numId w:val="9"/>
        </w:numPr>
        <w:spacing w:after="200" w:line="276" w:lineRule="auto"/>
        <w:rPr>
          <w:rFonts w:eastAsiaTheme="minorEastAsia"/>
        </w:rPr>
      </w:pPr>
      <w:r w:rsidRPr="00B961E0">
        <w:rPr>
          <w:rFonts w:eastAsiaTheme="minorEastAsia"/>
          <w:b/>
        </w:rPr>
        <w:t xml:space="preserve">Les conditions du second ordre </w:t>
      </w:r>
      <w:r w:rsidRPr="00B961E0">
        <w:rPr>
          <w:rFonts w:eastAsiaTheme="minorEastAsia"/>
        </w:rPr>
        <w:t xml:space="preserve">(CSO) sont les conditions qui garantissent que les CPO sont </w:t>
      </w:r>
      <w:r w:rsidRPr="00B961E0">
        <w:rPr>
          <w:rFonts w:eastAsiaTheme="minorEastAsia"/>
          <w:i/>
        </w:rPr>
        <w:t>suffisantes</w:t>
      </w:r>
      <w:r w:rsidRPr="00B961E0">
        <w:rPr>
          <w:rFonts w:eastAsiaTheme="minorEastAsia"/>
        </w:rPr>
        <w:t xml:space="preserve"> pour que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w:r w:rsidRPr="00B961E0">
        <w:rPr>
          <w:rFonts w:eastAsiaTheme="minorEastAsia"/>
        </w:rPr>
        <w:t xml:space="preserve"> soit bien solution.</w:t>
      </w:r>
    </w:p>
    <w:p w:rsidR="00905844" w:rsidRDefault="00366C2F" w:rsidP="00C31049">
      <w:pPr>
        <w:rPr>
          <w:rFonts w:eastAsiaTheme="minorEastAsia"/>
        </w:rPr>
      </w:pPr>
      <w:r w:rsidRPr="00B961E0">
        <w:rPr>
          <w:rFonts w:eastAsiaTheme="minorEastAsia"/>
        </w:rPr>
        <w:t>Une f</w:t>
      </w:r>
      <w:r w:rsidR="00594B06">
        <w:rPr>
          <w:rFonts w:eastAsiaTheme="minorEastAsia"/>
        </w:rPr>
        <w:t>ois les CPO et CSO vérifié</w:t>
      </w:r>
      <w:r w:rsidR="00785282">
        <w:rPr>
          <w:rFonts w:eastAsiaTheme="minorEastAsia"/>
        </w:rPr>
        <w:t>e</w:t>
      </w:r>
      <w:r w:rsidR="00594B06">
        <w:rPr>
          <w:rFonts w:eastAsiaTheme="minorEastAsia"/>
        </w:rPr>
        <w:t>s par</w:t>
      </w:r>
      <m:oMath>
        <m:sSup>
          <m:sSupPr>
            <m:ctrlPr>
              <w:rPr>
                <w:rFonts w:ascii="Cambria Math" w:eastAsiaTheme="minorEastAsia" w:hAnsi="Cambria Math"/>
                <w:i/>
              </w:rPr>
            </m:ctrlPr>
          </m:sSupPr>
          <m:e>
            <m:r>
              <w:rPr>
                <w:rFonts w:ascii="Cambria Math" w:eastAsiaTheme="minorEastAsia" w:hAnsi="Cambria Math"/>
              </w:rPr>
              <m:t xml:space="preserve"> x</m:t>
            </m:r>
          </m:e>
          <m:sup>
            <m:r>
              <w:rPr>
                <w:rFonts w:ascii="Cambria Math" w:eastAsiaTheme="minorEastAsia" w:hAnsi="Cambria Math"/>
              </w:rPr>
              <m:t>*</m:t>
            </m:r>
          </m:sup>
        </m:sSup>
      </m:oMath>
      <w:r w:rsidRPr="00B961E0">
        <w:rPr>
          <w:rFonts w:eastAsiaTheme="minorEastAsia"/>
        </w:rPr>
        <w:t xml:space="preserve">, il reste alors à déterminer si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w:r w:rsidRPr="00B961E0">
        <w:rPr>
          <w:rFonts w:eastAsiaTheme="minorEastAsia"/>
        </w:rPr>
        <w:t xml:space="preserve"> est un extremum local ou global.</w:t>
      </w:r>
      <w:r w:rsidR="00620A34">
        <w:rPr>
          <w:rFonts w:eastAsiaTheme="minorEastAsia"/>
        </w:rPr>
        <w:t xml:space="preserve"> Pour cela, on introduit l’opérateur Lagrangien.</w:t>
      </w:r>
    </w:p>
    <w:p w:rsidR="000A3871" w:rsidRDefault="000A3871" w:rsidP="000A3871">
      <w:pPr>
        <w:pStyle w:val="Titre4"/>
        <w:rPr>
          <w:rFonts w:eastAsiaTheme="minorEastAsia"/>
          <w:lang w:val="fr-FR"/>
        </w:rPr>
      </w:pPr>
      <w:bookmarkStart w:id="57" w:name="_Toc425429936"/>
      <w:r>
        <w:rPr>
          <w:rFonts w:eastAsiaTheme="minorEastAsia"/>
          <w:lang w:val="fr-FR"/>
        </w:rPr>
        <w:t>Lagra</w:t>
      </w:r>
      <w:r w:rsidR="00B67A82">
        <w:rPr>
          <w:rFonts w:eastAsiaTheme="minorEastAsia"/>
          <w:lang w:val="fr-FR"/>
        </w:rPr>
        <w:t>n</w:t>
      </w:r>
      <w:r>
        <w:rPr>
          <w:rFonts w:eastAsiaTheme="minorEastAsia"/>
          <w:lang w:val="fr-FR"/>
        </w:rPr>
        <w:t>gien et conditions de Kuhn et Tucker</w:t>
      </w:r>
      <w:bookmarkEnd w:id="57"/>
    </w:p>
    <w:p w:rsidR="0089105E" w:rsidRPr="00693D7E" w:rsidRDefault="0089105E" w:rsidP="0089105E">
      <w:pPr>
        <w:rPr>
          <w:rFonts w:eastAsiaTheme="minorEastAsia"/>
          <w:szCs w:val="24"/>
        </w:rPr>
      </w:pPr>
      <w:r w:rsidRPr="00693D7E">
        <w:rPr>
          <w:szCs w:val="24"/>
        </w:rPr>
        <w:t xml:space="preserve">On appelle Lagrangien </w:t>
      </w:r>
      <m:oMath>
        <m:r>
          <m:rPr>
            <m:scr m:val="script"/>
          </m:rPr>
          <w:rPr>
            <w:rFonts w:ascii="Cambria Math" w:hAnsi="Cambria Math"/>
            <w:szCs w:val="24"/>
          </w:rPr>
          <m:t>L</m:t>
        </m:r>
      </m:oMath>
      <w:r w:rsidR="008A3390">
        <w:rPr>
          <w:rFonts w:eastAsiaTheme="minorEastAsia"/>
          <w:szCs w:val="24"/>
        </w:rPr>
        <w:t xml:space="preserve"> la fonction définie par</w:t>
      </w:r>
    </w:p>
    <w:p w:rsidR="0089105E" w:rsidRPr="00693D7E" w:rsidRDefault="0089105E" w:rsidP="0089105E">
      <w:pPr>
        <w:rPr>
          <w:rFonts w:eastAsiaTheme="minorEastAsia"/>
          <w:bCs/>
          <w:szCs w:val="24"/>
        </w:rPr>
      </w:pPr>
      <m:oMathPara>
        <m:oMath>
          <m:r>
            <m:rPr>
              <m:scr m:val="script"/>
            </m:rPr>
            <w:rPr>
              <w:rFonts w:ascii="Cambria Math" w:hAnsi="Cambria Math"/>
              <w:szCs w:val="24"/>
            </w:rPr>
            <m:t>L</m:t>
          </m:r>
          <m:d>
            <m:dPr>
              <m:ctrlPr>
                <w:rPr>
                  <w:rFonts w:ascii="Cambria Math" w:hAnsi="Cambria Math"/>
                  <w:i/>
                  <w:szCs w:val="24"/>
                </w:rPr>
              </m:ctrlPr>
            </m:dPr>
            <m:e>
              <m:r>
                <w:rPr>
                  <w:rFonts w:ascii="Cambria Math" w:hAnsi="Cambria Math"/>
                  <w:szCs w:val="24"/>
                </w:rPr>
                <m:t xml:space="preserve">x, </m:t>
              </m:r>
              <m:r>
                <m:rPr>
                  <m:sty m:val="bi"/>
                </m:rPr>
                <w:rPr>
                  <w:rFonts w:ascii="Cambria Math" w:hAnsi="Cambria Math"/>
                  <w:szCs w:val="24"/>
                </w:rPr>
                <m:t>λ</m:t>
              </m:r>
              <m:ctrlPr>
                <w:rPr>
                  <w:rFonts w:ascii="Cambria Math" w:hAnsi="Cambria Math"/>
                  <w:b/>
                  <w:bCs/>
                  <w:i/>
                  <w:szCs w:val="24"/>
                </w:rPr>
              </m:ctrlPr>
            </m:e>
          </m:d>
          <m:r>
            <m:rPr>
              <m:sty m:val="bi"/>
            </m:rPr>
            <w:rPr>
              <w:rFonts w:ascii="Cambria Math" w:hAnsi="Cambria Math"/>
              <w:szCs w:val="24"/>
            </w:rPr>
            <m:t>=</m:t>
          </m:r>
          <m:r>
            <w:rPr>
              <w:rFonts w:ascii="Cambria Math" w:hAnsi="Cambria Math"/>
              <w:szCs w:val="24"/>
            </w:rPr>
            <m:t>f</m:t>
          </m:r>
          <m:d>
            <m:dPr>
              <m:ctrlPr>
                <w:rPr>
                  <w:rFonts w:ascii="Cambria Math" w:hAnsi="Cambria Math"/>
                  <w:bCs/>
                  <w:i/>
                  <w:szCs w:val="24"/>
                </w:rPr>
              </m:ctrlPr>
            </m:dPr>
            <m:e>
              <m:r>
                <w:rPr>
                  <w:rFonts w:ascii="Cambria Math" w:hAnsi="Cambria Math"/>
                  <w:szCs w:val="24"/>
                </w:rPr>
                <m:t>x</m:t>
              </m:r>
            </m:e>
          </m:d>
          <m:r>
            <w:rPr>
              <w:rFonts w:ascii="Cambria Math" w:hAnsi="Cambria Math"/>
              <w:szCs w:val="24"/>
            </w:rPr>
            <m:t xml:space="preserve">- </m:t>
          </m:r>
          <m:nary>
            <m:naryPr>
              <m:chr m:val="∑"/>
              <m:limLoc m:val="undOvr"/>
              <m:ctrlPr>
                <w:rPr>
                  <w:rFonts w:ascii="Cambria Math" w:hAnsi="Cambria Math"/>
                  <w:bCs/>
                  <w:i/>
                  <w:szCs w:val="24"/>
                </w:rPr>
              </m:ctrlPr>
            </m:naryPr>
            <m:sub>
              <m:r>
                <w:rPr>
                  <w:rFonts w:ascii="Cambria Math" w:hAnsi="Cambria Math"/>
                  <w:szCs w:val="24"/>
                </w:rPr>
                <m:t>j=1</m:t>
              </m:r>
            </m:sub>
            <m:sup>
              <m:r>
                <w:rPr>
                  <w:rFonts w:ascii="Cambria Math" w:hAnsi="Cambria Math"/>
                  <w:szCs w:val="24"/>
                </w:rPr>
                <m:t>m</m:t>
              </m:r>
            </m:sup>
            <m:e>
              <m:sSub>
                <m:sSubPr>
                  <m:ctrlPr>
                    <w:rPr>
                      <w:rFonts w:ascii="Cambria Math" w:hAnsi="Cambria Math"/>
                      <w:bCs/>
                      <w:i/>
                      <w:szCs w:val="24"/>
                    </w:rPr>
                  </m:ctrlPr>
                </m:sSubPr>
                <m:e>
                  <m:r>
                    <w:rPr>
                      <w:rFonts w:ascii="Cambria Math" w:hAnsi="Cambria Math"/>
                      <w:szCs w:val="24"/>
                    </w:rPr>
                    <m:t>λ</m:t>
                  </m:r>
                </m:e>
                <m:sub>
                  <m:r>
                    <w:rPr>
                      <w:rFonts w:ascii="Cambria Math" w:hAnsi="Cambria Math"/>
                      <w:szCs w:val="24"/>
                    </w:rPr>
                    <m:t>j</m:t>
                  </m:r>
                </m:sub>
              </m:sSub>
              <m:d>
                <m:dPr>
                  <m:ctrlPr>
                    <w:rPr>
                      <w:rFonts w:ascii="Cambria Math" w:hAnsi="Cambria Math"/>
                      <w:i/>
                      <w:szCs w:val="24"/>
                    </w:rPr>
                  </m:ctrlPr>
                </m:dPr>
                <m:e>
                  <m:sSub>
                    <m:sSubPr>
                      <m:ctrlPr>
                        <w:rPr>
                          <w:rFonts w:ascii="Cambria Math" w:hAnsi="Cambria Math"/>
                          <w:bCs/>
                          <w:i/>
                          <w:szCs w:val="24"/>
                        </w:rPr>
                      </m:ctrlPr>
                    </m:sSubPr>
                    <m:e>
                      <m:r>
                        <w:rPr>
                          <w:rFonts w:ascii="Cambria Math" w:hAnsi="Cambria Math"/>
                          <w:szCs w:val="24"/>
                        </w:rPr>
                        <m:t>g</m:t>
                      </m:r>
                    </m:e>
                    <m:sub>
                      <m:r>
                        <w:rPr>
                          <w:rFonts w:ascii="Cambria Math" w:hAnsi="Cambria Math"/>
                          <w:szCs w:val="24"/>
                        </w:rPr>
                        <m:t>j</m:t>
                      </m:r>
                    </m:sub>
                  </m:sSub>
                  <m:d>
                    <m:dPr>
                      <m:ctrlPr>
                        <w:rPr>
                          <w:rFonts w:ascii="Cambria Math" w:hAnsi="Cambria Math"/>
                          <w:bCs/>
                          <w:i/>
                          <w:szCs w:val="24"/>
                        </w:rPr>
                      </m:ctrlPr>
                    </m:dPr>
                    <m:e>
                      <m:r>
                        <w:rPr>
                          <w:rFonts w:ascii="Cambria Math" w:hAnsi="Cambria Math"/>
                          <w:szCs w:val="24"/>
                        </w:rPr>
                        <m:t>x</m:t>
                      </m:r>
                    </m:e>
                  </m:d>
                  <m:r>
                    <w:rPr>
                      <w:rFonts w:ascii="Cambria Math" w:hAnsi="Cambria Math"/>
                      <w:szCs w:val="24"/>
                    </w:rPr>
                    <m:t>-</m:t>
                  </m:r>
                  <m:sSub>
                    <m:sSubPr>
                      <m:ctrlPr>
                        <w:rPr>
                          <w:rFonts w:ascii="Cambria Math" w:hAnsi="Cambria Math"/>
                          <w:bCs/>
                          <w:i/>
                          <w:szCs w:val="24"/>
                        </w:rPr>
                      </m:ctrlPr>
                    </m:sSubPr>
                    <m:e>
                      <m:r>
                        <w:rPr>
                          <w:rFonts w:ascii="Cambria Math" w:hAnsi="Cambria Math"/>
                          <w:szCs w:val="24"/>
                        </w:rPr>
                        <m:t>c</m:t>
                      </m:r>
                    </m:e>
                    <m:sub>
                      <m:r>
                        <w:rPr>
                          <w:rFonts w:ascii="Cambria Math" w:hAnsi="Cambria Math"/>
                          <w:szCs w:val="24"/>
                        </w:rPr>
                        <m:t>j</m:t>
                      </m:r>
                    </m:sub>
                  </m:sSub>
                </m:e>
              </m:d>
              <m:r>
                <w:rPr>
                  <w:rFonts w:ascii="Cambria Math" w:hAnsi="Cambria Math"/>
                  <w:szCs w:val="24"/>
                </w:rPr>
                <m:t>,</m:t>
              </m:r>
            </m:e>
          </m:nary>
        </m:oMath>
      </m:oMathPara>
    </w:p>
    <w:p w:rsidR="0089105E" w:rsidRPr="00693D7E" w:rsidRDefault="0089105E" w:rsidP="0089105E">
      <w:pPr>
        <w:rPr>
          <w:rFonts w:eastAsiaTheme="minorEastAsia"/>
          <w:bCs/>
          <w:szCs w:val="24"/>
        </w:rPr>
      </w:pPr>
      <w:r w:rsidRPr="00693D7E">
        <w:rPr>
          <w:rFonts w:eastAsiaTheme="minorEastAsia"/>
          <w:bCs/>
          <w:szCs w:val="24"/>
        </w:rPr>
        <w:t xml:space="preserve">où les coefficients </w:t>
      </w:r>
      <m:oMath>
        <m:sSub>
          <m:sSubPr>
            <m:ctrlPr>
              <w:rPr>
                <w:rFonts w:ascii="Cambria Math" w:eastAsiaTheme="minorEastAsia" w:hAnsi="Cambria Math"/>
                <w:bCs/>
                <w:i/>
                <w:szCs w:val="24"/>
              </w:rPr>
            </m:ctrlPr>
          </m:sSubPr>
          <m:e>
            <m:r>
              <w:rPr>
                <w:rFonts w:ascii="Cambria Math" w:eastAsiaTheme="minorEastAsia" w:hAnsi="Cambria Math"/>
                <w:szCs w:val="24"/>
              </w:rPr>
              <m:t>λ</m:t>
            </m:r>
          </m:e>
          <m:sub>
            <m:r>
              <w:rPr>
                <w:rFonts w:ascii="Cambria Math" w:eastAsiaTheme="minorEastAsia" w:hAnsi="Cambria Math"/>
                <w:szCs w:val="24"/>
              </w:rPr>
              <m:t>j</m:t>
            </m:r>
          </m:sub>
        </m:sSub>
      </m:oMath>
      <w:r w:rsidRPr="00693D7E">
        <w:rPr>
          <w:rFonts w:eastAsiaTheme="minorEastAsia"/>
          <w:bCs/>
          <w:szCs w:val="24"/>
        </w:rPr>
        <w:t xml:space="preserve"> sont appelés </w:t>
      </w:r>
      <w:r w:rsidRPr="00693D7E">
        <w:rPr>
          <w:rFonts w:eastAsiaTheme="minorEastAsia"/>
          <w:bCs/>
          <w:i/>
          <w:szCs w:val="24"/>
        </w:rPr>
        <w:t>multiplicateurs</w:t>
      </w:r>
      <w:r w:rsidRPr="00693D7E">
        <w:rPr>
          <w:rFonts w:eastAsiaTheme="minorEastAsia"/>
          <w:bCs/>
          <w:szCs w:val="24"/>
        </w:rPr>
        <w:t xml:space="preserve"> </w:t>
      </w:r>
      <w:r w:rsidRPr="00693D7E">
        <w:rPr>
          <w:rFonts w:eastAsiaTheme="minorEastAsia"/>
          <w:bCs/>
          <w:i/>
          <w:szCs w:val="24"/>
        </w:rPr>
        <w:t>de Lagrange</w:t>
      </w:r>
      <w:r w:rsidRPr="00693D7E">
        <w:rPr>
          <w:rFonts w:eastAsiaTheme="minorEastAsia"/>
          <w:bCs/>
          <w:szCs w:val="24"/>
        </w:rPr>
        <w:t xml:space="preserve"> associés aux </w:t>
      </w:r>
      <m:oMath>
        <m:r>
          <w:rPr>
            <w:rFonts w:ascii="Cambria Math" w:eastAsiaTheme="minorEastAsia" w:hAnsi="Cambria Math"/>
            <w:szCs w:val="24"/>
          </w:rPr>
          <m:t>j</m:t>
        </m:r>
      </m:oMath>
      <w:r w:rsidRPr="00693D7E">
        <w:rPr>
          <w:rFonts w:eastAsiaTheme="minorEastAsia"/>
          <w:bCs/>
          <w:szCs w:val="24"/>
        </w:rPr>
        <w:t xml:space="preserve"> contraintes</w:t>
      </w:r>
      <w:r w:rsidR="00310B4F">
        <w:rPr>
          <w:rFonts w:eastAsiaTheme="minorEastAsia"/>
          <w:bCs/>
          <w:szCs w:val="24"/>
        </w:rPr>
        <w:t>.</w:t>
      </w:r>
    </w:p>
    <w:p w:rsidR="000A3871" w:rsidRDefault="000A3871" w:rsidP="000A3871"/>
    <w:p w:rsidR="00C64970" w:rsidRPr="00693D7E" w:rsidRDefault="00C64970" w:rsidP="00C64970">
      <w:pPr>
        <w:rPr>
          <w:rFonts w:eastAsiaTheme="minorEastAsia"/>
          <w:bCs/>
          <w:szCs w:val="24"/>
        </w:rPr>
      </w:pPr>
      <w:r w:rsidRPr="00693D7E">
        <w:rPr>
          <w:rFonts w:eastAsiaTheme="minorEastAsia"/>
          <w:bCs/>
          <w:szCs w:val="24"/>
        </w:rPr>
        <w:t>Pour pouvoir utiliser le Lagrangien dans la résolution d’un programme d’optimisation sous plusieurs contraintes, il suffit de vérifier l’une des deux conditions suivantes :</w:t>
      </w:r>
    </w:p>
    <w:p w:rsidR="00C64970" w:rsidRPr="00693D7E" w:rsidRDefault="00C64970" w:rsidP="003A5FBF">
      <w:pPr>
        <w:pStyle w:val="Paragraphedeliste"/>
        <w:numPr>
          <w:ilvl w:val="0"/>
          <w:numId w:val="10"/>
        </w:numPr>
        <w:spacing w:after="200" w:line="276" w:lineRule="auto"/>
        <w:jc w:val="left"/>
        <w:rPr>
          <w:szCs w:val="24"/>
        </w:rPr>
      </w:pPr>
      <w:r w:rsidRPr="00693D7E">
        <w:rPr>
          <w:szCs w:val="24"/>
        </w:rPr>
        <w:t xml:space="preserve">La matrice jacobienne des fonctions contraintes est de taille </w:t>
      </w:r>
      <m:oMath>
        <m:r>
          <w:rPr>
            <w:rFonts w:ascii="Cambria Math" w:hAnsi="Cambria Math"/>
            <w:szCs w:val="24"/>
          </w:rPr>
          <m:t>(m,n)</m:t>
        </m:r>
      </m:oMath>
      <w:r w:rsidRPr="00693D7E">
        <w:rPr>
          <w:szCs w:val="24"/>
        </w:rPr>
        <w:t xml:space="preserve"> et de rang </w:t>
      </w:r>
      <m:oMath>
        <m:r>
          <w:rPr>
            <w:rFonts w:ascii="Cambria Math" w:hAnsi="Cambria Math"/>
            <w:szCs w:val="24"/>
          </w:rPr>
          <m:t>m</m:t>
        </m:r>
      </m:oMath>
      <w:r w:rsidRPr="00693D7E">
        <w:rPr>
          <w:i/>
          <w:szCs w:val="24"/>
        </w:rPr>
        <w:t xml:space="preserve"> </w:t>
      </w:r>
      <w:r w:rsidRPr="00693D7E">
        <w:rPr>
          <w:szCs w:val="24"/>
        </w:rPr>
        <w:t xml:space="preserve">lorsqu’elle est évaluée à l’optimum </w:t>
      </w:r>
      <m:oMath>
        <m:r>
          <w:rPr>
            <w:rFonts w:ascii="Cambria Math" w:hAnsi="Cambria Math"/>
            <w:szCs w:val="24"/>
          </w:rPr>
          <m:t>x</m:t>
        </m:r>
      </m:oMath>
      <w:r w:rsidRPr="00693D7E">
        <w:rPr>
          <w:rFonts w:eastAsiaTheme="minorEastAsia"/>
          <w:szCs w:val="24"/>
        </w:rPr>
        <w:t>.</w:t>
      </w:r>
    </w:p>
    <w:p w:rsidR="00C64970" w:rsidRPr="00693D7E" w:rsidRDefault="00C64970" w:rsidP="003A5FBF">
      <w:pPr>
        <w:pStyle w:val="Paragraphedeliste"/>
        <w:numPr>
          <w:ilvl w:val="0"/>
          <w:numId w:val="10"/>
        </w:numPr>
        <w:spacing w:after="200" w:line="276" w:lineRule="auto"/>
        <w:jc w:val="left"/>
        <w:rPr>
          <w:szCs w:val="24"/>
        </w:rPr>
      </w:pPr>
      <w:r w:rsidRPr="00693D7E">
        <w:rPr>
          <w:rFonts w:eastAsiaTheme="minorEastAsia"/>
          <w:szCs w:val="24"/>
        </w:rPr>
        <w:t>Les fonctions contraintes sont linéaires.</w:t>
      </w:r>
    </w:p>
    <w:p w:rsidR="005F77E6" w:rsidRDefault="005F77E6" w:rsidP="005F77E6">
      <w:pPr>
        <w:shd w:val="clear" w:color="auto" w:fill="FFFFFF" w:themeFill="background1"/>
        <w:rPr>
          <w:rFonts w:eastAsiaTheme="minorEastAsia"/>
          <w:szCs w:val="24"/>
        </w:rPr>
      </w:pPr>
      <w:r>
        <w:t xml:space="preserve">Cette dernière condition remplie, </w:t>
      </w:r>
      <w:r>
        <w:rPr>
          <w:szCs w:val="24"/>
        </w:rPr>
        <w:t>s</w:t>
      </w:r>
      <w:r w:rsidRPr="00693D7E">
        <w:rPr>
          <w:szCs w:val="24"/>
        </w:rPr>
        <w:t xml:space="preserve">i </w:t>
      </w:r>
      <m:oMath>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oMath>
      <w:r w:rsidRPr="00693D7E">
        <w:rPr>
          <w:rFonts w:eastAsiaTheme="minorEastAsia"/>
          <w:szCs w:val="24"/>
        </w:rPr>
        <w:t xml:space="preserve"> est une solution du programme de maximisation</w:t>
      </w:r>
      <m:oMath>
        <m:r>
          <w:rPr>
            <w:rFonts w:ascii="Cambria Math" w:eastAsiaTheme="minorEastAsia" w:hAnsi="Cambria Math"/>
            <w:szCs w:val="24"/>
          </w:rPr>
          <m:t xml:space="preserve"> (</m:t>
        </m:r>
        <m:r>
          <m:rPr>
            <m:scr m:val="script"/>
          </m:rPr>
          <w:rPr>
            <w:rFonts w:ascii="Cambria Math" w:hAnsi="Cambria Math"/>
            <w:szCs w:val="24"/>
          </w:rPr>
          <m:t>P)</m:t>
        </m:r>
      </m:oMath>
      <w:r w:rsidR="003A1E46">
        <w:rPr>
          <w:rFonts w:eastAsiaTheme="minorEastAsia"/>
          <w:szCs w:val="24"/>
        </w:rPr>
        <w:t>, alors</w:t>
      </w:r>
      <w:r w:rsidRPr="00693D7E">
        <w:rPr>
          <w:rFonts w:eastAsiaTheme="minorEastAsia"/>
          <w:szCs w:val="24"/>
        </w:rPr>
        <w:t xml:space="preserve"> il existe un unique </w:t>
      </w:r>
      <m:oMath>
        <m:sSup>
          <m:sSupPr>
            <m:ctrlPr>
              <w:rPr>
                <w:rFonts w:ascii="Cambria Math" w:hAnsi="Cambria Math"/>
                <w:i/>
                <w:szCs w:val="24"/>
              </w:rPr>
            </m:ctrlPr>
          </m:sSupPr>
          <m:e>
            <m:r>
              <w:rPr>
                <w:rFonts w:ascii="Cambria Math" w:hAnsi="Cambria Math"/>
                <w:szCs w:val="24"/>
              </w:rPr>
              <m:t>λ</m:t>
            </m:r>
          </m:e>
          <m:sup>
            <m:r>
              <w:rPr>
                <w:rFonts w:ascii="Cambria Math" w:hAnsi="Cambria Math"/>
                <w:szCs w:val="24"/>
              </w:rPr>
              <m:t>*</m:t>
            </m:r>
          </m:sup>
        </m:sSup>
      </m:oMath>
      <w:r w:rsidRPr="00693D7E">
        <w:rPr>
          <w:rFonts w:eastAsiaTheme="minorEastAsia"/>
          <w:szCs w:val="24"/>
        </w:rPr>
        <w:t xml:space="preserve"> tel que </w:t>
      </w:r>
      <m:oMath>
        <m:sSup>
          <m:sSupPr>
            <m:ctrlPr>
              <w:rPr>
                <w:rFonts w:ascii="Cambria Math" w:eastAsiaTheme="minorEastAsia" w:hAnsi="Cambria Math"/>
                <w:i/>
                <w:szCs w:val="24"/>
              </w:rPr>
            </m:ctrlPr>
          </m:sSupPr>
          <m:e>
            <m:r>
              <w:rPr>
                <w:rFonts w:ascii="Cambria Math" w:eastAsiaTheme="minorEastAsia" w:hAnsi="Cambria Math"/>
                <w:szCs w:val="24"/>
              </w:rPr>
              <m:t>x</m:t>
            </m:r>
          </m:e>
          <m:sup>
            <m:r>
              <w:rPr>
                <w:rFonts w:ascii="Cambria Math" w:eastAsiaTheme="minorEastAsia" w:hAnsi="Cambria Math"/>
                <w:szCs w:val="24"/>
              </w:rPr>
              <m:t>*</m:t>
            </m:r>
          </m:sup>
        </m:sSup>
      </m:oMath>
      <w:r w:rsidRPr="00693D7E">
        <w:rPr>
          <w:rFonts w:eastAsiaTheme="minorEastAsia"/>
          <w:szCs w:val="24"/>
        </w:rPr>
        <w:t xml:space="preserve"> vérifie les </w:t>
      </w:r>
      <m:oMath>
        <m:r>
          <w:rPr>
            <w:rFonts w:ascii="Cambria Math" w:hAnsi="Cambria Math"/>
            <w:szCs w:val="24"/>
          </w:rPr>
          <m:t>n+m</m:t>
        </m:r>
      </m:oMath>
      <w:r w:rsidRPr="00693D7E">
        <w:rPr>
          <w:rFonts w:eastAsiaTheme="minorEastAsia"/>
          <w:szCs w:val="24"/>
        </w:rPr>
        <w:t xml:space="preserve"> conditions suivantes :</w:t>
      </w:r>
    </w:p>
    <w:p w:rsidR="007662EA" w:rsidRPr="00693D7E" w:rsidRDefault="007662EA" w:rsidP="005F77E6">
      <w:pPr>
        <w:shd w:val="clear" w:color="auto" w:fill="FFFFFF" w:themeFill="background1"/>
        <w:rPr>
          <w:rFonts w:eastAsiaTheme="minorEastAsia"/>
          <w:szCs w:val="24"/>
        </w:rPr>
      </w:pPr>
    </w:p>
    <w:p w:rsidR="005F77E6" w:rsidRPr="007662EA" w:rsidRDefault="00B623E2" w:rsidP="005F77E6">
      <w:pPr>
        <w:shd w:val="clear" w:color="auto" w:fill="FFFFFF" w:themeFill="background1"/>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i/>
                                  </w:rPr>
                                </m:ctrlPr>
                              </m:e>
                              <m:sup>
                                <m:r>
                                  <m:rPr>
                                    <m:sty m:val="p"/>
                                  </m:rPr>
                                  <w:rPr>
                                    <w:rFonts w:ascii="Cambria Math" w:hAnsi="Cambria Math"/>
                                  </w:rPr>
                                  <m:t>*</m:t>
                                </m:r>
                              </m:sup>
                            </m:sSup>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 xml:space="preserve">=0   ∀i=1,…, n </m:t>
                    </m:r>
                  </m:e>
                </m:mr>
                <m:m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i/>
                                  </w:rPr>
                                </m:ctrlPr>
                              </m:e>
                              <m:sup>
                                <m:r>
                                  <m:rPr>
                                    <m:sty m:val="p"/>
                                  </m:rPr>
                                  <w:rPr>
                                    <w:rFonts w:ascii="Cambria Math" w:hAnsi="Cambria Math"/>
                                  </w:rPr>
                                  <m:t>*</m:t>
                                </m:r>
                              </m:sup>
                            </m:sSup>
                          </m:e>
                        </m:d>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den>
                    </m:f>
                    <m:r>
                      <w:rPr>
                        <w:rFonts w:ascii="Cambria Math" w:hAnsi="Cambria Math"/>
                      </w:rPr>
                      <m:t>=0   ∀j=1,…, m</m:t>
                    </m:r>
                  </m:e>
                </m:mr>
              </m:m>
            </m:e>
          </m:d>
        </m:oMath>
      </m:oMathPara>
    </w:p>
    <w:p w:rsidR="007662EA" w:rsidRPr="00C33CC6" w:rsidRDefault="007662EA" w:rsidP="005F77E6">
      <w:pPr>
        <w:shd w:val="clear" w:color="auto" w:fill="FFFFFF" w:themeFill="background1"/>
        <w:rPr>
          <w:rFonts w:eastAsiaTheme="minorEastAsia"/>
        </w:rPr>
      </w:pPr>
    </w:p>
    <w:p w:rsidR="00EB1F92" w:rsidRDefault="00EB1F92" w:rsidP="00EB1F92">
      <w:pPr>
        <w:rPr>
          <w:rFonts w:eastAsiaTheme="minorEastAsia"/>
          <w:noProof/>
          <w:szCs w:val="24"/>
        </w:rPr>
      </w:pPr>
      <w:r>
        <w:t xml:space="preserve">Dans le cas de problèmes d’optimisation à contraintes sous forme d’inéquations, i.e. conditions de Kuhn et Tucker, </w:t>
      </w:r>
      <w:r>
        <w:rPr>
          <w:noProof/>
          <w:color w:val="000000" w:themeColor="text1"/>
          <w:szCs w:val="24"/>
          <w:lang w:eastAsia="fr-FR"/>
        </w:rPr>
        <w:t>s</w:t>
      </w:r>
      <w:r w:rsidRPr="009B2600">
        <w:rPr>
          <w:noProof/>
          <w:color w:val="000000" w:themeColor="text1"/>
          <w:szCs w:val="24"/>
          <w:lang w:eastAsia="fr-FR"/>
        </w:rPr>
        <w:t xml:space="preserve">i </w:t>
      </w:r>
      <m:oMath>
        <m:sSup>
          <m:sSupPr>
            <m:ctrlPr>
              <w:rPr>
                <w:rFonts w:ascii="Cambria Math" w:hAnsi="Cambria Math"/>
                <w:i/>
                <w:noProof/>
                <w:color w:val="000000" w:themeColor="text1"/>
                <w:szCs w:val="24"/>
                <w:lang w:eastAsia="fr-FR"/>
              </w:rPr>
            </m:ctrlPr>
          </m:sSupPr>
          <m:e>
            <m:r>
              <w:rPr>
                <w:rFonts w:ascii="Cambria Math" w:hAnsi="Cambria Math"/>
                <w:noProof/>
                <w:color w:val="000000" w:themeColor="text1"/>
                <w:szCs w:val="24"/>
                <w:lang w:eastAsia="fr-FR"/>
              </w:rPr>
              <m:t>x</m:t>
            </m:r>
          </m:e>
          <m:sup>
            <m:r>
              <w:rPr>
                <w:rFonts w:ascii="Cambria Math" w:hAnsi="Cambria Math"/>
                <w:noProof/>
                <w:color w:val="000000" w:themeColor="text1"/>
                <w:szCs w:val="24"/>
                <w:lang w:eastAsia="fr-FR"/>
              </w:rPr>
              <m:t>*</m:t>
            </m:r>
          </m:sup>
        </m:sSup>
      </m:oMath>
      <w:r w:rsidRPr="009B2600">
        <w:rPr>
          <w:rFonts w:eastAsiaTheme="minorEastAsia"/>
          <w:noProof/>
          <w:color w:val="000000" w:themeColor="text1"/>
          <w:szCs w:val="24"/>
          <w:lang w:eastAsia="fr-FR"/>
        </w:rPr>
        <w:t xml:space="preserve"> est une solution de </w:t>
      </w:r>
      <w:r w:rsidRPr="009B2600">
        <w:rPr>
          <w:b/>
          <w:noProof/>
          <w:color w:val="FF0000"/>
          <w:szCs w:val="24"/>
          <w:lang w:eastAsia="fr-FR"/>
        </w:rPr>
        <w:t xml:space="preserve"> </w:t>
      </w:r>
      <m:oMath>
        <m:r>
          <w:rPr>
            <w:rFonts w:ascii="Cambria Math" w:hAnsi="Cambria Math"/>
            <w:noProof/>
            <w:color w:val="000000" w:themeColor="text1"/>
            <w:szCs w:val="24"/>
            <w:lang w:eastAsia="fr-FR"/>
          </w:rPr>
          <m:t>(</m:t>
        </m:r>
        <m:r>
          <m:rPr>
            <m:scr m:val="script"/>
          </m:rPr>
          <w:rPr>
            <w:rFonts w:ascii="Cambria Math" w:hAnsi="Cambria Math"/>
            <w:szCs w:val="24"/>
          </w:rPr>
          <m:t>P)</m:t>
        </m:r>
      </m:oMath>
      <w:r w:rsidRPr="009B2600">
        <w:rPr>
          <w:rFonts w:eastAsiaTheme="minorEastAsia"/>
          <w:noProof/>
          <w:szCs w:val="24"/>
        </w:rPr>
        <w:t xml:space="preserve">, alors il existe un unique vecteur </w:t>
      </w:r>
      <m:oMath>
        <m:sSup>
          <m:sSupPr>
            <m:ctrlPr>
              <w:rPr>
                <w:rFonts w:ascii="Cambria Math" w:hAnsi="Cambria Math"/>
                <w:i/>
                <w:szCs w:val="24"/>
              </w:rPr>
            </m:ctrlPr>
          </m:sSupPr>
          <m:e>
            <m:r>
              <w:rPr>
                <w:rFonts w:ascii="Cambria Math" w:hAnsi="Cambria Math"/>
                <w:szCs w:val="24"/>
              </w:rPr>
              <m:t>λ</m:t>
            </m:r>
          </m:e>
          <m:sup>
            <m:r>
              <w:rPr>
                <w:rFonts w:ascii="Cambria Math" w:hAnsi="Cambria Math"/>
                <w:szCs w:val="24"/>
              </w:rPr>
              <m:t>*</m:t>
            </m:r>
          </m:sup>
        </m:sSup>
      </m:oMath>
      <w:r w:rsidRPr="009B2600">
        <w:rPr>
          <w:rFonts w:eastAsiaTheme="minorEastAsia"/>
          <w:noProof/>
          <w:szCs w:val="24"/>
        </w:rPr>
        <w:t xml:space="preserve"> tel que </w:t>
      </w:r>
      <m:oMath>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oMath>
      <w:r w:rsidRPr="009B2600">
        <w:rPr>
          <w:rFonts w:eastAsiaTheme="minorEastAsia"/>
          <w:noProof/>
          <w:szCs w:val="24"/>
        </w:rPr>
        <w:t xml:space="preserve"> vérifie les </w:t>
      </w:r>
      <m:oMath>
        <m:r>
          <w:rPr>
            <w:rFonts w:ascii="Cambria Math" w:hAnsi="Cambria Math"/>
            <w:szCs w:val="24"/>
          </w:rPr>
          <m:t>n+3m</m:t>
        </m:r>
      </m:oMath>
      <w:r w:rsidRPr="009B2600">
        <w:rPr>
          <w:rFonts w:eastAsiaTheme="minorEastAsia"/>
          <w:noProof/>
          <w:szCs w:val="24"/>
        </w:rPr>
        <w:t xml:space="preserve"> conditions suivantes :</w:t>
      </w:r>
    </w:p>
    <w:p w:rsidR="007662EA" w:rsidRPr="009B2600" w:rsidRDefault="007662EA" w:rsidP="00EB1F92">
      <w:pPr>
        <w:rPr>
          <w:rFonts w:eastAsiaTheme="minorEastAsia"/>
          <w:noProof/>
          <w:szCs w:val="24"/>
        </w:rPr>
      </w:pPr>
    </w:p>
    <w:p w:rsidR="00EB1F92" w:rsidRPr="007662EA" w:rsidRDefault="00B623E2" w:rsidP="00EB1F92">
      <w:pPr>
        <w:rPr>
          <w:rFonts w:eastAsiaTheme="minorEastAsia"/>
          <w:noProof/>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m>
                      <m:mPr>
                        <m:mcs>
                          <m:mc>
                            <m:mcPr>
                              <m:count m:val="1"/>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i/>
                                        </w:rPr>
                                      </m:ctrlPr>
                                    </m:e>
                                    <m:sup>
                                      <m:r>
                                        <m:rPr>
                                          <m:sty m:val="p"/>
                                        </m:rPr>
                                        <w:rPr>
                                          <w:rFonts w:ascii="Cambria Math" w:hAnsi="Cambria Math"/>
                                        </w:rPr>
                                        <m:t>*</m:t>
                                      </m:r>
                                    </m:sup>
                                  </m:sSup>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 xml:space="preserve">=0             ∀i=1,…, n </m:t>
                          </m:r>
                        </m:e>
                      </m:mr>
                      <m:m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λ</m:t>
                                      </m:r>
                                      <m:ctrlPr>
                                        <w:rPr>
                                          <w:rFonts w:ascii="Cambria Math" w:hAnsi="Cambria Math"/>
                                          <w:i/>
                                        </w:rPr>
                                      </m:ctrlPr>
                                    </m:e>
                                    <m:sup>
                                      <m:r>
                                        <m:rPr>
                                          <m:sty m:val="p"/>
                                        </m:rPr>
                                        <w:rPr>
                                          <w:rFonts w:ascii="Cambria Math" w:hAnsi="Cambria Math"/>
                                        </w:rPr>
                                        <m:t>*</m:t>
                                      </m:r>
                                    </m:sup>
                                  </m:sSup>
                                </m:e>
                              </m:d>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den>
                          </m:f>
                          <m:r>
                            <w:rPr>
                              <w:rFonts w:ascii="Cambria Math" w:hAnsi="Cambria Math"/>
                            </w:rPr>
                            <m:t>=0             ∀j=1,…, m</m:t>
                          </m:r>
                        </m:e>
                      </m:mr>
                    </m:m>
                  </m:e>
                </m:mr>
                <m:m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≥0                             </m:t>
                          </m:r>
                          <m:r>
                            <w:rPr>
                              <w:rFonts w:ascii="Cambria Math" w:hAnsi="Cambria Math"/>
                            </w:rPr>
                            <m:t>∀j=1,…, m</m:t>
                          </m:r>
                          <m:r>
                            <w:rPr>
                              <w:rFonts w:ascii="Cambria Math" w:eastAsiaTheme="minorEastAsia" w:hAnsi="Cambria Math"/>
                            </w:rPr>
                            <m:t xml:space="preserve"> </m:t>
                          </m:r>
                        </m:e>
                      </m:mr>
                      <m:mr>
                        <m:e>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j</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e>
                          </m:d>
                          <m:r>
                            <w:rPr>
                              <w:rFonts w:ascii="Cambria Math" w:eastAsiaTheme="minorEastAsia" w:hAnsi="Cambria Math"/>
                            </w:rPr>
                            <m:t xml:space="preserve">=0   </m:t>
                          </m:r>
                          <m:r>
                            <w:rPr>
                              <w:rFonts w:ascii="Cambria Math" w:hAnsi="Cambria Math"/>
                            </w:rPr>
                            <m:t>∀j=1,…, m</m:t>
                          </m:r>
                        </m:e>
                      </m:mr>
                    </m:m>
                  </m:e>
                </m:mr>
              </m:m>
            </m:e>
          </m:d>
        </m:oMath>
      </m:oMathPara>
    </w:p>
    <w:p w:rsidR="007662EA" w:rsidRPr="00C33CC6" w:rsidRDefault="007662EA" w:rsidP="00EB1F92">
      <w:pPr>
        <w:rPr>
          <w:rFonts w:eastAsiaTheme="minorEastAsia"/>
          <w:noProof/>
        </w:rPr>
      </w:pPr>
    </w:p>
    <w:p w:rsidR="00921745" w:rsidRDefault="000E3707" w:rsidP="000A3871">
      <w:pPr>
        <w:rPr>
          <w:rFonts w:eastAsiaTheme="minorEastAsia"/>
          <w:szCs w:val="24"/>
        </w:rPr>
      </w:pPr>
      <w:r>
        <w:t>La détermination de la nature de l’optimum (maximum/minimum global/local) repose ensuite sur des CSO bien distinctes entre les cas de contraintes en équations et celles en inéquations</w:t>
      </w:r>
      <w:r w:rsidR="005211A6">
        <w:t xml:space="preserve"> </w:t>
      </w:r>
      <w:commentRangeStart w:id="58"/>
      <w:r w:rsidR="005211A6">
        <w:t>[</w:t>
      </w:r>
      <w:proofErr w:type="spellStart"/>
      <w:r w:rsidR="005211A6">
        <w:t>G.Allaire</w:t>
      </w:r>
      <w:proofErr w:type="spellEnd"/>
      <w:r w:rsidR="005211A6">
        <w:t>]</w:t>
      </w:r>
      <w:commentRangeEnd w:id="58"/>
      <w:r w:rsidR="005211A6">
        <w:rPr>
          <w:rStyle w:val="Marquedecommentaire"/>
          <w:lang w:val="x-none"/>
        </w:rPr>
        <w:commentReference w:id="58"/>
      </w:r>
      <w:r w:rsidR="005211A6">
        <w:t>.</w:t>
      </w:r>
      <w:r w:rsidR="009B6F8A">
        <w:t xml:space="preserve"> </w:t>
      </w:r>
      <w:r w:rsidR="004B7C71">
        <w:t>Ces dernières reposent essentiellement sur de l’analyse matricielle</w:t>
      </w:r>
      <w:r w:rsidR="004249DF">
        <w:t xml:space="preserve"> </w:t>
      </w:r>
      <w:commentRangeStart w:id="59"/>
      <w:r w:rsidR="004249DF">
        <w:t>[</w:t>
      </w:r>
      <w:proofErr w:type="spellStart"/>
      <w:r w:rsidR="004249DF">
        <w:t>J.Grenet</w:t>
      </w:r>
      <w:proofErr w:type="spellEnd"/>
      <w:r w:rsidR="004249DF">
        <w:t>]</w:t>
      </w:r>
      <w:commentRangeEnd w:id="59"/>
      <w:r w:rsidR="004249DF">
        <w:rPr>
          <w:rStyle w:val="Marquedecommentaire"/>
          <w:lang w:val="x-none"/>
        </w:rPr>
        <w:commentReference w:id="59"/>
      </w:r>
      <w:r w:rsidR="004249DF">
        <w:t xml:space="preserve"> </w:t>
      </w:r>
      <w:r w:rsidR="004B7C71">
        <w:t xml:space="preserve">(matrice hessienne bordée du </w:t>
      </w:r>
      <w:r w:rsidR="00863548">
        <w:t>L</w:t>
      </w:r>
      <w:r w:rsidR="004B7C71">
        <w:t>agrangien</w:t>
      </w:r>
      <m:oMath>
        <m:acc>
          <m:accPr>
            <m:chr m:val="̅"/>
            <m:ctrlPr>
              <w:rPr>
                <w:rFonts w:ascii="Cambria Math" w:eastAsiaTheme="minorEastAsia" w:hAnsi="Cambria Math"/>
                <w:i/>
                <w:szCs w:val="24"/>
              </w:rPr>
            </m:ctrlPr>
          </m:accPr>
          <m:e>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H</m:t>
                </m:r>
              </m:e>
              <m:sub>
                <m:r>
                  <m:rPr>
                    <m:scr m:val="script"/>
                  </m:rPr>
                  <w:rPr>
                    <w:rFonts w:ascii="Cambria Math" w:eastAsiaTheme="minorEastAsia" w:hAnsi="Cambria Math"/>
                    <w:szCs w:val="24"/>
                  </w:rPr>
                  <m:t>L</m:t>
                </m:r>
              </m:sub>
            </m:sSub>
          </m:e>
        </m:acc>
        <m:r>
          <m:rPr>
            <m:sty m:val="p"/>
          </m:rPr>
          <w:rPr>
            <w:rFonts w:ascii="Cambria Math" w:eastAsiaTheme="minorEastAsia" w:hAnsi="Cambria Math"/>
            <w:szCs w:val="24"/>
          </w:rPr>
          <m:t xml:space="preserve"> </m:t>
        </m:r>
      </m:oMath>
      <w:r w:rsidR="004B7C71" w:rsidRPr="00EE6505">
        <w:rPr>
          <w:rFonts w:eastAsiaTheme="minorEastAsia"/>
          <w:szCs w:val="24"/>
        </w:rPr>
        <w:t xml:space="preserve"> </w:t>
      </w:r>
      <w:r w:rsidR="004B7C71">
        <w:rPr>
          <w:rFonts w:eastAsiaTheme="minorEastAsia"/>
          <w:szCs w:val="24"/>
        </w:rPr>
        <w:t>,</w:t>
      </w:r>
      <w:r w:rsidR="00DC6B09">
        <w:rPr>
          <w:rFonts w:eastAsiaTheme="minorEastAsia"/>
          <w:szCs w:val="24"/>
        </w:rPr>
        <w:t xml:space="preserve"> mineurs principaux diagonaux, etc.)</w:t>
      </w:r>
      <w:r w:rsidR="00AF123E">
        <w:rPr>
          <w:rFonts w:eastAsiaTheme="minorEastAsia"/>
          <w:szCs w:val="24"/>
        </w:rPr>
        <w:t xml:space="preserve"> et de la concavité/convexité de </w:t>
      </w:r>
      <m:oMath>
        <m:r>
          <w:rPr>
            <w:rFonts w:ascii="Cambria Math" w:eastAsiaTheme="minorEastAsia" w:hAnsi="Cambria Math"/>
            <w:szCs w:val="24"/>
          </w:rPr>
          <m:t>f</m:t>
        </m:r>
      </m:oMath>
      <w:r w:rsidR="00AF123E" w:rsidRPr="00EE6505">
        <w:rPr>
          <w:rFonts w:eastAsiaTheme="minorEastAsia"/>
          <w:szCs w:val="24"/>
        </w:rPr>
        <w:t xml:space="preserve"> </w:t>
      </w:r>
      <w:r w:rsidR="00AF123E">
        <w:rPr>
          <w:rFonts w:eastAsiaTheme="minorEastAsia"/>
          <w:szCs w:val="24"/>
        </w:rPr>
        <w:t xml:space="preserve">et des </w:t>
      </w:r>
      <m:oMath>
        <m:sSub>
          <m:sSubPr>
            <m:ctrlPr>
              <w:rPr>
                <w:rFonts w:ascii="Cambria Math" w:eastAsiaTheme="minorEastAsia" w:hAnsi="Cambria Math"/>
                <w:i/>
                <w:szCs w:val="24"/>
              </w:rPr>
            </m:ctrlPr>
          </m:sSubPr>
          <m:e>
            <m:r>
              <w:rPr>
                <w:rFonts w:ascii="Cambria Math" w:eastAsiaTheme="minorEastAsia" w:hAnsi="Cambria Math"/>
                <w:szCs w:val="24"/>
              </w:rPr>
              <m:t>g</m:t>
            </m:r>
          </m:e>
          <m:sub>
            <m:r>
              <w:rPr>
                <w:rFonts w:ascii="Cambria Math" w:eastAsiaTheme="minorEastAsia" w:hAnsi="Cambria Math"/>
                <w:szCs w:val="24"/>
              </w:rPr>
              <m:t>i</m:t>
            </m:r>
          </m:sub>
        </m:sSub>
        <m:r>
          <w:rPr>
            <w:rFonts w:ascii="Cambria Math" w:eastAsiaTheme="minorEastAsia" w:hAnsi="Cambria Math"/>
            <w:szCs w:val="24"/>
          </w:rPr>
          <m:t>.</m:t>
        </m:r>
      </m:oMath>
      <w:r w:rsidR="00AF123E" w:rsidRPr="00EE6505">
        <w:rPr>
          <w:rFonts w:eastAsiaTheme="minorEastAsia"/>
          <w:szCs w:val="24"/>
        </w:rPr>
        <w:t xml:space="preserve"> </w:t>
      </w:r>
    </w:p>
    <w:p w:rsidR="00AD2F26" w:rsidRDefault="00AD2F26" w:rsidP="00AD2F26">
      <w:pPr>
        <w:rPr>
          <w:szCs w:val="24"/>
        </w:rPr>
      </w:pPr>
      <w:r w:rsidRPr="001611BD">
        <w:rPr>
          <w:szCs w:val="24"/>
        </w:rPr>
        <w:t>L’optimisation topologique de formes est une discipline relativement jeune, apparue il y a une vingtaine d’années, qui est née de l’innovation mathématique</w:t>
      </w:r>
      <w:r>
        <w:rPr>
          <w:szCs w:val="24"/>
        </w:rPr>
        <w:t xml:space="preserve"> dont nous venons de voir les prémices</w:t>
      </w:r>
      <w:r w:rsidRPr="001611BD">
        <w:rPr>
          <w:szCs w:val="24"/>
        </w:rPr>
        <w:t>. Elle a, depuis, été reprise par de nombreux logiciels, académiques et commerciaux</w:t>
      </w:r>
      <w:r w:rsidR="002A2A54">
        <w:rPr>
          <w:szCs w:val="24"/>
        </w:rPr>
        <w:t xml:space="preserve"> </w:t>
      </w:r>
      <w:commentRangeStart w:id="60"/>
      <w:r w:rsidR="002A2A54">
        <w:rPr>
          <w:szCs w:val="24"/>
        </w:rPr>
        <w:t>[</w:t>
      </w:r>
      <w:proofErr w:type="spellStart"/>
      <w:r w:rsidR="002A2A54">
        <w:rPr>
          <w:szCs w:val="24"/>
        </w:rPr>
        <w:t>ref</w:t>
      </w:r>
      <w:proofErr w:type="spellEnd"/>
      <w:r w:rsidR="002A2A54">
        <w:rPr>
          <w:szCs w:val="24"/>
        </w:rPr>
        <w:t>]</w:t>
      </w:r>
      <w:commentRangeEnd w:id="60"/>
      <w:r w:rsidR="002A2A54">
        <w:rPr>
          <w:rStyle w:val="Marquedecommentaire"/>
          <w:lang w:val="x-none"/>
        </w:rPr>
        <w:commentReference w:id="60"/>
      </w:r>
      <w:r w:rsidRPr="001611BD">
        <w:rPr>
          <w:szCs w:val="24"/>
        </w:rPr>
        <w:t>, et tend à devenir indispensable pour les concepteurs mécaniques.</w:t>
      </w:r>
    </w:p>
    <w:p w:rsidR="00AD5622" w:rsidRDefault="00AD5622" w:rsidP="00AD2F26">
      <w:pPr>
        <w:rPr>
          <w:szCs w:val="24"/>
        </w:rPr>
      </w:pPr>
    </w:p>
    <w:p w:rsidR="00AD5622" w:rsidRDefault="00AD5622" w:rsidP="00AD2F26">
      <w:pPr>
        <w:rPr>
          <w:szCs w:val="24"/>
        </w:rPr>
      </w:pPr>
    </w:p>
    <w:p w:rsidR="00AD5622" w:rsidRPr="001611BD" w:rsidRDefault="00AD5622" w:rsidP="00AD5622">
      <w:pPr>
        <w:pStyle w:val="Titre3"/>
      </w:pPr>
      <w:bookmarkStart w:id="61" w:name="_Toc425429937"/>
      <w:r>
        <w:rPr>
          <w:lang w:val="fr-FR"/>
        </w:rPr>
        <w:t>Design et formes optimales</w:t>
      </w:r>
      <w:bookmarkEnd w:id="61"/>
    </w:p>
    <w:p w:rsidR="00427618" w:rsidRDefault="00AD2F26" w:rsidP="000A3871">
      <w:pPr>
        <w:rPr>
          <w:szCs w:val="24"/>
        </w:rPr>
      </w:pPr>
      <w:r w:rsidRPr="001611BD">
        <w:rPr>
          <w:szCs w:val="24"/>
        </w:rPr>
        <w:t>Il existe pl</w:t>
      </w:r>
      <w:r w:rsidR="00CD08FC">
        <w:rPr>
          <w:szCs w:val="24"/>
        </w:rPr>
        <w:t>usieurs méthodes d’optimisation</w:t>
      </w:r>
      <w:r w:rsidR="005B18D7">
        <w:rPr>
          <w:szCs w:val="24"/>
        </w:rPr>
        <w:t xml:space="preserve"> </w:t>
      </w:r>
      <w:r w:rsidRPr="001611BD">
        <w:rPr>
          <w:szCs w:val="24"/>
        </w:rPr>
        <w:t>dont la méthode dite d’</w:t>
      </w:r>
      <w:r w:rsidRPr="001611BD">
        <w:rPr>
          <w:i/>
          <w:szCs w:val="24"/>
        </w:rPr>
        <w:t>homogénéisation</w:t>
      </w:r>
      <w:r w:rsidR="00122F75">
        <w:rPr>
          <w:i/>
          <w:szCs w:val="24"/>
        </w:rPr>
        <w:t xml:space="preserve"> </w:t>
      </w:r>
      <w:commentRangeStart w:id="62"/>
      <w:r w:rsidR="00122F75">
        <w:rPr>
          <w:szCs w:val="24"/>
        </w:rPr>
        <w:t>[réf.]</w:t>
      </w:r>
      <w:commentRangeEnd w:id="62"/>
      <w:r w:rsidR="008F0D18">
        <w:rPr>
          <w:rStyle w:val="Marquedecommentaire"/>
          <w:lang w:val="x-none"/>
        </w:rPr>
        <w:commentReference w:id="62"/>
      </w:r>
      <w:r w:rsidRPr="001611BD">
        <w:rPr>
          <w:szCs w:val="24"/>
        </w:rPr>
        <w:t xml:space="preserve">, celle des </w:t>
      </w:r>
      <w:r w:rsidRPr="001611BD">
        <w:rPr>
          <w:i/>
          <w:szCs w:val="24"/>
        </w:rPr>
        <w:t>lignes de niveau</w:t>
      </w:r>
      <w:r w:rsidR="0087408C">
        <w:rPr>
          <w:i/>
          <w:szCs w:val="24"/>
        </w:rPr>
        <w:t xml:space="preserve"> </w:t>
      </w:r>
      <w:commentRangeStart w:id="63"/>
      <w:r w:rsidR="0087408C">
        <w:rPr>
          <w:szCs w:val="24"/>
        </w:rPr>
        <w:t>[réf]</w:t>
      </w:r>
      <w:commentRangeEnd w:id="63"/>
      <w:r w:rsidR="0087408C">
        <w:rPr>
          <w:rStyle w:val="Marquedecommentaire"/>
          <w:lang w:val="x-none"/>
        </w:rPr>
        <w:commentReference w:id="63"/>
      </w:r>
      <w:r w:rsidRPr="001611BD">
        <w:rPr>
          <w:szCs w:val="24"/>
        </w:rPr>
        <w:t xml:space="preserve">, les </w:t>
      </w:r>
      <w:r w:rsidRPr="005B669E">
        <w:rPr>
          <w:i/>
          <w:szCs w:val="24"/>
        </w:rPr>
        <w:t>algorithmes évolutionnaires</w:t>
      </w:r>
      <w:r w:rsidRPr="001611BD">
        <w:rPr>
          <w:szCs w:val="24"/>
        </w:rPr>
        <w:t xml:space="preserve">, le </w:t>
      </w:r>
      <w:r w:rsidRPr="005B669E">
        <w:rPr>
          <w:i/>
          <w:szCs w:val="24"/>
        </w:rPr>
        <w:t>gradient topologique</w:t>
      </w:r>
      <w:r w:rsidR="00326CD8" w:rsidRPr="001611BD">
        <w:rPr>
          <w:szCs w:val="24"/>
        </w:rPr>
        <w:t xml:space="preserve"> </w:t>
      </w:r>
      <w:commentRangeStart w:id="64"/>
      <w:r w:rsidR="00326CD8" w:rsidRPr="001611BD">
        <w:rPr>
          <w:szCs w:val="24"/>
        </w:rPr>
        <w:t>[</w:t>
      </w:r>
      <w:r w:rsidR="00326CD8">
        <w:rPr>
          <w:szCs w:val="24"/>
        </w:rPr>
        <w:t>réf</w:t>
      </w:r>
      <w:r w:rsidR="00326CD8" w:rsidRPr="001611BD">
        <w:rPr>
          <w:szCs w:val="24"/>
        </w:rPr>
        <w:t>]</w:t>
      </w:r>
      <w:commentRangeEnd w:id="64"/>
      <w:r w:rsidR="00326CD8">
        <w:rPr>
          <w:rStyle w:val="Marquedecommentaire"/>
          <w:lang w:val="x-none"/>
        </w:rPr>
        <w:commentReference w:id="64"/>
      </w:r>
      <w:r w:rsidR="00326CD8">
        <w:rPr>
          <w:szCs w:val="24"/>
        </w:rPr>
        <w:t>,</w:t>
      </w:r>
      <w:r w:rsidR="00674DA1">
        <w:rPr>
          <w:szCs w:val="24"/>
        </w:rPr>
        <w:t xml:space="preserve"> etc.</w:t>
      </w:r>
      <w:r w:rsidR="002C5E3F">
        <w:rPr>
          <w:szCs w:val="24"/>
        </w:rPr>
        <w:t xml:space="preserve"> Nous allons, dans cette sous-section, nous intéresser aux méthodes d’homogénéisation et des lignes de niveaux. </w:t>
      </w:r>
    </w:p>
    <w:p w:rsidR="0009214F" w:rsidRDefault="0009214F" w:rsidP="000A3871">
      <w:pPr>
        <w:rPr>
          <w:szCs w:val="24"/>
        </w:rPr>
      </w:pPr>
    </w:p>
    <w:p w:rsidR="00B96BFD" w:rsidRDefault="00B96BFD" w:rsidP="002C06AD">
      <w:pPr>
        <w:pStyle w:val="Titre4"/>
        <w:rPr>
          <w:rFonts w:eastAsiaTheme="minorEastAsia"/>
        </w:rPr>
      </w:pPr>
      <w:bookmarkStart w:id="65" w:name="_Méthode_d’homogénéisation"/>
      <w:bookmarkStart w:id="66" w:name="_Ref423439339"/>
      <w:bookmarkStart w:id="67" w:name="_Toc425429938"/>
      <w:bookmarkEnd w:id="65"/>
      <w:r>
        <w:rPr>
          <w:rFonts w:eastAsiaTheme="minorEastAsia"/>
        </w:rPr>
        <w:t>Méthode d’homogénéisation</w:t>
      </w:r>
      <w:bookmarkEnd w:id="66"/>
      <w:bookmarkEnd w:id="67"/>
    </w:p>
    <w:p w:rsidR="00322292" w:rsidRPr="001611BD" w:rsidRDefault="00322292" w:rsidP="00322292">
      <w:pPr>
        <w:rPr>
          <w:szCs w:val="24"/>
        </w:rPr>
      </w:pPr>
      <w:r w:rsidRPr="001611BD">
        <w:rPr>
          <w:szCs w:val="24"/>
        </w:rPr>
        <w:t>Ladite méthode d’homogénéisation vise à passer d’un problème d’optimisation de formes à un problème d’optimisation d’une densi</w:t>
      </w:r>
      <w:r w:rsidR="00B74E01">
        <w:rPr>
          <w:szCs w:val="24"/>
        </w:rPr>
        <w:t>té de matière. Afin de modifier</w:t>
      </w:r>
      <w:r w:rsidR="00D44DC5">
        <w:rPr>
          <w:szCs w:val="24"/>
        </w:rPr>
        <w:t xml:space="preserve"> </w:t>
      </w:r>
      <w:r w:rsidRPr="001611BD">
        <w:rPr>
          <w:szCs w:val="24"/>
        </w:rPr>
        <w:t>la topologie de la structure, la densité de matière se voit assignée les valeurs discrètes {0, 1}. 0 pour absence de matière, et 1 pour sa présence.</w:t>
      </w:r>
    </w:p>
    <w:p w:rsidR="00322292" w:rsidRPr="001611BD" w:rsidRDefault="00322292" w:rsidP="00322292">
      <w:pPr>
        <w:rPr>
          <w:szCs w:val="24"/>
        </w:rPr>
      </w:pPr>
      <w:r w:rsidRPr="001611BD">
        <w:rPr>
          <w:szCs w:val="24"/>
        </w:rPr>
        <w:t xml:space="preserve">La méthode d’homogénéisation permet donc de passer d’un problème d’optimisation </w:t>
      </w:r>
      <w:r w:rsidRPr="001611BD">
        <w:rPr>
          <w:i/>
          <w:szCs w:val="24"/>
        </w:rPr>
        <w:t>discrète</w:t>
      </w:r>
      <w:r w:rsidRPr="001611BD">
        <w:rPr>
          <w:szCs w:val="24"/>
        </w:rPr>
        <w:t xml:space="preserve"> à un problème d’optimisation </w:t>
      </w:r>
      <w:r w:rsidRPr="001611BD">
        <w:rPr>
          <w:i/>
          <w:szCs w:val="24"/>
        </w:rPr>
        <w:t>continue</w:t>
      </w:r>
      <w:r w:rsidRPr="001611BD">
        <w:rPr>
          <w:szCs w:val="24"/>
        </w:rPr>
        <w:t xml:space="preserve"> où la densité peut prendre toutes les valeurs réelles sur [0, 1]. </w:t>
      </w:r>
    </w:p>
    <w:p w:rsidR="00322292" w:rsidRPr="001611BD" w:rsidRDefault="00322292" w:rsidP="00322292">
      <w:pPr>
        <w:rPr>
          <w:szCs w:val="24"/>
        </w:rPr>
      </w:pPr>
      <w:r w:rsidRPr="001611BD">
        <w:rPr>
          <w:szCs w:val="24"/>
        </w:rPr>
        <w:t>L’intérêt est que ce dernier type de problèmes est plus facile à résoudre car il est possible d’utiliser numériquement les notions de dérivée ou de gradient. </w:t>
      </w:r>
    </w:p>
    <w:p w:rsidR="00322292" w:rsidRPr="001611BD" w:rsidRDefault="00322292" w:rsidP="00322292">
      <w:pPr>
        <w:rPr>
          <w:i/>
          <w:szCs w:val="24"/>
        </w:rPr>
      </w:pPr>
      <w:r w:rsidRPr="001611BD">
        <w:rPr>
          <w:szCs w:val="24"/>
        </w:rPr>
        <w:t>Cela dit, le passage d’un problème à un autre plus facile à résoudre peut soulever quelques questions quant à la nature de ce dernier. En effet, il faut qu’il soi</w:t>
      </w:r>
      <w:r w:rsidR="004C6D6C">
        <w:rPr>
          <w:szCs w:val="24"/>
        </w:rPr>
        <w:t>t</w:t>
      </w:r>
      <w:r w:rsidRPr="001611BD">
        <w:rPr>
          <w:szCs w:val="24"/>
        </w:rPr>
        <w:t xml:space="preserve"> </w:t>
      </w:r>
      <w:r w:rsidRPr="001611BD">
        <w:rPr>
          <w:i/>
          <w:szCs w:val="24"/>
        </w:rPr>
        <w:t>identique</w:t>
      </w:r>
      <w:r w:rsidRPr="001611BD">
        <w:rPr>
          <w:szCs w:val="24"/>
        </w:rPr>
        <w:t xml:space="preserve"> à l’original. Une branche des mathématiques étudie cette transformation dite </w:t>
      </w:r>
      <w:r w:rsidRPr="001611BD">
        <w:rPr>
          <w:i/>
          <w:szCs w:val="24"/>
        </w:rPr>
        <w:t>généralisation au plus juste</w:t>
      </w:r>
      <w:r w:rsidRPr="001611BD">
        <w:rPr>
          <w:szCs w:val="24"/>
        </w:rPr>
        <w:t xml:space="preserve"> ou encore </w:t>
      </w:r>
      <w:r w:rsidRPr="001611BD">
        <w:rPr>
          <w:b/>
          <w:i/>
          <w:szCs w:val="24"/>
        </w:rPr>
        <w:t>relaxation</w:t>
      </w:r>
      <w:r w:rsidRPr="001611BD">
        <w:rPr>
          <w:i/>
          <w:szCs w:val="24"/>
        </w:rPr>
        <w:t>.</w:t>
      </w:r>
    </w:p>
    <w:p w:rsidR="00322292" w:rsidRPr="001611BD" w:rsidRDefault="00322292" w:rsidP="00322292">
      <w:pPr>
        <w:rPr>
          <w:szCs w:val="24"/>
        </w:rPr>
      </w:pPr>
    </w:p>
    <w:p w:rsidR="00322292" w:rsidRPr="001611BD" w:rsidRDefault="00322292" w:rsidP="00322292">
      <w:pPr>
        <w:rPr>
          <w:szCs w:val="24"/>
        </w:rPr>
      </w:pPr>
      <w:r w:rsidRPr="001611BD">
        <w:rPr>
          <w:szCs w:val="24"/>
        </w:rPr>
        <w:t xml:space="preserve">La méthode d’homogénéisation en optimisation topologique de formes consiste donc à optimiser une densité de matière mais aussi une </w:t>
      </w:r>
      <w:r w:rsidRPr="001611BD">
        <w:rPr>
          <w:i/>
          <w:szCs w:val="24"/>
        </w:rPr>
        <w:t>microstructure</w:t>
      </w:r>
      <w:r w:rsidRPr="001611BD">
        <w:rPr>
          <w:szCs w:val="24"/>
        </w:rPr>
        <w:t xml:space="preserve"> de matériau composite.</w:t>
      </w:r>
    </w:p>
    <w:p w:rsidR="00322292" w:rsidRPr="001611BD" w:rsidRDefault="00322292" w:rsidP="00322292">
      <w:pPr>
        <w:rPr>
          <w:szCs w:val="24"/>
        </w:rPr>
      </w:pPr>
      <w:r w:rsidRPr="001611BD">
        <w:rPr>
          <w:szCs w:val="24"/>
        </w:rPr>
        <w:t xml:space="preserve">En effet, des résultats peuvent mener à des formes où apparaissent des zones où la densité de matière n’est pas 0 ou 1, mais une, voire plusieurs valeurs entre les deux. Cela indique donc la présence de matériaux composites qui, pour des raisons de coût, de faisabilité ou autre, ne sont pas souhaitables. D’où la </w:t>
      </w:r>
      <w:r w:rsidRPr="001611BD">
        <w:rPr>
          <w:i/>
          <w:szCs w:val="24"/>
        </w:rPr>
        <w:t xml:space="preserve">relaxation, </w:t>
      </w:r>
      <w:r w:rsidRPr="001611BD">
        <w:rPr>
          <w:szCs w:val="24"/>
        </w:rPr>
        <w:t xml:space="preserve">théorie mathématique qui affirme que près de toute solution optimale </w:t>
      </w:r>
      <w:r w:rsidRPr="001611BD">
        <w:rPr>
          <w:b/>
          <w:szCs w:val="24"/>
        </w:rPr>
        <w:t xml:space="preserve">relaxée </w:t>
      </w:r>
      <w:r w:rsidRPr="001611BD">
        <w:rPr>
          <w:szCs w:val="24"/>
        </w:rPr>
        <w:t>(i.e. matériau composite), on peut trouver une forme quasi-optimale aussi proche que l’on veut de l’optimum absolu.</w:t>
      </w:r>
    </w:p>
    <w:p w:rsidR="00322292" w:rsidRPr="001611BD" w:rsidRDefault="00322292" w:rsidP="00322292">
      <w:pPr>
        <w:rPr>
          <w:szCs w:val="24"/>
        </w:rPr>
      </w:pPr>
      <w:r w:rsidRPr="001611BD">
        <w:rPr>
          <w:szCs w:val="24"/>
        </w:rPr>
        <w:t xml:space="preserve">L’idée est donc, après convergence vers une solution composite, de </w:t>
      </w:r>
      <w:r w:rsidRPr="001611BD">
        <w:rPr>
          <w:i/>
          <w:szCs w:val="24"/>
        </w:rPr>
        <w:t xml:space="preserve">pénaliser </w:t>
      </w:r>
      <w:r w:rsidRPr="001611BD">
        <w:rPr>
          <w:szCs w:val="24"/>
        </w:rPr>
        <w:t xml:space="preserve">les matériaux composites en introduisant une contrainte proportionnelle au volume de composite dans la fonction objectif. L’avantage est que l’optimisation de la microstructure est très peu coûteuse car cette dernière est connue </w:t>
      </w:r>
      <w:r w:rsidRPr="001611BD">
        <w:rPr>
          <w:b/>
          <w:szCs w:val="24"/>
        </w:rPr>
        <w:t>localement</w:t>
      </w:r>
      <w:r w:rsidRPr="001611BD">
        <w:rPr>
          <w:szCs w:val="24"/>
        </w:rPr>
        <w:t xml:space="preserve"> à tout moment et en chaque point de la structure, car connaissant la déformation/contrainte. Tandis que la densité, elle, s’optimise numériquement et </w:t>
      </w:r>
      <w:r w:rsidRPr="001611BD">
        <w:rPr>
          <w:b/>
          <w:szCs w:val="24"/>
        </w:rPr>
        <w:t xml:space="preserve">globalement </w:t>
      </w:r>
      <w:r w:rsidRPr="001611BD">
        <w:rPr>
          <w:szCs w:val="24"/>
        </w:rPr>
        <w:t xml:space="preserve">par un algorithme de type </w:t>
      </w:r>
      <w:r w:rsidRPr="001611BD">
        <w:rPr>
          <w:i/>
          <w:szCs w:val="24"/>
        </w:rPr>
        <w:t>gradient</w:t>
      </w:r>
      <w:r w:rsidRPr="001611BD">
        <w:rPr>
          <w:szCs w:val="24"/>
        </w:rPr>
        <w:t>.</w:t>
      </w:r>
    </w:p>
    <w:p w:rsidR="00322292" w:rsidRPr="001611BD" w:rsidRDefault="00322292" w:rsidP="00322292">
      <w:pPr>
        <w:rPr>
          <w:szCs w:val="24"/>
        </w:rPr>
      </w:pPr>
    </w:p>
    <w:p w:rsidR="00322292" w:rsidRPr="001611BD" w:rsidRDefault="00322292" w:rsidP="00322292">
      <w:pPr>
        <w:rPr>
          <w:szCs w:val="24"/>
        </w:rPr>
      </w:pPr>
      <w:r w:rsidRPr="001611BD">
        <w:rPr>
          <w:szCs w:val="24"/>
        </w:rPr>
        <w:t xml:space="preserve">Cette méthode rencontre un franc succès auprès des logiciels d’optimisation topologique, mais est utilisée de manière simplifiée. Elle est appelée SIMP pour </w:t>
      </w:r>
      <w:r w:rsidRPr="00821F7F">
        <w:rPr>
          <w:i/>
          <w:szCs w:val="24"/>
        </w:rPr>
        <w:t xml:space="preserve">Solid </w:t>
      </w:r>
      <w:proofErr w:type="spellStart"/>
      <w:r w:rsidRPr="00821F7F">
        <w:rPr>
          <w:i/>
          <w:szCs w:val="24"/>
        </w:rPr>
        <w:t>Isotropic</w:t>
      </w:r>
      <w:proofErr w:type="spellEnd"/>
      <w:r w:rsidRPr="00821F7F">
        <w:rPr>
          <w:i/>
          <w:szCs w:val="24"/>
        </w:rPr>
        <w:t xml:space="preserve"> </w:t>
      </w:r>
      <w:proofErr w:type="spellStart"/>
      <w:r w:rsidRPr="00821F7F">
        <w:rPr>
          <w:i/>
          <w:szCs w:val="24"/>
        </w:rPr>
        <w:t>Material</w:t>
      </w:r>
      <w:proofErr w:type="spellEnd"/>
      <w:r w:rsidRPr="00821F7F">
        <w:rPr>
          <w:i/>
          <w:szCs w:val="24"/>
        </w:rPr>
        <w:t xml:space="preserve"> </w:t>
      </w:r>
      <w:proofErr w:type="spellStart"/>
      <w:r w:rsidRPr="00821F7F">
        <w:rPr>
          <w:i/>
          <w:szCs w:val="24"/>
        </w:rPr>
        <w:t>with</w:t>
      </w:r>
      <w:proofErr w:type="spellEnd"/>
      <w:r w:rsidRPr="00821F7F">
        <w:rPr>
          <w:i/>
          <w:szCs w:val="24"/>
        </w:rPr>
        <w:t xml:space="preserve"> </w:t>
      </w:r>
      <w:proofErr w:type="spellStart"/>
      <w:r w:rsidRPr="00821F7F">
        <w:rPr>
          <w:i/>
          <w:szCs w:val="24"/>
        </w:rPr>
        <w:t>Penalization</w:t>
      </w:r>
      <w:proofErr w:type="spellEnd"/>
      <w:r w:rsidRPr="001611BD">
        <w:rPr>
          <w:szCs w:val="24"/>
        </w:rPr>
        <w:t xml:space="preserve">. Mais elle n’est pas bien adaptée à des problèmes ayant pour fonction objectif portant sur autre que la </w:t>
      </w:r>
      <w:r w:rsidRPr="001611BD">
        <w:rPr>
          <w:i/>
          <w:szCs w:val="24"/>
        </w:rPr>
        <w:t>compliance</w:t>
      </w:r>
      <w:r w:rsidRPr="001611BD">
        <w:rPr>
          <w:szCs w:val="24"/>
        </w:rPr>
        <w:t>. D’où la suite des recherches dans ce domaine</w:t>
      </w:r>
      <w:r>
        <w:rPr>
          <w:szCs w:val="24"/>
        </w:rPr>
        <w:t>.</w:t>
      </w:r>
    </w:p>
    <w:p w:rsidR="00B600F1" w:rsidRPr="00B600F1" w:rsidRDefault="00B600F1" w:rsidP="00B600F1"/>
    <w:p w:rsidR="003A7F6B" w:rsidRDefault="005336A2" w:rsidP="00305C28">
      <w:pPr>
        <w:pStyle w:val="Titre4"/>
        <w:rPr>
          <w:rFonts w:eastAsiaTheme="minorEastAsia"/>
          <w:lang w:val="fr-FR"/>
        </w:rPr>
      </w:pPr>
      <w:bookmarkStart w:id="68" w:name="_Toc425429939"/>
      <w:r>
        <w:rPr>
          <w:rFonts w:eastAsiaTheme="minorEastAsia"/>
          <w:lang w:val="fr-FR"/>
        </w:rPr>
        <w:t>Mé</w:t>
      </w:r>
      <w:r w:rsidR="00305C28">
        <w:rPr>
          <w:rFonts w:eastAsiaTheme="minorEastAsia"/>
          <w:lang w:val="fr-FR"/>
        </w:rPr>
        <w:t>thode des lignes de niveaux</w:t>
      </w:r>
      <w:bookmarkEnd w:id="68"/>
    </w:p>
    <w:p w:rsidR="00940682" w:rsidRPr="001611BD" w:rsidRDefault="00940682" w:rsidP="00940682">
      <w:pPr>
        <w:rPr>
          <w:szCs w:val="24"/>
        </w:rPr>
      </w:pPr>
      <w:r w:rsidRPr="001611BD">
        <w:rPr>
          <w:szCs w:val="24"/>
        </w:rPr>
        <w:t xml:space="preserve">Une nouvelle approche est apparue récemment, et qui est la combinaison de </w:t>
      </w:r>
      <w:r w:rsidRPr="001611BD">
        <w:rPr>
          <w:i/>
          <w:szCs w:val="24"/>
        </w:rPr>
        <w:t>la méthode des lignes de niveaux</w:t>
      </w:r>
      <w:r w:rsidR="00AC7FAA">
        <w:rPr>
          <w:i/>
          <w:szCs w:val="24"/>
        </w:rPr>
        <w:t xml:space="preserve">, </w:t>
      </w:r>
      <w:r w:rsidR="00AC7FAA" w:rsidRPr="00F914BA">
        <w:rPr>
          <w:szCs w:val="24"/>
        </w:rPr>
        <w:t>ou</w:t>
      </w:r>
      <w:r w:rsidR="00AC7FAA">
        <w:rPr>
          <w:i/>
          <w:szCs w:val="24"/>
        </w:rPr>
        <w:t xml:space="preserve"> </w:t>
      </w:r>
      <w:proofErr w:type="spellStart"/>
      <w:r w:rsidR="00AC7FAA">
        <w:rPr>
          <w:i/>
          <w:szCs w:val="24"/>
        </w:rPr>
        <w:t>level</w:t>
      </w:r>
      <w:proofErr w:type="spellEnd"/>
      <w:r w:rsidR="00AC7FAA">
        <w:rPr>
          <w:i/>
          <w:szCs w:val="24"/>
        </w:rPr>
        <w:t xml:space="preserve"> set,</w:t>
      </w:r>
      <w:r w:rsidRPr="001611BD">
        <w:rPr>
          <w:szCs w:val="24"/>
        </w:rPr>
        <w:t xml:space="preserve"> mise au point en 1980 par O. </w:t>
      </w:r>
      <w:proofErr w:type="spellStart"/>
      <w:r w:rsidRPr="001611BD">
        <w:rPr>
          <w:szCs w:val="24"/>
        </w:rPr>
        <w:t>Osher</w:t>
      </w:r>
      <w:proofErr w:type="spellEnd"/>
      <w:r w:rsidRPr="001611BD">
        <w:rPr>
          <w:szCs w:val="24"/>
        </w:rPr>
        <w:t xml:space="preserve"> et J. </w:t>
      </w:r>
      <w:proofErr w:type="spellStart"/>
      <w:r w:rsidRPr="001611BD">
        <w:rPr>
          <w:szCs w:val="24"/>
        </w:rPr>
        <w:t>Sethian</w:t>
      </w:r>
      <w:proofErr w:type="spellEnd"/>
      <w:r w:rsidRPr="001611BD">
        <w:rPr>
          <w:szCs w:val="24"/>
        </w:rPr>
        <w:t xml:space="preserve"> </w:t>
      </w:r>
      <w:commentRangeStart w:id="69"/>
      <w:r w:rsidR="00C9044A">
        <w:rPr>
          <w:szCs w:val="24"/>
        </w:rPr>
        <w:t>[réf.]</w:t>
      </w:r>
      <w:commentRangeEnd w:id="69"/>
      <w:r w:rsidR="00C9044A">
        <w:rPr>
          <w:rStyle w:val="Marquedecommentaire"/>
          <w:lang w:val="x-none"/>
        </w:rPr>
        <w:commentReference w:id="69"/>
      </w:r>
      <w:r w:rsidR="00C9044A">
        <w:rPr>
          <w:szCs w:val="24"/>
        </w:rPr>
        <w:t xml:space="preserve"> </w:t>
      </w:r>
      <w:r w:rsidRPr="001611BD">
        <w:rPr>
          <w:szCs w:val="24"/>
        </w:rPr>
        <w:t>(mécanique des fluid</w:t>
      </w:r>
      <w:r w:rsidR="00F82612">
        <w:rPr>
          <w:szCs w:val="24"/>
        </w:rPr>
        <w:t>es, imagerie, combustion,…), et</w:t>
      </w:r>
      <w:r w:rsidR="00DE53A1">
        <w:rPr>
          <w:szCs w:val="24"/>
        </w:rPr>
        <w:t xml:space="preserve"> </w:t>
      </w:r>
      <w:r w:rsidR="00500BAC">
        <w:rPr>
          <w:szCs w:val="24"/>
        </w:rPr>
        <w:t xml:space="preserve">de </w:t>
      </w:r>
      <w:r w:rsidRPr="001611BD">
        <w:rPr>
          <w:szCs w:val="24"/>
        </w:rPr>
        <w:t>la dérivation par rapport au domaine, au sens d’</w:t>
      </w:r>
      <w:r w:rsidRPr="001611BD">
        <w:rPr>
          <w:i/>
          <w:szCs w:val="24"/>
        </w:rPr>
        <w:t>Hadamard</w:t>
      </w:r>
      <w:r w:rsidR="004F24A2">
        <w:rPr>
          <w:i/>
          <w:szCs w:val="24"/>
        </w:rPr>
        <w:t xml:space="preserve"> </w:t>
      </w:r>
      <w:commentRangeStart w:id="70"/>
      <w:r w:rsidR="004F24A2" w:rsidRPr="004F24A2">
        <w:rPr>
          <w:szCs w:val="24"/>
        </w:rPr>
        <w:t>[</w:t>
      </w:r>
      <w:r w:rsidR="004F24A2">
        <w:rPr>
          <w:szCs w:val="24"/>
        </w:rPr>
        <w:t>réf.</w:t>
      </w:r>
      <w:r w:rsidR="004F24A2" w:rsidRPr="004F24A2">
        <w:rPr>
          <w:szCs w:val="24"/>
        </w:rPr>
        <w:t>]</w:t>
      </w:r>
      <w:commentRangeEnd w:id="70"/>
      <w:r w:rsidR="004F24A2">
        <w:rPr>
          <w:rStyle w:val="Marquedecommentaire"/>
          <w:lang w:val="x-none"/>
        </w:rPr>
        <w:commentReference w:id="70"/>
      </w:r>
      <w:r w:rsidRPr="001611BD">
        <w:rPr>
          <w:i/>
          <w:szCs w:val="24"/>
        </w:rPr>
        <w:t>.</w:t>
      </w:r>
    </w:p>
    <w:p w:rsidR="00940682" w:rsidRPr="001611BD" w:rsidRDefault="00940682" w:rsidP="00940682">
      <w:pPr>
        <w:rPr>
          <w:szCs w:val="24"/>
        </w:rPr>
      </w:pPr>
      <w:r w:rsidRPr="001611BD">
        <w:rPr>
          <w:szCs w:val="24"/>
        </w:rPr>
        <w:t xml:space="preserve">Cette méthode conduit à un algorithme reposant sur la dérivée par rapport au domaine d’Hadamard qui donne la vitesse d’avancement du </w:t>
      </w:r>
      <w:r>
        <w:rPr>
          <w:szCs w:val="24"/>
        </w:rPr>
        <w:t>b</w:t>
      </w:r>
      <w:r w:rsidRPr="001611BD">
        <w:rPr>
          <w:szCs w:val="24"/>
        </w:rPr>
        <w:t xml:space="preserve">ord de la forme. Ce dernier, comme celui de la relaxation, est assez peu coûteux en temps, </w:t>
      </w:r>
      <w:r w:rsidR="00102DFC">
        <w:rPr>
          <w:szCs w:val="24"/>
        </w:rPr>
        <w:t>car</w:t>
      </w:r>
      <w:r w:rsidRPr="001611BD">
        <w:rPr>
          <w:szCs w:val="24"/>
        </w:rPr>
        <w:t xml:space="preserve"> ces deux algorithmes reposent sur des maillages fixes, i.e. les maillages ne suivent pas la forme mais c’est l’inverse. De ce fait, cette dernière est représentée en lignes de niveaux.</w:t>
      </w:r>
    </w:p>
    <w:p w:rsidR="00940682" w:rsidRDefault="00940682" w:rsidP="00940682">
      <w:pPr>
        <w:rPr>
          <w:szCs w:val="24"/>
        </w:rPr>
      </w:pPr>
      <w:r w:rsidRPr="001611BD">
        <w:rPr>
          <w:szCs w:val="24"/>
        </w:rPr>
        <w:t>Les résultats sont que des zones de densité entre 0 et 1 apparaissent aussi, mais en quantité moindre et uniquement au bord de la forme. Ce qui n’est donc pas synonyme de matériau composite.</w:t>
      </w:r>
    </w:p>
    <w:p w:rsidR="00F2324A" w:rsidRDefault="00F2324A" w:rsidP="00940682">
      <w:pPr>
        <w:rPr>
          <w:szCs w:val="24"/>
        </w:rPr>
      </w:pPr>
    </w:p>
    <w:p w:rsidR="00F2324A" w:rsidRPr="001611BD" w:rsidRDefault="00491861" w:rsidP="00940682">
      <w:pPr>
        <w:rPr>
          <w:szCs w:val="24"/>
        </w:rPr>
      </w:pPr>
      <w:r>
        <w:rPr>
          <w:szCs w:val="24"/>
        </w:rPr>
        <w:t>Cependant</w:t>
      </w:r>
      <w:r w:rsidR="00F2324A">
        <w:rPr>
          <w:szCs w:val="24"/>
        </w:rPr>
        <w:t xml:space="preserve">, ceci n’est pas une liste exhaustive des algorithmes de résolution de tels problèmes d’optimisation. En effet, aujourd’hui, avec le développement des instruments, moyens et techniques de calcul, les éditeurs de logiciels de calcul par éléments finis intègrent de plus en plus ce type d’algorithmes. </w:t>
      </w:r>
    </w:p>
    <w:p w:rsidR="00F976FF" w:rsidRPr="00F976FF" w:rsidRDefault="00F976FF" w:rsidP="00F976FF"/>
    <w:p w:rsidR="001943AB" w:rsidRDefault="007E4A21" w:rsidP="001943AB">
      <w:pPr>
        <w:pStyle w:val="Titre2"/>
        <w:rPr>
          <w:lang w:val="fr-FR"/>
        </w:rPr>
      </w:pPr>
      <w:bookmarkStart w:id="71" w:name="_Toc425429940"/>
      <w:r>
        <w:rPr>
          <w:lang w:val="fr-FR"/>
        </w:rPr>
        <w:t>OptiStruct &amp;</w:t>
      </w:r>
      <w:r w:rsidR="00777C67">
        <w:rPr>
          <w:lang w:val="fr-FR"/>
        </w:rPr>
        <w:t xml:space="preserve"> </w:t>
      </w:r>
      <w:r w:rsidR="00D852F5">
        <w:rPr>
          <w:lang w:val="fr-FR"/>
        </w:rPr>
        <w:t>Tosca Structure</w:t>
      </w:r>
      <w:bookmarkEnd w:id="71"/>
    </w:p>
    <w:p w:rsidR="00DB4FC3" w:rsidRDefault="00DB4FC3" w:rsidP="00DB4FC3">
      <w:pPr>
        <w:rPr>
          <w:lang w:eastAsia="x-none"/>
        </w:rPr>
      </w:pPr>
      <w:r>
        <w:rPr>
          <w:lang w:eastAsia="x-none"/>
        </w:rPr>
        <w:t xml:space="preserve">Les deux principaux solveurs sur le marché sont OptiStruct </w:t>
      </w:r>
      <w:r w:rsidR="00522230">
        <w:rPr>
          <w:lang w:eastAsia="x-none"/>
        </w:rPr>
        <w:t>(</w:t>
      </w:r>
      <w:r w:rsidR="00B6284B">
        <w:rPr>
          <w:lang w:eastAsia="x-none"/>
        </w:rPr>
        <w:t xml:space="preserve">v. </w:t>
      </w:r>
      <w:r w:rsidR="00522230">
        <w:rPr>
          <w:lang w:eastAsia="x-none"/>
        </w:rPr>
        <w:t xml:space="preserve">13.210) </w:t>
      </w:r>
      <w:r>
        <w:rPr>
          <w:lang w:eastAsia="x-none"/>
        </w:rPr>
        <w:t xml:space="preserve">de la suite Altair </w:t>
      </w:r>
      <w:proofErr w:type="spellStart"/>
      <w:r>
        <w:rPr>
          <w:lang w:eastAsia="x-none"/>
        </w:rPr>
        <w:t>HyperWorks</w:t>
      </w:r>
      <w:proofErr w:type="spellEnd"/>
      <w:r>
        <w:rPr>
          <w:lang w:eastAsia="x-none"/>
        </w:rPr>
        <w:t xml:space="preserve">, car très robuste, et </w:t>
      </w:r>
      <w:r w:rsidR="00D852F5">
        <w:rPr>
          <w:lang w:eastAsia="x-none"/>
        </w:rPr>
        <w:t>Tosca Structure</w:t>
      </w:r>
      <w:r>
        <w:rPr>
          <w:lang w:eastAsia="x-none"/>
        </w:rPr>
        <w:t>, car intégrable sur Abaqus</w:t>
      </w:r>
      <w:r w:rsidR="000565B9">
        <w:rPr>
          <w:lang w:eastAsia="x-none"/>
        </w:rPr>
        <w:t xml:space="preserve"> (</w:t>
      </w:r>
      <w:r w:rsidR="00B6284B">
        <w:rPr>
          <w:lang w:eastAsia="x-none"/>
        </w:rPr>
        <w:t xml:space="preserve">v. </w:t>
      </w:r>
      <w:r w:rsidR="000565B9">
        <w:rPr>
          <w:lang w:eastAsia="x-none"/>
        </w:rPr>
        <w:t>6.14-2)</w:t>
      </w:r>
      <w:r>
        <w:rPr>
          <w:lang w:eastAsia="x-none"/>
        </w:rPr>
        <w:t xml:space="preserve">, </w:t>
      </w:r>
      <w:proofErr w:type="spellStart"/>
      <w:r>
        <w:rPr>
          <w:lang w:eastAsia="x-none"/>
        </w:rPr>
        <w:t>An</w:t>
      </w:r>
      <w:r w:rsidR="00F2315E">
        <w:rPr>
          <w:lang w:eastAsia="x-none"/>
        </w:rPr>
        <w:t>sys</w:t>
      </w:r>
      <w:proofErr w:type="spellEnd"/>
      <w:r w:rsidR="00F2315E">
        <w:rPr>
          <w:lang w:eastAsia="x-none"/>
        </w:rPr>
        <w:t xml:space="preserve"> </w:t>
      </w:r>
      <w:proofErr w:type="spellStart"/>
      <w:r w:rsidR="00F2315E">
        <w:rPr>
          <w:lang w:eastAsia="x-none"/>
        </w:rPr>
        <w:t>Workbench</w:t>
      </w:r>
      <w:proofErr w:type="spellEnd"/>
      <w:r w:rsidR="00F2315E">
        <w:rPr>
          <w:lang w:eastAsia="x-none"/>
        </w:rPr>
        <w:t xml:space="preserve"> et MSC </w:t>
      </w:r>
      <w:proofErr w:type="spellStart"/>
      <w:r w:rsidR="00F2315E">
        <w:rPr>
          <w:lang w:eastAsia="x-none"/>
        </w:rPr>
        <w:t>Nastran</w:t>
      </w:r>
      <w:proofErr w:type="spellEnd"/>
      <w:r>
        <w:rPr>
          <w:lang w:eastAsia="x-none"/>
        </w:rPr>
        <w:t>.</w:t>
      </w:r>
    </w:p>
    <w:p w:rsidR="00FB36B8" w:rsidRDefault="00FB36B8" w:rsidP="00DB4FC3">
      <w:pPr>
        <w:rPr>
          <w:lang w:eastAsia="x-none"/>
        </w:rPr>
      </w:pPr>
    </w:p>
    <w:p w:rsidR="00FB36B8" w:rsidRDefault="00FB36B8" w:rsidP="00FB36B8">
      <w:pPr>
        <w:pStyle w:val="Titre3"/>
        <w:rPr>
          <w:lang w:val="fr-FR"/>
        </w:rPr>
      </w:pPr>
      <w:bookmarkStart w:id="72" w:name="_Toc425429941"/>
      <w:r>
        <w:rPr>
          <w:lang w:val="fr-FR"/>
        </w:rPr>
        <w:t>OptiStruct</w:t>
      </w:r>
      <w:bookmarkEnd w:id="72"/>
    </w:p>
    <w:p w:rsidR="003E2362" w:rsidRDefault="00FB36B8" w:rsidP="00FB36B8">
      <w:r>
        <w:t>Altair OptiStruct est un solveur de calcul de structure pour les problèmes linéaires et non linéaires sous chargements statique, dynamique et thermique.</w:t>
      </w:r>
      <w:r w:rsidR="00DE1219">
        <w:t xml:space="preserve"> Il est leader sur le marché pour ce qui est de la reconception et de l’optimisation</w:t>
      </w:r>
      <w:r w:rsidR="004D4DFC">
        <w:t xml:space="preserve"> </w:t>
      </w:r>
      <w:commentRangeStart w:id="73"/>
      <w:r w:rsidR="004D4DFC">
        <w:t>[réf.]</w:t>
      </w:r>
      <w:commentRangeEnd w:id="73"/>
      <w:r w:rsidR="004D4DFC">
        <w:rPr>
          <w:rStyle w:val="Marquedecommentaire"/>
          <w:lang w:val="x-none"/>
        </w:rPr>
        <w:commentReference w:id="73"/>
      </w:r>
      <w:r w:rsidR="00DE1219">
        <w:t>.</w:t>
      </w:r>
      <w:r w:rsidR="007B750C">
        <w:t xml:space="preserve"> Il est aussi intéress</w:t>
      </w:r>
      <w:r w:rsidR="00946730">
        <w:t>a</w:t>
      </w:r>
      <w:r w:rsidR="007B750C">
        <w:t>nt de différencier</w:t>
      </w:r>
      <w:r w:rsidR="007E709D">
        <w:t xml:space="preserve"> les nuances entre l’</w:t>
      </w:r>
      <w:r w:rsidR="007E709D" w:rsidRPr="002B1D14">
        <w:rPr>
          <w:b/>
        </w:rPr>
        <w:t>optimisation</w:t>
      </w:r>
      <w:r w:rsidR="007E709D">
        <w:t xml:space="preserve"> et la </w:t>
      </w:r>
      <w:r w:rsidR="0094436D" w:rsidRPr="002B1D14">
        <w:rPr>
          <w:b/>
        </w:rPr>
        <w:t>reconception</w:t>
      </w:r>
      <w:r w:rsidR="007E709D">
        <w:t xml:space="preserve">. </w:t>
      </w:r>
    </w:p>
    <w:p w:rsidR="003E2362" w:rsidRDefault="003E2362" w:rsidP="00FB36B8"/>
    <w:p w:rsidR="003E2362" w:rsidRDefault="003E2362" w:rsidP="003E2362">
      <w:pPr>
        <w:pStyle w:val="Titre4"/>
      </w:pPr>
      <w:bookmarkStart w:id="74" w:name="_Toc425429942"/>
      <w:r>
        <w:rPr>
          <w:lang w:val="fr-FR"/>
        </w:rPr>
        <w:t>Optimisation fine</w:t>
      </w:r>
      <w:bookmarkEnd w:id="74"/>
    </w:p>
    <w:p w:rsidR="00556D97" w:rsidRPr="00CC6433" w:rsidRDefault="007E709D" w:rsidP="00FB36B8">
      <w:r>
        <w:t xml:space="preserve">OptiStruct dispose d’outils d’optimisation de structures déjà définies, on </w:t>
      </w:r>
      <w:r w:rsidR="002D2544">
        <w:t xml:space="preserve">alors </w:t>
      </w:r>
      <w:r>
        <w:t xml:space="preserve">parle d’optimisation fine. Ces outils sont les optimisations dites de </w:t>
      </w:r>
      <w:proofErr w:type="spellStart"/>
      <w:r>
        <w:rPr>
          <w:i/>
        </w:rPr>
        <w:t>sizing</w:t>
      </w:r>
      <w:proofErr w:type="spellEnd"/>
      <w:r>
        <w:rPr>
          <w:i/>
        </w:rPr>
        <w:t xml:space="preserve">, </w:t>
      </w:r>
      <w:proofErr w:type="spellStart"/>
      <w:r>
        <w:rPr>
          <w:i/>
        </w:rPr>
        <w:t>shape</w:t>
      </w:r>
      <w:proofErr w:type="spellEnd"/>
      <w:r>
        <w:rPr>
          <w:i/>
        </w:rPr>
        <w:t xml:space="preserve"> </w:t>
      </w:r>
      <w:r>
        <w:t xml:space="preserve">et </w:t>
      </w:r>
      <w:r w:rsidR="00CC6433">
        <w:rPr>
          <w:i/>
        </w:rPr>
        <w:t xml:space="preserve">free </w:t>
      </w:r>
      <w:proofErr w:type="spellStart"/>
      <w:r w:rsidR="00CC6433">
        <w:rPr>
          <w:i/>
        </w:rPr>
        <w:t>shape</w:t>
      </w:r>
      <w:proofErr w:type="spellEnd"/>
      <w:r w:rsidR="00CC6433">
        <w:t>, et sont définis comme suit :</w:t>
      </w:r>
    </w:p>
    <w:p w:rsidR="00CA180C" w:rsidRDefault="00CA180C" w:rsidP="00FB36B8"/>
    <w:p w:rsidR="008F528C" w:rsidRPr="00ED2147" w:rsidRDefault="00BD1746" w:rsidP="003A5FBF">
      <w:pPr>
        <w:pStyle w:val="Paragraphedeliste"/>
        <w:numPr>
          <w:ilvl w:val="0"/>
          <w:numId w:val="11"/>
        </w:numPr>
        <w:rPr>
          <w:i/>
        </w:rPr>
      </w:pPr>
      <w:proofErr w:type="spellStart"/>
      <w:r w:rsidRPr="00ED2147">
        <w:rPr>
          <w:i/>
        </w:rPr>
        <w:t>Sizing</w:t>
      </w:r>
      <w:proofErr w:type="spellEnd"/>
      <w:r w:rsidRPr="00ED2147">
        <w:rPr>
          <w:i/>
        </w:rPr>
        <w:t xml:space="preserve"> </w:t>
      </w:r>
      <w:r w:rsidR="00666CE5" w:rsidRPr="00ED2147">
        <w:rPr>
          <w:i/>
        </w:rPr>
        <w:t>: optimisation paramétrique</w:t>
      </w:r>
    </w:p>
    <w:p w:rsidR="00026CF0" w:rsidRDefault="00CE6E8B" w:rsidP="00CE6E8B">
      <w:r>
        <w:t xml:space="preserve">Cette méthode prend en entrée les propriétés structurales des éléments tels l’épaisseur d’une coque, les propriétés de la section d’une poutre, la raideur d’une vis, </w:t>
      </w:r>
      <w:r w:rsidR="005F5CB1">
        <w:t xml:space="preserve">orientation de pli, </w:t>
      </w:r>
      <w:r>
        <w:t>etc. Ces paramètres sont alors modifiés afin de résoudre le problème d’optimisation.</w:t>
      </w:r>
    </w:p>
    <w:p w:rsidR="00026CF0" w:rsidRDefault="00026CF0" w:rsidP="00CE6E8B"/>
    <w:p w:rsidR="00123E89" w:rsidRPr="00ED2147" w:rsidRDefault="00123E89" w:rsidP="003A5FBF">
      <w:pPr>
        <w:pStyle w:val="Paragraphedeliste"/>
        <w:numPr>
          <w:ilvl w:val="0"/>
          <w:numId w:val="11"/>
        </w:numPr>
        <w:rPr>
          <w:i/>
        </w:rPr>
      </w:pPr>
      <w:r w:rsidRPr="00ED2147">
        <w:rPr>
          <w:i/>
        </w:rPr>
        <w:t>Shape</w:t>
      </w:r>
      <w:r w:rsidR="00BD1746" w:rsidRPr="00ED2147">
        <w:rPr>
          <w:i/>
        </w:rPr>
        <w:t xml:space="preserve"> </w:t>
      </w:r>
      <w:r w:rsidRPr="00ED2147">
        <w:rPr>
          <w:i/>
        </w:rPr>
        <w:t>: optimisation de forme</w:t>
      </w:r>
    </w:p>
    <w:p w:rsidR="00315BAB" w:rsidRDefault="00315BAB" w:rsidP="00315BAB">
      <w:r>
        <w:t>Durant cette optimisation, la limite extérieure de la structure est modifiée dans le but de répondre aux contraintes imposées.</w:t>
      </w:r>
      <w:r w:rsidR="00053145">
        <w:t xml:space="preserve"> Pour cela, la forme est définie par un tableau de nœuds, et un vecteur </w:t>
      </w:r>
      <w:r w:rsidR="00053145" w:rsidRPr="00056943">
        <w:rPr>
          <w:i/>
        </w:rPr>
        <w:t>perturbation</w:t>
      </w:r>
      <w:r w:rsidR="00053145">
        <w:t xml:space="preserve"> est alors généré afin de changer la localisation de ces derniers.</w:t>
      </w:r>
    </w:p>
    <w:p w:rsidR="007045AE" w:rsidRDefault="007045AE" w:rsidP="00315BAB">
      <w:r>
        <w:t xml:space="preserve">Ledit vecteur est </w:t>
      </w:r>
      <w:r w:rsidR="00EB3C1C">
        <w:t>obtenu</w:t>
      </w:r>
      <w:r w:rsidR="00EF7DDC">
        <w:t xml:space="preserve"> par </w:t>
      </w:r>
      <w:r w:rsidR="002B5AAB">
        <w:t xml:space="preserve">combinaison </w:t>
      </w:r>
      <w:r>
        <w:t xml:space="preserve">de plusieurs autres vecteurs possibles, définis par l’utilisateur grâce à l’outil de morphing du logiciel, </w:t>
      </w:r>
      <w:proofErr w:type="spellStart"/>
      <w:r>
        <w:t>HyperMorph</w:t>
      </w:r>
      <w:proofErr w:type="spellEnd"/>
      <w:r>
        <w:t>, qui permet facilement de perturber la forme de la structure.</w:t>
      </w:r>
    </w:p>
    <w:p w:rsidR="00026CF0" w:rsidRDefault="00026CF0" w:rsidP="00315BAB"/>
    <w:p w:rsidR="00341152" w:rsidRDefault="00341152" w:rsidP="00315BAB"/>
    <w:p w:rsidR="001E31EC" w:rsidRPr="00ED2147" w:rsidRDefault="001E31EC" w:rsidP="003A5FBF">
      <w:pPr>
        <w:pStyle w:val="Paragraphedeliste"/>
        <w:numPr>
          <w:ilvl w:val="0"/>
          <w:numId w:val="11"/>
        </w:numPr>
        <w:rPr>
          <w:i/>
        </w:rPr>
      </w:pPr>
      <w:r w:rsidRPr="00ED2147">
        <w:rPr>
          <w:i/>
        </w:rPr>
        <w:t xml:space="preserve">Free </w:t>
      </w:r>
      <w:proofErr w:type="spellStart"/>
      <w:r w:rsidRPr="00ED2147">
        <w:rPr>
          <w:i/>
        </w:rPr>
        <w:t>shape</w:t>
      </w:r>
      <w:proofErr w:type="spellEnd"/>
      <w:r w:rsidRPr="00ED2147">
        <w:rPr>
          <w:i/>
        </w:rPr>
        <w:t xml:space="preserve"> : optimisation libre de </w:t>
      </w:r>
      <w:r w:rsidR="00662170" w:rsidRPr="00ED2147">
        <w:rPr>
          <w:i/>
        </w:rPr>
        <w:t xml:space="preserve">la </w:t>
      </w:r>
      <w:r w:rsidRPr="00ED2147">
        <w:rPr>
          <w:i/>
        </w:rPr>
        <w:t xml:space="preserve">forme </w:t>
      </w:r>
    </w:p>
    <w:p w:rsidR="00B25462" w:rsidRDefault="004C3603" w:rsidP="00315BAB">
      <w:r>
        <w:t xml:space="preserve">Il s’agit du même principe que pour la </w:t>
      </w:r>
      <w:proofErr w:type="spellStart"/>
      <w:r>
        <w:rPr>
          <w:i/>
        </w:rPr>
        <w:t>shape</w:t>
      </w:r>
      <w:proofErr w:type="spellEnd"/>
      <w:r>
        <w:rPr>
          <w:i/>
        </w:rPr>
        <w:t xml:space="preserve"> </w:t>
      </w:r>
      <w:proofErr w:type="spellStart"/>
      <w:r>
        <w:rPr>
          <w:i/>
        </w:rPr>
        <w:t>optimization</w:t>
      </w:r>
      <w:proofErr w:type="spellEnd"/>
      <w:r>
        <w:t xml:space="preserve">. A la différence que l’on choisit le groupe de nœuds à perturber et que le solveur s’occupe de trouver la meilleure forme possible. Les nœuds sont déplacés selon les normales des surfaces des éléments auxquels ils appartiennent. </w:t>
      </w:r>
      <w:r w:rsidR="00C3776A">
        <w:t>Ces n</w:t>
      </w:r>
      <w:r>
        <w:t xml:space="preserve">ormales </w:t>
      </w:r>
      <w:r w:rsidR="00C3776A">
        <w:t xml:space="preserve">sont </w:t>
      </w:r>
      <w:r w:rsidR="00C05C8F">
        <w:t xml:space="preserve">ensuite </w:t>
      </w:r>
      <w:r>
        <w:t>mises à jour après chaque itération.</w:t>
      </w:r>
    </w:p>
    <w:p w:rsidR="00B25462" w:rsidRDefault="00B25462" w:rsidP="00B25462">
      <w:pPr>
        <w:pStyle w:val="Titre4"/>
      </w:pPr>
      <w:bookmarkStart w:id="75" w:name="_Toc425429943"/>
      <w:r>
        <w:rPr>
          <w:lang w:val="fr-FR"/>
        </w:rPr>
        <w:t>Optimisation conceptuelle</w:t>
      </w:r>
      <w:bookmarkEnd w:id="75"/>
    </w:p>
    <w:p w:rsidR="008C2C5B" w:rsidRDefault="00B25462" w:rsidP="00315BAB">
      <w:r>
        <w:t>Les</w:t>
      </w:r>
      <w:r w:rsidR="006F5955">
        <w:t xml:space="preserve"> optimisations dites de </w:t>
      </w:r>
      <w:proofErr w:type="spellStart"/>
      <w:r w:rsidR="006F5955">
        <w:rPr>
          <w:i/>
        </w:rPr>
        <w:t>topology</w:t>
      </w:r>
      <w:proofErr w:type="spellEnd"/>
      <w:r w:rsidR="006F5955">
        <w:rPr>
          <w:i/>
        </w:rPr>
        <w:t xml:space="preserve">, </w:t>
      </w:r>
      <w:proofErr w:type="spellStart"/>
      <w:r w:rsidR="006F5955">
        <w:rPr>
          <w:i/>
        </w:rPr>
        <w:t>topography</w:t>
      </w:r>
      <w:proofErr w:type="spellEnd"/>
      <w:r w:rsidR="006F5955">
        <w:t xml:space="preserve"> et </w:t>
      </w:r>
      <w:r w:rsidR="006F5955">
        <w:rPr>
          <w:i/>
        </w:rPr>
        <w:t>free size</w:t>
      </w:r>
      <w:r w:rsidR="006F5955">
        <w:t xml:space="preserve"> sont, elles, perçues comme des outils de </w:t>
      </w:r>
      <w:r w:rsidR="005913E7">
        <w:t>re</w:t>
      </w:r>
      <w:r w:rsidR="006F5955">
        <w:t>conception, car partant d’une forme globale de la structure afin d’aboutir à un concept complètement différent.</w:t>
      </w:r>
      <w:r w:rsidR="00855FFE">
        <w:t xml:space="preserve"> Leurs définitions respectives sont les suivantes :</w:t>
      </w:r>
    </w:p>
    <w:p w:rsidR="00E059CA" w:rsidRDefault="00E059CA" w:rsidP="00315BAB"/>
    <w:p w:rsidR="008070B3" w:rsidRPr="001E60EB" w:rsidRDefault="008070B3" w:rsidP="003A5FBF">
      <w:pPr>
        <w:pStyle w:val="Paragraphedeliste"/>
        <w:numPr>
          <w:ilvl w:val="0"/>
          <w:numId w:val="11"/>
        </w:numPr>
      </w:pPr>
      <w:proofErr w:type="spellStart"/>
      <w:r>
        <w:rPr>
          <w:i/>
        </w:rPr>
        <w:t>Topology</w:t>
      </w:r>
      <w:proofErr w:type="spellEnd"/>
      <w:r>
        <w:rPr>
          <w:i/>
        </w:rPr>
        <w:t> : optimisation topologique</w:t>
      </w:r>
    </w:p>
    <w:p w:rsidR="001E60EB" w:rsidRDefault="00B74E01" w:rsidP="001E60EB">
      <w:r>
        <w:t>Cette technique consiste</w:t>
      </w:r>
      <w:r w:rsidR="00ED673C">
        <w:t>, entre autres, en la méthode d’homogénéisation décrite</w:t>
      </w:r>
      <w:r w:rsidR="00A10F95">
        <w:t xml:space="preserve"> en</w:t>
      </w:r>
      <w:r w:rsidR="00ED673C">
        <w:t xml:space="preserve"> </w:t>
      </w:r>
      <w:r w:rsidR="00B10423">
        <w:fldChar w:fldCharType="begin"/>
      </w:r>
      <w:r w:rsidR="00B10423">
        <w:instrText xml:space="preserve"> REF _Ref423439339 \r \h </w:instrText>
      </w:r>
      <w:r w:rsidR="00B10423">
        <w:fldChar w:fldCharType="separate"/>
      </w:r>
      <w:r w:rsidR="00CB7728">
        <w:t>2.1.2.1</w:t>
      </w:r>
      <w:r w:rsidR="00B10423">
        <w:fldChar w:fldCharType="end"/>
      </w:r>
      <w:r w:rsidR="00B10423">
        <w:t>.</w:t>
      </w:r>
      <w:r w:rsidR="00806444">
        <w:t xml:space="preserve"> OptiStruct calcule les propriétés </w:t>
      </w:r>
      <w:r w:rsidR="007E5CCC">
        <w:t xml:space="preserve">du </w:t>
      </w:r>
      <w:r w:rsidR="00806444">
        <w:t xml:space="preserve">matériau de chaque élément grâce à des algorithmes </w:t>
      </w:r>
      <w:r w:rsidR="007E5CCC">
        <w:t>qui altèrent la distribution de ce dernier.</w:t>
      </w:r>
      <w:r w:rsidR="007F4FDF">
        <w:t xml:space="preserve"> La topologie en est donc changée de par l’apparition de tro</w:t>
      </w:r>
      <w:r w:rsidR="00232942">
        <w:t>us qui redéfinissent la structure.</w:t>
      </w:r>
    </w:p>
    <w:p w:rsidR="00806444" w:rsidRDefault="00806444" w:rsidP="001E60EB"/>
    <w:p w:rsidR="008C2C5B" w:rsidRPr="00E939FD" w:rsidRDefault="001A7689" w:rsidP="003A5FBF">
      <w:pPr>
        <w:pStyle w:val="Paragraphedeliste"/>
        <w:numPr>
          <w:ilvl w:val="0"/>
          <w:numId w:val="11"/>
        </w:numPr>
      </w:pPr>
      <w:proofErr w:type="spellStart"/>
      <w:r>
        <w:rPr>
          <w:i/>
        </w:rPr>
        <w:t>Topography</w:t>
      </w:r>
      <w:proofErr w:type="spellEnd"/>
      <w:r>
        <w:rPr>
          <w:i/>
        </w:rPr>
        <w:t> : optimisation topographique</w:t>
      </w:r>
    </w:p>
    <w:p w:rsidR="00E939FD" w:rsidRDefault="009A71E4" w:rsidP="00E939FD">
      <w:r>
        <w:t>L’optimisation topographique, comme son nom l’indique, améliore la structure</w:t>
      </w:r>
      <w:r w:rsidR="008B4FF6">
        <w:t xml:space="preserve"> coque</w:t>
      </w:r>
      <w:r>
        <w:t xml:space="preserve"> en intervenant sur sa topograp</w:t>
      </w:r>
      <w:r w:rsidR="00DD5145">
        <w:t>hie</w:t>
      </w:r>
      <w:r w:rsidR="00BE4DA3">
        <w:t xml:space="preserve">, i.e. en la </w:t>
      </w:r>
      <w:r w:rsidR="002E61FC">
        <w:t>raidissant</w:t>
      </w:r>
      <w:r w:rsidR="00BE4DA3">
        <w:t xml:space="preserve"> grâce à des </w:t>
      </w:r>
      <w:r w:rsidR="00BE4DA3">
        <w:rPr>
          <w:i/>
        </w:rPr>
        <w:t>emboutis</w:t>
      </w:r>
      <w:r w:rsidR="002E61FC">
        <w:rPr>
          <w:i/>
        </w:rPr>
        <w:t>.</w:t>
      </w:r>
      <w:r w:rsidR="002E61FC">
        <w:t xml:space="preserve"> Il suffit alors de définir les paramètres </w:t>
      </w:r>
      <w:commentRangeStart w:id="76"/>
      <w:r w:rsidR="002E61FC">
        <w:t xml:space="preserve">d’usinage </w:t>
      </w:r>
      <w:commentRangeEnd w:id="76"/>
      <w:r w:rsidR="007663E2">
        <w:rPr>
          <w:rStyle w:val="Marquedecommentaire"/>
          <w:lang w:val="x-none"/>
        </w:rPr>
        <w:commentReference w:id="76"/>
      </w:r>
      <w:r w:rsidR="002E61FC">
        <w:t>que sont l’angle maximum et la profondeur d’emboutissage.</w:t>
      </w:r>
    </w:p>
    <w:p w:rsidR="00713892" w:rsidRDefault="00713892" w:rsidP="00E939FD"/>
    <w:p w:rsidR="00713892" w:rsidRPr="00AF7949" w:rsidRDefault="00713892" w:rsidP="003A5FBF">
      <w:pPr>
        <w:pStyle w:val="Paragraphedeliste"/>
        <w:numPr>
          <w:ilvl w:val="0"/>
          <w:numId w:val="11"/>
        </w:numPr>
      </w:pPr>
      <w:r>
        <w:rPr>
          <w:i/>
        </w:rPr>
        <w:t>Free size : optimisation paramétrique libre</w:t>
      </w:r>
    </w:p>
    <w:p w:rsidR="00AF7949" w:rsidRDefault="00AF7949" w:rsidP="00AF7949">
      <w:r>
        <w:t xml:space="preserve">La différence avec la </w:t>
      </w:r>
      <w:r>
        <w:rPr>
          <w:i/>
        </w:rPr>
        <w:t xml:space="preserve">size </w:t>
      </w:r>
      <w:proofErr w:type="spellStart"/>
      <w:r>
        <w:rPr>
          <w:i/>
        </w:rPr>
        <w:t>optimization</w:t>
      </w:r>
      <w:proofErr w:type="spellEnd"/>
      <w:r>
        <w:t xml:space="preserve"> réside dans le fait que dans le cas présent, OptiStruct intervient sur chaque élément de la structure coque individuellement. Il est donc possible d’obtenir une épaisseur différente pour chaque élément, contrairement à l’optimisation paramétrique où la même épaisseur </w:t>
      </w:r>
      <w:r w:rsidR="006A39DF">
        <w:t>est définie pour la coque considérée.</w:t>
      </w:r>
    </w:p>
    <w:p w:rsidR="00C757C3" w:rsidRDefault="00C757C3" w:rsidP="00AF7949"/>
    <w:p w:rsidR="00680958" w:rsidRDefault="00C757C3" w:rsidP="00BE22B8">
      <w:r>
        <w:t>A ces six méthodes d’optimisation, il est possible d’ajouter les contraintes de fabrication classiques que sont les plans de symétrie, symétrie axiale, sens de démoulage (simple ou double), épaisseur</w:t>
      </w:r>
      <w:r w:rsidR="00680958">
        <w:t xml:space="preserve"> de bras minimale/maximale, etc.</w:t>
      </w:r>
    </w:p>
    <w:p w:rsidR="00C7157E" w:rsidRDefault="00C7157E" w:rsidP="00BE22B8"/>
    <w:p w:rsidR="00C7157E" w:rsidRDefault="0004477C" w:rsidP="0004477C">
      <w:pPr>
        <w:pStyle w:val="Titre4"/>
        <w:rPr>
          <w:lang w:val="fr-FR"/>
        </w:rPr>
      </w:pPr>
      <w:bookmarkStart w:id="77" w:name="_Toc425429944"/>
      <w:r>
        <w:rPr>
          <w:lang w:val="fr-FR"/>
        </w:rPr>
        <w:t>Démarche et algorithmes</w:t>
      </w:r>
      <w:bookmarkEnd w:id="77"/>
    </w:p>
    <w:p w:rsidR="0004477C" w:rsidRDefault="003311A7" w:rsidP="0004477C">
      <w:r>
        <w:t>La démarche suivie par OptiStruct dans la résolution des précédents problèmes d’optimisation</w:t>
      </w:r>
      <w:r w:rsidR="005C7A6A">
        <w:t xml:space="preserve"> est </w:t>
      </w:r>
      <w:r w:rsidR="00377488">
        <w:t>une procédure itérative</w:t>
      </w:r>
      <w:r w:rsidR="00851D32">
        <w:t>, dite</w:t>
      </w:r>
      <w:r w:rsidR="00377488">
        <w:t xml:space="preserve"> </w:t>
      </w:r>
      <w:r w:rsidR="00377488" w:rsidRPr="00377488">
        <w:rPr>
          <w:i/>
        </w:rPr>
        <w:t>méthode</w:t>
      </w:r>
      <w:r w:rsidR="00377488">
        <w:t xml:space="preserve"> d’</w:t>
      </w:r>
      <w:r w:rsidR="00377488">
        <w:rPr>
          <w:i/>
        </w:rPr>
        <w:t>approximation locale</w:t>
      </w:r>
      <w:r w:rsidR="00B019ED">
        <w:t xml:space="preserve"> </w:t>
      </w:r>
      <w:commentRangeStart w:id="78"/>
      <w:r w:rsidR="00B019ED">
        <w:t>[réf.]</w:t>
      </w:r>
      <w:commentRangeEnd w:id="78"/>
      <w:r w:rsidR="00B019ED">
        <w:rPr>
          <w:rStyle w:val="Marquedecommentaire"/>
          <w:lang w:val="x-none"/>
        </w:rPr>
        <w:commentReference w:id="78"/>
      </w:r>
      <w:r w:rsidR="00377488">
        <w:t>,</w:t>
      </w:r>
      <w:r w:rsidR="00851D32">
        <w:t xml:space="preserve"> </w:t>
      </w:r>
      <w:r w:rsidR="00F71DB2">
        <w:t xml:space="preserve">reposant sur des algorithmes basés sur la méthode du gradient, et </w:t>
      </w:r>
      <w:r w:rsidR="0082683D">
        <w:t>qui suit les étapes suivantes :</w:t>
      </w:r>
    </w:p>
    <w:p w:rsidR="0082683D" w:rsidRDefault="0082683D" w:rsidP="003A5FBF">
      <w:pPr>
        <w:pStyle w:val="Paragraphedeliste"/>
        <w:numPr>
          <w:ilvl w:val="0"/>
          <w:numId w:val="12"/>
        </w:numPr>
      </w:pPr>
      <w:r>
        <w:t>Analyse du p</w:t>
      </w:r>
      <w:r w:rsidR="0096795E">
        <w:t>roblème physique grâce à une approche</w:t>
      </w:r>
      <w:r>
        <w:t xml:space="preserve"> par éléments finis</w:t>
      </w:r>
      <w:r w:rsidR="006D6C35">
        <w:t>.</w:t>
      </w:r>
    </w:p>
    <w:p w:rsidR="006D6C35" w:rsidRDefault="00FE0DE1" w:rsidP="003A5FBF">
      <w:pPr>
        <w:pStyle w:val="Paragraphedeliste"/>
        <w:numPr>
          <w:ilvl w:val="0"/>
          <w:numId w:val="12"/>
        </w:numPr>
      </w:pPr>
      <w:r>
        <w:t>Test de convergence.</w:t>
      </w:r>
    </w:p>
    <w:p w:rsidR="00FE0DE1" w:rsidRDefault="004623F8" w:rsidP="003A5FBF">
      <w:pPr>
        <w:pStyle w:val="Paragraphedeliste"/>
        <w:numPr>
          <w:ilvl w:val="0"/>
          <w:numId w:val="12"/>
        </w:numPr>
      </w:pPr>
      <w:r>
        <w:t xml:space="preserve">Prise en compte des réponses </w:t>
      </w:r>
      <w:r w:rsidR="006A6372">
        <w:t xml:space="preserve">(contraintes) </w:t>
      </w:r>
      <w:r>
        <w:t>actives pour l’itération en cours</w:t>
      </w:r>
      <w:r w:rsidR="00B7586A">
        <w:t>.</w:t>
      </w:r>
    </w:p>
    <w:p w:rsidR="00DC415D" w:rsidRDefault="00DC415D" w:rsidP="003A5FBF">
      <w:pPr>
        <w:pStyle w:val="Paragraphedeliste"/>
        <w:numPr>
          <w:ilvl w:val="0"/>
          <w:numId w:val="12"/>
        </w:numPr>
      </w:pPr>
      <w:r>
        <w:t>Analyse de sensibilité du design pour les réponses retenues</w:t>
      </w:r>
      <w:r w:rsidR="001F5275">
        <w:t>.</w:t>
      </w:r>
    </w:p>
    <w:p w:rsidR="005C7A6A" w:rsidRDefault="00B93CFA" w:rsidP="003A5FBF">
      <w:pPr>
        <w:pStyle w:val="Paragraphedeliste"/>
        <w:numPr>
          <w:ilvl w:val="0"/>
          <w:numId w:val="12"/>
        </w:numPr>
      </w:pPr>
      <w:r>
        <w:t>Explicitation du problème approché reformulé grâce à l’analyse de sensibilité.</w:t>
      </w:r>
      <w:r w:rsidR="00580A54">
        <w:t xml:space="preserve"> Retour à 1. .</w:t>
      </w:r>
    </w:p>
    <w:p w:rsidR="008E5409" w:rsidRDefault="008E5409" w:rsidP="008E5409"/>
    <w:p w:rsidR="008E5409" w:rsidRDefault="002A67DB" w:rsidP="008E5409">
      <w:r>
        <w:t>OptiStruct possède deux classes de méthodes d’optimisation que son</w:t>
      </w:r>
      <w:r w:rsidR="00615934">
        <w:t>t les méthodes duale et primitive</w:t>
      </w:r>
      <w:r w:rsidR="009C21DA">
        <w:t xml:space="preserve"> </w:t>
      </w:r>
      <w:commentRangeStart w:id="79"/>
      <w:r w:rsidR="009C21DA">
        <w:t>[</w:t>
      </w:r>
      <w:commentRangeStart w:id="80"/>
      <w:r w:rsidR="009C21DA">
        <w:t>réf</w:t>
      </w:r>
      <w:commentRangeEnd w:id="80"/>
      <w:r w:rsidR="007663E2">
        <w:rPr>
          <w:rStyle w:val="Marquedecommentaire"/>
          <w:lang w:val="x-none"/>
        </w:rPr>
        <w:commentReference w:id="80"/>
      </w:r>
      <w:r w:rsidR="009C21DA">
        <w:t>.]</w:t>
      </w:r>
      <w:commentRangeEnd w:id="79"/>
      <w:r w:rsidR="009C21DA">
        <w:rPr>
          <w:rStyle w:val="Marquedecommentaire"/>
          <w:lang w:val="x-none"/>
        </w:rPr>
        <w:commentReference w:id="79"/>
      </w:r>
      <w:r w:rsidR="00615934">
        <w:t>.</w:t>
      </w:r>
      <w:r w:rsidR="00F71DB2">
        <w:t xml:space="preserve"> La méthode duale résout le problème d’optimisation dans l’espace dual</w:t>
      </w:r>
      <w:r w:rsidR="004064B8">
        <w:t xml:space="preserve"> des multiplicateurs de Lagrange associés aux contraintes actives.</w:t>
      </w:r>
      <w:r w:rsidR="009C21DA">
        <w:t xml:space="preserve"> Elle est très efficace dans </w:t>
      </w:r>
      <w:r w:rsidR="00A9315B">
        <w:t>les cas impliquant un grand</w:t>
      </w:r>
      <w:r w:rsidR="00AC4241">
        <w:t xml:space="preserve"> nombre de variables de design pour peu de contraintes </w:t>
      </w:r>
      <w:commentRangeStart w:id="81"/>
      <w:r w:rsidR="00AC4241">
        <w:t>[réf.]</w:t>
      </w:r>
      <w:commentRangeEnd w:id="81"/>
      <w:r w:rsidR="00AC4241">
        <w:rPr>
          <w:rStyle w:val="Marquedecommentaire"/>
          <w:lang w:val="x-none"/>
        </w:rPr>
        <w:commentReference w:id="81"/>
      </w:r>
      <w:r w:rsidR="0087047F">
        <w:t>, ce qui est le cas pour les optimisation</w:t>
      </w:r>
      <w:r w:rsidR="000B305D">
        <w:t>s topologique et topographique</w:t>
      </w:r>
      <w:r w:rsidR="00AC4241">
        <w:t>.</w:t>
      </w:r>
      <w:r w:rsidR="004B4190">
        <w:t xml:space="preserve"> La méthode primale, elle</w:t>
      </w:r>
      <w:r w:rsidR="0087047F">
        <w:t xml:space="preserve">, </w:t>
      </w:r>
      <w:r w:rsidR="00D80DBA">
        <w:t>cherche l’optimum à partir de la variable de design originale.</w:t>
      </w:r>
      <w:r w:rsidR="00D654B5">
        <w:t xml:space="preserve"> Elle est adaptée aux problèmes d’optimisation</w:t>
      </w:r>
      <w:del w:id="82" w:author="Alexandre ROSCHEWITZ" w:date="2015-07-27T16:51:00Z">
        <w:r w:rsidR="00D654B5" w:rsidDel="007663E2">
          <w:delText>s</w:delText>
        </w:r>
      </w:del>
      <w:r w:rsidR="00D654B5">
        <w:t xml:space="preserve"> paramétrique et de forme.</w:t>
      </w:r>
      <w:r w:rsidR="0012293F">
        <w:t xml:space="preserve"> Ceci dit, le choix des méthodes est automatiquement fait par le solveur.</w:t>
      </w:r>
      <w:r w:rsidR="00D654B5">
        <w:t xml:space="preserve"> </w:t>
      </w:r>
    </w:p>
    <w:p w:rsidR="00601A7D" w:rsidRDefault="00601A7D" w:rsidP="008E5409"/>
    <w:p w:rsidR="00601A7D" w:rsidRDefault="008C36EB" w:rsidP="008E5409">
      <w:r>
        <w:t>Comme énoncé</w:t>
      </w:r>
      <w:r w:rsidR="007038C1">
        <w:t xml:space="preserve"> précédemment, OptiStruct base ses algorithmes sur la méthode du gradient.</w:t>
      </w:r>
      <w:r w:rsidR="00687E20">
        <w:t xml:space="preserve"> Il a en sa possession quatre algorithmes d’optimisation, qu’il </w:t>
      </w:r>
      <w:r w:rsidR="00B617CA">
        <w:t>choisit automatiquement</w:t>
      </w:r>
      <w:r w:rsidR="00687E20">
        <w:t>, et qui sont :</w:t>
      </w:r>
    </w:p>
    <w:p w:rsidR="00687E20" w:rsidRPr="00687E20" w:rsidRDefault="00687E20" w:rsidP="003A5FBF">
      <w:pPr>
        <w:pStyle w:val="Paragraphedeliste"/>
        <w:numPr>
          <w:ilvl w:val="0"/>
          <w:numId w:val="11"/>
        </w:numPr>
        <w:rPr>
          <w:lang w:val="en-US"/>
        </w:rPr>
      </w:pPr>
      <w:r w:rsidRPr="00DC2D53">
        <w:rPr>
          <w:i/>
          <w:lang w:val="en-US"/>
        </w:rPr>
        <w:t>Method of Feasible Directions</w:t>
      </w:r>
      <w:r w:rsidRPr="00687E20">
        <w:rPr>
          <w:lang w:val="en-US"/>
        </w:rPr>
        <w:t xml:space="preserve"> (MFD)</w:t>
      </w:r>
    </w:p>
    <w:p w:rsidR="00687E20" w:rsidRDefault="00687E20" w:rsidP="003A5FBF">
      <w:pPr>
        <w:pStyle w:val="Paragraphedeliste"/>
        <w:numPr>
          <w:ilvl w:val="0"/>
          <w:numId w:val="11"/>
        </w:numPr>
        <w:rPr>
          <w:lang w:val="en-US"/>
        </w:rPr>
      </w:pPr>
      <w:r w:rsidRPr="00DC2D53">
        <w:rPr>
          <w:i/>
          <w:lang w:val="en-US"/>
        </w:rPr>
        <w:t>Sequential Quadratic Programming</w:t>
      </w:r>
      <w:r>
        <w:rPr>
          <w:lang w:val="en-US"/>
        </w:rPr>
        <w:t xml:space="preserve"> (SQP)</w:t>
      </w:r>
    </w:p>
    <w:p w:rsidR="00687E20" w:rsidRDefault="00687E20" w:rsidP="003A5FBF">
      <w:pPr>
        <w:pStyle w:val="Paragraphedeliste"/>
        <w:numPr>
          <w:ilvl w:val="0"/>
          <w:numId w:val="11"/>
        </w:numPr>
      </w:pPr>
      <w:r w:rsidRPr="007A288A">
        <w:rPr>
          <w:i/>
        </w:rPr>
        <w:t xml:space="preserve">Dual </w:t>
      </w:r>
      <w:proofErr w:type="spellStart"/>
      <w:r w:rsidR="00DC2D53" w:rsidRPr="007A288A">
        <w:rPr>
          <w:i/>
        </w:rPr>
        <w:t>O</w:t>
      </w:r>
      <w:r w:rsidRPr="007A288A">
        <w:rPr>
          <w:i/>
        </w:rPr>
        <w:t>ptimizer</w:t>
      </w:r>
      <w:proofErr w:type="spellEnd"/>
      <w:del w:id="83" w:author="Alexandre ROSCHEWITZ" w:date="2015-07-27T16:51:00Z">
        <w:r w:rsidR="007A288A" w:rsidDel="007663E2">
          <w:rPr>
            <w:i/>
          </w:rPr>
          <w:delText xml:space="preserve"> </w:delText>
        </w:r>
      </w:del>
      <w:r w:rsidR="007A288A" w:rsidRPr="007A288A">
        <w:t xml:space="preserve"> (DUAL)</w:t>
      </w:r>
      <w:r w:rsidRPr="007A288A">
        <w:t>,</w:t>
      </w:r>
      <w:r w:rsidR="00DC2D53" w:rsidRPr="007A288A">
        <w:t xml:space="preserve"> basé sur </w:t>
      </w:r>
      <w:r w:rsidRPr="007A288A">
        <w:t xml:space="preserve"> </w:t>
      </w:r>
      <w:r w:rsidR="007A288A" w:rsidRPr="007A288A">
        <w:t>des approximations convexes séparées</w:t>
      </w:r>
    </w:p>
    <w:p w:rsidR="002D46FB" w:rsidRDefault="002D46FB" w:rsidP="003A5FBF">
      <w:pPr>
        <w:pStyle w:val="Paragraphedeliste"/>
        <w:numPr>
          <w:ilvl w:val="0"/>
          <w:numId w:val="11"/>
        </w:numPr>
      </w:pPr>
      <w:r>
        <w:rPr>
          <w:i/>
        </w:rPr>
        <w:t xml:space="preserve">Large </w:t>
      </w:r>
      <w:proofErr w:type="spellStart"/>
      <w:r>
        <w:rPr>
          <w:i/>
        </w:rPr>
        <w:t>scale</w:t>
      </w:r>
      <w:proofErr w:type="spellEnd"/>
      <w:r>
        <w:rPr>
          <w:i/>
        </w:rPr>
        <w:t xml:space="preserve"> </w:t>
      </w:r>
      <w:proofErr w:type="spellStart"/>
      <w:r>
        <w:rPr>
          <w:i/>
        </w:rPr>
        <w:t>optimization</w:t>
      </w:r>
      <w:proofErr w:type="spellEnd"/>
      <w:r>
        <w:rPr>
          <w:i/>
        </w:rPr>
        <w:t xml:space="preserve"> algorithme </w:t>
      </w:r>
      <w:r>
        <w:t>(BIGOPT)</w:t>
      </w:r>
    </w:p>
    <w:p w:rsidR="008C19AC" w:rsidRDefault="008C19AC" w:rsidP="008C19AC"/>
    <w:p w:rsidR="00DF3EF6" w:rsidRDefault="00DF3EF6" w:rsidP="00DF3EF6">
      <w:r>
        <w:t>La méthode DUAL est préférée à la MFD, qui est la méthode par défaut, pour les cas de problèmes ayant un grand nombre de variables de design.</w:t>
      </w:r>
      <w:r w:rsidR="00953598">
        <w:t xml:space="preserve"> Ce qui est parfois le cas des optimisations conceptuelles.</w:t>
      </w:r>
    </w:p>
    <w:p w:rsidR="00945B6E" w:rsidRPr="004F7841" w:rsidRDefault="00945B6E" w:rsidP="00DF3EF6">
      <w:r>
        <w:t>Pour les optimisations paramétrique</w:t>
      </w:r>
      <w:ins w:id="84" w:author="Alexandre ROSCHEWITZ" w:date="2015-07-27T16:52:00Z">
        <w:r w:rsidR="007663E2">
          <w:t>s</w:t>
        </w:r>
      </w:ins>
      <w:r>
        <w:t xml:space="preserve"> et de forme, les méthodes MFD, SQP et BIGOPT sont préférées car</w:t>
      </w:r>
      <w:r w:rsidR="008B6AED">
        <w:t xml:space="preserve"> les formulations des problèmes</w:t>
      </w:r>
      <w:r>
        <w:t xml:space="preserve"> font intervenir des termes couplés avec des variables </w:t>
      </w:r>
      <w:r w:rsidRPr="00945B6E">
        <w:rPr>
          <w:i/>
        </w:rPr>
        <w:t>intermédiaires</w:t>
      </w:r>
      <w:r w:rsidR="00CD0F35">
        <w:t xml:space="preserve"> </w:t>
      </w:r>
      <w:commentRangeStart w:id="85"/>
      <w:r w:rsidR="00CD0F35">
        <w:t>[</w:t>
      </w:r>
      <w:commentRangeStart w:id="86"/>
      <w:r w:rsidR="00CD0F35">
        <w:t>réf</w:t>
      </w:r>
      <w:commentRangeEnd w:id="86"/>
      <w:r w:rsidR="007663E2">
        <w:rPr>
          <w:rStyle w:val="Marquedecommentaire"/>
          <w:lang w:val="x-none"/>
        </w:rPr>
        <w:commentReference w:id="86"/>
      </w:r>
      <w:r w:rsidR="00CD0F35">
        <w:t>.]</w:t>
      </w:r>
      <w:commentRangeEnd w:id="85"/>
      <w:r w:rsidR="00FD1B35">
        <w:rPr>
          <w:rStyle w:val="Marquedecommentaire"/>
          <w:lang w:val="x-none"/>
        </w:rPr>
        <w:commentReference w:id="85"/>
      </w:r>
      <w:r w:rsidR="00A12A61">
        <w:t>.</w:t>
      </w:r>
    </w:p>
    <w:p w:rsidR="00DF3EF6" w:rsidRDefault="00DF3EF6" w:rsidP="008C19AC"/>
    <w:p w:rsidR="00687E20" w:rsidRDefault="008C19AC" w:rsidP="002D34FD">
      <w:r>
        <w:t xml:space="preserve">Les trois premiers algorithmes sont assez standards et bien connus depuis les années 1980 </w:t>
      </w:r>
      <w:commentRangeStart w:id="87"/>
      <w:r>
        <w:t>[</w:t>
      </w:r>
      <w:commentRangeStart w:id="88"/>
      <w:r>
        <w:t>réf</w:t>
      </w:r>
      <w:commentRangeEnd w:id="88"/>
      <w:r w:rsidR="007663E2">
        <w:rPr>
          <w:rStyle w:val="Marquedecommentaire"/>
          <w:lang w:val="x-none"/>
        </w:rPr>
        <w:commentReference w:id="88"/>
      </w:r>
      <w:r>
        <w:t>.]</w:t>
      </w:r>
      <w:commentRangeEnd w:id="87"/>
      <w:r>
        <w:rPr>
          <w:rStyle w:val="Marquedecommentaire"/>
          <w:lang w:val="x-none"/>
        </w:rPr>
        <w:commentReference w:id="87"/>
      </w:r>
      <w:r w:rsidR="00506F72">
        <w:t>.</w:t>
      </w:r>
      <w:r w:rsidR="00B738A3">
        <w:t xml:space="preserve"> Quant au dernier, </w:t>
      </w:r>
      <w:r w:rsidR="00AE6F02">
        <w:t>il est moins gourmand en mémoire et est beaucoup plus efficace</w:t>
      </w:r>
      <w:del w:id="89" w:author="Alexandre ROSCHEWITZ" w:date="2015-07-27T16:52:00Z">
        <w:r w:rsidR="00AE6F02" w:rsidDel="007663E2">
          <w:delText>,</w:delText>
        </w:r>
      </w:del>
      <w:r w:rsidR="00AE6F02">
        <w:t xml:space="preserve"> numériquement, que MFD et SQP.</w:t>
      </w:r>
      <w:r w:rsidR="00546F8E">
        <w:t xml:space="preserve"> Il </w:t>
      </w:r>
      <w:r w:rsidR="003707AB">
        <w:t>consiste</w:t>
      </w:r>
      <w:r w:rsidR="00546F8E">
        <w:t xml:space="preserve"> à convertir le problème d’optimisation avec contraintes </w:t>
      </w:r>
      <m:oMath>
        <m:r>
          <m:rPr>
            <m:scr m:val="script"/>
          </m:rPr>
          <w:rPr>
            <w:rFonts w:ascii="Cambria Math" w:hAnsi="Cambria Math"/>
          </w:rPr>
          <m:t>(P)</m:t>
        </m:r>
      </m:oMath>
      <w:r w:rsidR="00546F8E">
        <w:t xml:space="preserve"> en un problème équivalent en utilisant </w:t>
      </w:r>
      <w:r w:rsidR="004D54CE">
        <w:t>la</w:t>
      </w:r>
      <w:r w:rsidR="005C23A8">
        <w:t xml:space="preserve"> méthode de pénalités</w:t>
      </w:r>
      <w:r w:rsidR="003707AB">
        <w:t xml:space="preserve">, puis à appliquer la méthode du gradient de </w:t>
      </w:r>
      <w:r w:rsidR="003707AB">
        <w:rPr>
          <w:i/>
        </w:rPr>
        <w:t>Polak-Ribière</w:t>
      </w:r>
      <w:r w:rsidR="003707AB">
        <w:t xml:space="preserve"> pour générer une direction de recherche. Enfin, cette dernière est accomplie par l’interpolation parabolique de la méthode </w:t>
      </w:r>
      <w:r w:rsidR="009B66FF">
        <w:rPr>
          <w:i/>
        </w:rPr>
        <w:t>Brent</w:t>
      </w:r>
      <w:r w:rsidR="009B66FF">
        <w:t>.</w:t>
      </w:r>
    </w:p>
    <w:p w:rsidR="00F925FE" w:rsidRDefault="00F925FE" w:rsidP="002D34FD"/>
    <w:p w:rsidR="007141D8" w:rsidRDefault="00D852F5" w:rsidP="00B62692">
      <w:pPr>
        <w:pStyle w:val="Titre3"/>
        <w:rPr>
          <w:lang w:val="fr-FR"/>
        </w:rPr>
      </w:pPr>
      <w:bookmarkStart w:id="90" w:name="_Toc425429945"/>
      <w:r>
        <w:rPr>
          <w:lang w:val="fr-FR"/>
        </w:rPr>
        <w:t>Tosca Structure</w:t>
      </w:r>
      <w:bookmarkEnd w:id="90"/>
    </w:p>
    <w:p w:rsidR="00B91F31" w:rsidRDefault="00D852F5" w:rsidP="00B91F31">
      <w:r>
        <w:t>Tosca Structure</w:t>
      </w:r>
      <w:r w:rsidR="00B91F31">
        <w:t xml:space="preserve"> est leader sur le marché des modules d’optimisation que l’on peut adjoindre à Abaqus, </w:t>
      </w:r>
      <w:proofErr w:type="spellStart"/>
      <w:r w:rsidR="00B91F31">
        <w:t>Ansys</w:t>
      </w:r>
      <w:proofErr w:type="spellEnd"/>
      <w:r w:rsidR="00B91F31">
        <w:t xml:space="preserve"> et MSC </w:t>
      </w:r>
      <w:proofErr w:type="spellStart"/>
      <w:r w:rsidR="00B91F31">
        <w:t>Nastran</w:t>
      </w:r>
      <w:proofErr w:type="spellEnd"/>
      <w:r w:rsidR="00B91F31">
        <w:t>.</w:t>
      </w:r>
      <w:r w:rsidR="004A0DCD">
        <w:t xml:space="preserve"> Comme OptiStruct, il possède des méthodes d’optimisation fines et de reconception.</w:t>
      </w:r>
    </w:p>
    <w:p w:rsidR="00CA7480" w:rsidRDefault="00CA7480" w:rsidP="00CA7480">
      <w:pPr>
        <w:pStyle w:val="Titre4"/>
        <w:rPr>
          <w:lang w:val="fr-FR"/>
        </w:rPr>
      </w:pPr>
      <w:bookmarkStart w:id="91" w:name="_Toc425429946"/>
      <w:r>
        <w:rPr>
          <w:lang w:val="fr-FR"/>
        </w:rPr>
        <w:t>Méthodes d’optimisation</w:t>
      </w:r>
      <w:bookmarkEnd w:id="91"/>
    </w:p>
    <w:p w:rsidR="00EA0ED9" w:rsidRDefault="00607B27" w:rsidP="00CA7480">
      <w:r>
        <w:t xml:space="preserve">A la différence d’OptiStruct, Tosca ne différencie pas les optimisations de forme </w:t>
      </w:r>
      <w:r w:rsidR="00E16ABF">
        <w:t xml:space="preserve">et </w:t>
      </w:r>
      <w:r>
        <w:t>para</w:t>
      </w:r>
      <w:r w:rsidR="00E16ABF">
        <w:t>métrique des optimisations fine</w:t>
      </w:r>
      <w:r>
        <w:t xml:space="preserve"> et de reconception.</w:t>
      </w:r>
      <w:r w:rsidR="00EA0ED9">
        <w:t xml:space="preserve"> Ainsi, on ne retrouve que trois modules que sont :</w:t>
      </w:r>
    </w:p>
    <w:p w:rsidR="00EA0ED9" w:rsidRDefault="00EA0ED9" w:rsidP="00CA7480"/>
    <w:p w:rsidR="00EA0ED9" w:rsidRPr="006A37FE" w:rsidRDefault="00EA0ED9" w:rsidP="003A5FBF">
      <w:pPr>
        <w:pStyle w:val="Paragraphedeliste"/>
        <w:numPr>
          <w:ilvl w:val="0"/>
          <w:numId w:val="13"/>
        </w:numPr>
      </w:pPr>
      <w:proofErr w:type="spellStart"/>
      <w:r>
        <w:rPr>
          <w:i/>
        </w:rPr>
        <w:t>Tosca.topology</w:t>
      </w:r>
      <w:proofErr w:type="spellEnd"/>
      <w:r w:rsidR="006A37FE">
        <w:rPr>
          <w:i/>
        </w:rPr>
        <w:t> : module d’optimisation topologique</w:t>
      </w:r>
    </w:p>
    <w:p w:rsidR="006A37FE" w:rsidRDefault="00E66BC7" w:rsidP="000776FD">
      <w:r>
        <w:t>Il s’agit de l’optimisation topologique classique décrite précédemment. Elle consiste en la répartition de la matière en changeant sa densité.</w:t>
      </w:r>
    </w:p>
    <w:p w:rsidR="00A25177" w:rsidRDefault="00A25177" w:rsidP="000776FD"/>
    <w:p w:rsidR="00A25177" w:rsidRDefault="00C21A3B" w:rsidP="003A5FBF">
      <w:pPr>
        <w:pStyle w:val="Paragraphedeliste"/>
        <w:numPr>
          <w:ilvl w:val="0"/>
          <w:numId w:val="13"/>
        </w:numPr>
      </w:pPr>
      <w:proofErr w:type="spellStart"/>
      <w:r>
        <w:rPr>
          <w:i/>
        </w:rPr>
        <w:t>Tosca.shape</w:t>
      </w:r>
      <w:proofErr w:type="spellEnd"/>
      <w:r>
        <w:rPr>
          <w:i/>
        </w:rPr>
        <w:t> : module d’optimisation de forme</w:t>
      </w:r>
    </w:p>
    <w:p w:rsidR="007846A6" w:rsidRDefault="007846A6" w:rsidP="007846A6">
      <w:r>
        <w:t xml:space="preserve">C’est le même principe que la technique de </w:t>
      </w:r>
      <w:r>
        <w:rPr>
          <w:i/>
        </w:rPr>
        <w:t>free-</w:t>
      </w:r>
      <w:proofErr w:type="spellStart"/>
      <w:r>
        <w:rPr>
          <w:i/>
        </w:rPr>
        <w:t>shape</w:t>
      </w:r>
      <w:proofErr w:type="spellEnd"/>
      <w:r>
        <w:rPr>
          <w:i/>
        </w:rPr>
        <w:t xml:space="preserve"> </w:t>
      </w:r>
      <w:proofErr w:type="spellStart"/>
      <w:r>
        <w:rPr>
          <w:i/>
        </w:rPr>
        <w:t>optimization</w:t>
      </w:r>
      <w:proofErr w:type="spellEnd"/>
      <w:r>
        <w:t xml:space="preserve"> utilisée par OptiStruct.</w:t>
      </w:r>
      <w:r w:rsidR="008C5754">
        <w:t xml:space="preserve"> A noter </w:t>
      </w:r>
      <w:r w:rsidR="00223964">
        <w:t xml:space="preserve">que Tosca n’effectue pas de </w:t>
      </w:r>
      <w:proofErr w:type="spellStart"/>
      <w:r w:rsidR="00223964">
        <w:rPr>
          <w:i/>
        </w:rPr>
        <w:t>shape</w:t>
      </w:r>
      <w:proofErr w:type="spellEnd"/>
      <w:r w:rsidR="00223964">
        <w:rPr>
          <w:i/>
        </w:rPr>
        <w:t xml:space="preserve"> </w:t>
      </w:r>
      <w:proofErr w:type="spellStart"/>
      <w:r w:rsidR="00223964">
        <w:rPr>
          <w:i/>
        </w:rPr>
        <w:t>optimization</w:t>
      </w:r>
      <w:proofErr w:type="spellEnd"/>
      <w:r w:rsidR="00B52F45">
        <w:t xml:space="preserve"> comme décrit plus haut, i.e. en jouant avec des formes suggérées par </w:t>
      </w:r>
      <w:proofErr w:type="spellStart"/>
      <w:r w:rsidR="00B52F45">
        <w:t>MeshMorphing</w:t>
      </w:r>
      <w:proofErr w:type="spellEnd"/>
      <w:r w:rsidR="00B52F45">
        <w:t>.</w:t>
      </w:r>
    </w:p>
    <w:p w:rsidR="0019680F" w:rsidRDefault="0019680F" w:rsidP="007846A6"/>
    <w:p w:rsidR="0019680F" w:rsidRDefault="0019680F" w:rsidP="003A5FBF">
      <w:pPr>
        <w:pStyle w:val="Paragraphedeliste"/>
        <w:numPr>
          <w:ilvl w:val="0"/>
          <w:numId w:val="13"/>
        </w:numPr>
      </w:pPr>
      <w:proofErr w:type="spellStart"/>
      <w:r>
        <w:t>Tosca.size</w:t>
      </w:r>
      <w:proofErr w:type="spellEnd"/>
      <w:r>
        <w:t> : module d’optimisation paramétrique</w:t>
      </w:r>
    </w:p>
    <w:p w:rsidR="00770D4B" w:rsidRDefault="00530BEE" w:rsidP="00770D4B">
      <w:r>
        <w:t xml:space="preserve">Ce module regroupe les </w:t>
      </w:r>
      <w:r w:rsidR="00770D4B">
        <w:rPr>
          <w:i/>
        </w:rPr>
        <w:t xml:space="preserve">size </w:t>
      </w:r>
      <w:r w:rsidR="00770D4B">
        <w:t xml:space="preserve">et </w:t>
      </w:r>
      <w:r w:rsidR="00770D4B">
        <w:rPr>
          <w:i/>
        </w:rPr>
        <w:t xml:space="preserve">free size </w:t>
      </w:r>
      <w:proofErr w:type="spellStart"/>
      <w:r w:rsidR="00770D4B">
        <w:rPr>
          <w:i/>
        </w:rPr>
        <w:t>optimizations</w:t>
      </w:r>
      <w:proofErr w:type="spellEnd"/>
      <w:r w:rsidR="00770D4B">
        <w:t xml:space="preserve"> d’OptiStruct.</w:t>
      </w:r>
      <w:r w:rsidR="000E3213">
        <w:t xml:space="preserve"> I</w:t>
      </w:r>
      <w:r w:rsidR="00F332CA">
        <w:t xml:space="preserve">l permet d’agir </w:t>
      </w:r>
      <w:r w:rsidR="000E3213">
        <w:t>sur les éléments coques individuellement ou dans l’</w:t>
      </w:r>
      <w:r w:rsidR="008B03FD">
        <w:t>ensemble.</w:t>
      </w:r>
      <w:r w:rsidR="00F332CA">
        <w:t xml:space="preserve"> Cela dit, Tosca ne permet pas de jouer sur les orientations et/ou ordre des empilements des matériaux composites.</w:t>
      </w:r>
    </w:p>
    <w:p w:rsidR="005920A1" w:rsidRDefault="005920A1" w:rsidP="00770D4B"/>
    <w:p w:rsidR="005920A1" w:rsidRDefault="005920A1" w:rsidP="005920A1">
      <w:pPr>
        <w:pStyle w:val="Titre4"/>
        <w:rPr>
          <w:lang w:val="fr-FR"/>
        </w:rPr>
      </w:pPr>
      <w:bookmarkStart w:id="92" w:name="_Toc425429947"/>
      <w:r>
        <w:rPr>
          <w:lang w:val="fr-FR"/>
        </w:rPr>
        <w:t>Démarche et algorithmes</w:t>
      </w:r>
      <w:bookmarkEnd w:id="92"/>
    </w:p>
    <w:p w:rsidR="002669A7" w:rsidRDefault="002669A7" w:rsidP="00860803">
      <w:r>
        <w:t xml:space="preserve">La procédure employée par </w:t>
      </w:r>
      <w:r w:rsidR="00D852F5">
        <w:t>Tosca Structure</w:t>
      </w:r>
      <w:r>
        <w:t xml:space="preserve"> est générique, </w:t>
      </w:r>
      <w:r w:rsidR="0034741D">
        <w:t>et</w:t>
      </w:r>
      <w:r>
        <w:t xml:space="preserve"> est similaire à celle utilisée par OptiStruct.</w:t>
      </w:r>
      <w:r w:rsidR="00077B14">
        <w:t xml:space="preserve"> Mais les algorithmes, eux, sont différents. En effet, Tosca utilise deux algorithmes qui sont l’</w:t>
      </w:r>
      <w:r w:rsidR="00077B14">
        <w:rPr>
          <w:i/>
        </w:rPr>
        <w:t xml:space="preserve">algorithme général </w:t>
      </w:r>
      <w:del w:id="93" w:author="Alexandre ROSCHEWITZ" w:date="2015-07-27T16:54:00Z">
        <w:r w:rsidR="00077B14" w:rsidDel="007663E2">
          <w:delText xml:space="preserve"> </w:delText>
        </w:r>
      </w:del>
      <w:commentRangeStart w:id="94"/>
      <w:r w:rsidR="000C3B09">
        <w:t>[réf.]</w:t>
      </w:r>
      <w:commentRangeEnd w:id="94"/>
      <w:r w:rsidR="000C3B09">
        <w:rPr>
          <w:rStyle w:val="Marquedecommentaire"/>
          <w:lang w:val="x-none"/>
        </w:rPr>
        <w:commentReference w:id="94"/>
      </w:r>
      <w:r w:rsidR="000C3B09">
        <w:t xml:space="preserve"> </w:t>
      </w:r>
      <w:r w:rsidR="00077B14">
        <w:t>et l’</w:t>
      </w:r>
      <w:r w:rsidR="00860803">
        <w:rPr>
          <w:i/>
        </w:rPr>
        <w:t>algorithme conditionné</w:t>
      </w:r>
      <w:r w:rsidR="002F17A8">
        <w:rPr>
          <w:i/>
        </w:rPr>
        <w:t xml:space="preserve"> </w:t>
      </w:r>
      <w:commentRangeStart w:id="95"/>
      <w:r w:rsidR="002F17A8">
        <w:t>[réf.]</w:t>
      </w:r>
      <w:commentRangeEnd w:id="95"/>
      <w:r w:rsidR="002F17A8">
        <w:rPr>
          <w:rStyle w:val="Marquedecommentaire"/>
          <w:lang w:val="x-none"/>
        </w:rPr>
        <w:commentReference w:id="95"/>
      </w:r>
      <w:r w:rsidR="00860803">
        <w:t>.</w:t>
      </w:r>
    </w:p>
    <w:p w:rsidR="00860803" w:rsidRDefault="00860803" w:rsidP="00860803"/>
    <w:p w:rsidR="00A57F91" w:rsidRDefault="00A57F91" w:rsidP="00860803">
      <w:r>
        <w:t>L’</w:t>
      </w:r>
      <w:r w:rsidRPr="00FD3111">
        <w:rPr>
          <w:b/>
        </w:rPr>
        <w:t>algorithme général</w:t>
      </w:r>
      <w:r>
        <w:t xml:space="preserve"> repose sur la méthode du </w:t>
      </w:r>
      <w:commentRangeStart w:id="96"/>
      <w:r>
        <w:t xml:space="preserve">bouger </w:t>
      </w:r>
      <w:commentRangeEnd w:id="96"/>
      <w:r w:rsidR="007663E2">
        <w:rPr>
          <w:rStyle w:val="Marquedecommentaire"/>
          <w:lang w:val="x-none"/>
        </w:rPr>
        <w:commentReference w:id="96"/>
      </w:r>
      <w:r>
        <w:t xml:space="preserve">d’asymptotes </w:t>
      </w:r>
      <w:commentRangeStart w:id="97"/>
      <w:r>
        <w:t>[réf.]</w:t>
      </w:r>
      <w:commentRangeEnd w:id="97"/>
      <w:r>
        <w:rPr>
          <w:rStyle w:val="Marquedecommentaire"/>
          <w:lang w:val="x-none"/>
        </w:rPr>
        <w:commentReference w:id="97"/>
      </w:r>
      <w:r w:rsidR="000C3B09">
        <w:t xml:space="preserve">. Il est </w:t>
      </w:r>
      <w:r w:rsidR="00EC326D">
        <w:t>efficace</w:t>
      </w:r>
      <w:r w:rsidR="00AA388E">
        <w:t xml:space="preserve"> pour la plupart des problèmes.</w:t>
      </w:r>
      <w:r w:rsidR="00920C08">
        <w:t xml:space="preserve"> Il utilise, entre autres, la méthode d’homogénéisation afin d’ajuster </w:t>
      </w:r>
      <w:del w:id="98" w:author="Alexandre ROSCHEWITZ" w:date="2015-07-27T16:56:00Z">
        <w:r w:rsidR="00920C08" w:rsidDel="007663E2">
          <w:delText>les densité</w:delText>
        </w:r>
      </w:del>
      <w:ins w:id="99" w:author="Alexandre ROSCHEWITZ" w:date="2015-07-27T16:56:00Z">
        <w:r w:rsidR="007663E2">
          <w:t>les densités</w:t>
        </w:r>
      </w:ins>
      <w:r w:rsidR="00920C08">
        <w:t xml:space="preserve"> et raideur</w:t>
      </w:r>
      <w:ins w:id="100" w:author="Alexandre ROSCHEWITZ" w:date="2015-07-27T16:56:00Z">
        <w:r w:rsidR="007663E2">
          <w:t>s</w:t>
        </w:r>
      </w:ins>
      <w:r w:rsidR="00920C08">
        <w:t xml:space="preserve"> des éléments de la variable de design.</w:t>
      </w:r>
      <w:r w:rsidR="002106EE">
        <w:t xml:space="preserve"> Tandis que l’</w:t>
      </w:r>
      <w:r w:rsidR="002106EE" w:rsidRPr="00FD3111">
        <w:rPr>
          <w:b/>
        </w:rPr>
        <w:t>algorithme conditionné</w:t>
      </w:r>
      <w:r w:rsidR="002106EE">
        <w:t xml:space="preserve">, plus efficace mais aussi plus restreint, calcule les énergies de déformation et les contraintes aux nœuds, et permet d’avoir un résultat final avec des éléments </w:t>
      </w:r>
      <w:r w:rsidR="002106EE">
        <w:rPr>
          <w:i/>
        </w:rPr>
        <w:t>vides</w:t>
      </w:r>
      <w:r w:rsidR="002106EE">
        <w:t xml:space="preserve">, dont les densités sont très proches de zéro, et des éléments </w:t>
      </w:r>
      <w:r w:rsidR="002106EE">
        <w:rPr>
          <w:i/>
        </w:rPr>
        <w:t>pleins</w:t>
      </w:r>
      <w:r w:rsidR="002106EE">
        <w:t>, a contrario dont les densités sont proches de un.</w:t>
      </w:r>
    </w:p>
    <w:p w:rsidR="00411BCD" w:rsidRDefault="00411BCD" w:rsidP="00860803"/>
    <w:p w:rsidR="00411BCD" w:rsidRDefault="00411BCD" w:rsidP="00860803">
      <w:r>
        <w:t xml:space="preserve">Après ces brèves présentations des solveurs OptiStruct et </w:t>
      </w:r>
      <w:r w:rsidR="00D852F5">
        <w:t>Tosca Structure</w:t>
      </w:r>
      <w:r>
        <w:t>, de certaines de leurs caractéristiques et capacités,</w:t>
      </w:r>
      <w:r w:rsidR="007D27DE">
        <w:t xml:space="preserve"> la partie qui suit portera sur les travaux réalisés pendant mon stage et les méthodologies employées.</w:t>
      </w:r>
      <w:r w:rsidR="003C1180">
        <w:t xml:space="preserve"> Mais avant cela, le lecteur est invité à se familiariser avec la terminologie de l’optimisation structurelle.</w:t>
      </w:r>
    </w:p>
    <w:p w:rsidR="00DA394D" w:rsidRDefault="00DA394D" w:rsidP="00860803"/>
    <w:p w:rsidR="00DA394D" w:rsidRDefault="00DA394D" w:rsidP="00DA394D">
      <w:pPr>
        <w:pStyle w:val="Titre3"/>
        <w:rPr>
          <w:lang w:val="fr-FR"/>
        </w:rPr>
      </w:pPr>
      <w:bookmarkStart w:id="101" w:name="_Toc425429948"/>
      <w:r>
        <w:rPr>
          <w:lang w:val="fr-FR"/>
        </w:rPr>
        <w:t>Te</w:t>
      </w:r>
      <w:r w:rsidR="007218D2">
        <w:rPr>
          <w:lang w:val="fr-FR"/>
        </w:rPr>
        <w:t>r</w:t>
      </w:r>
      <w:r>
        <w:rPr>
          <w:lang w:val="fr-FR"/>
        </w:rPr>
        <w:t>minologie</w:t>
      </w:r>
      <w:bookmarkEnd w:id="101"/>
    </w:p>
    <w:p w:rsidR="009876CE" w:rsidRDefault="00522927" w:rsidP="003A5FBF">
      <w:pPr>
        <w:pStyle w:val="Paragraphedeliste"/>
        <w:numPr>
          <w:ilvl w:val="0"/>
          <w:numId w:val="14"/>
        </w:numPr>
      </w:pPr>
      <w:r w:rsidRPr="009876CE">
        <w:rPr>
          <w:i/>
        </w:rPr>
        <w:t xml:space="preserve">Design </w:t>
      </w:r>
      <w:proofErr w:type="spellStart"/>
      <w:r w:rsidRPr="009876CE">
        <w:rPr>
          <w:i/>
        </w:rPr>
        <w:t>space</w:t>
      </w:r>
      <w:proofErr w:type="spellEnd"/>
      <w:r w:rsidRPr="009876CE">
        <w:rPr>
          <w:i/>
        </w:rPr>
        <w:t> </w:t>
      </w:r>
      <w:r w:rsidRPr="007C2225">
        <w:rPr>
          <w:i/>
        </w:rPr>
        <w:t>:</w:t>
      </w:r>
      <w:r w:rsidR="009876CE">
        <w:rPr>
          <w:i/>
        </w:rPr>
        <w:t xml:space="preserve"> </w:t>
      </w:r>
      <w:r w:rsidR="009876CE">
        <w:t>Espace ou région du modèle sur lequel l’</w:t>
      </w:r>
      <w:r w:rsidR="00EB62F3">
        <w:t>optimisation agit</w:t>
      </w:r>
      <w:r w:rsidR="00A62709">
        <w:t xml:space="preserve"> (nœuds et/ou éléments)</w:t>
      </w:r>
      <w:r w:rsidR="00EB62F3">
        <w:t>.</w:t>
      </w:r>
    </w:p>
    <w:p w:rsidR="00EB62F3" w:rsidRDefault="009C5F77" w:rsidP="003A5FBF">
      <w:pPr>
        <w:pStyle w:val="Paragraphedeliste"/>
        <w:numPr>
          <w:ilvl w:val="0"/>
          <w:numId w:val="14"/>
        </w:numPr>
      </w:pPr>
      <w:r>
        <w:rPr>
          <w:i/>
        </w:rPr>
        <w:t>Design variables </w:t>
      </w:r>
      <w:r w:rsidRPr="007C2225">
        <w:rPr>
          <w:i/>
        </w:rPr>
        <w:t>:</w:t>
      </w:r>
      <w:r w:rsidR="007C2225">
        <w:t xml:space="preserve"> </w:t>
      </w:r>
      <w:r w:rsidR="005F3A13">
        <w:t xml:space="preserve">Il s’agit des paramètres qui peuvent changer durant l’optimisation (densité des éléments pour un topologique, placement des nœuds pour une topographique, </w:t>
      </w:r>
      <w:r w:rsidR="00C05476">
        <w:t>etc.</w:t>
      </w:r>
      <w:r w:rsidR="005F3A13">
        <w:t>).</w:t>
      </w:r>
    </w:p>
    <w:p w:rsidR="003913C6" w:rsidRDefault="00BE3E6A" w:rsidP="003A5FBF">
      <w:pPr>
        <w:pStyle w:val="Paragraphedeliste"/>
        <w:numPr>
          <w:ilvl w:val="0"/>
          <w:numId w:val="14"/>
        </w:numPr>
      </w:pPr>
      <w:r>
        <w:rPr>
          <w:i/>
        </w:rPr>
        <w:t xml:space="preserve">Design </w:t>
      </w:r>
      <w:proofErr w:type="spellStart"/>
      <w:r>
        <w:rPr>
          <w:i/>
        </w:rPr>
        <w:t>responses</w:t>
      </w:r>
      <w:proofErr w:type="spellEnd"/>
      <w:r>
        <w:rPr>
          <w:i/>
        </w:rPr>
        <w:t> :</w:t>
      </w:r>
      <w:r>
        <w:t xml:space="preserve"> </w:t>
      </w:r>
      <w:r w:rsidR="00AC1A21">
        <w:t>Données en entrée de l’optimisation</w:t>
      </w:r>
      <w:r w:rsidR="00DB79A2">
        <w:t xml:space="preserve"> sur lesquelles on souhaite intervenir.</w:t>
      </w:r>
      <w:r w:rsidR="0014093B">
        <w:t xml:space="preserve"> Elles </w:t>
      </w:r>
      <w:r w:rsidR="004C1F2F">
        <w:t>sont diverses et variées (m</w:t>
      </w:r>
      <w:r w:rsidR="0014093B">
        <w:t>asse</w:t>
      </w:r>
      <w:r w:rsidR="006149C0">
        <w:t>, volume</w:t>
      </w:r>
      <w:r w:rsidR="0014093B">
        <w:t>, inertie, énergie de déformation, contraintes, centre de gravité, déplacement, etc.)</w:t>
      </w:r>
      <w:r w:rsidR="004D26C3">
        <w:t>.</w:t>
      </w:r>
    </w:p>
    <w:p w:rsidR="004D26C3" w:rsidRDefault="004D26C3" w:rsidP="003A5FBF">
      <w:pPr>
        <w:pStyle w:val="Paragraphedeliste"/>
        <w:numPr>
          <w:ilvl w:val="0"/>
          <w:numId w:val="14"/>
        </w:numPr>
      </w:pPr>
      <w:proofErr w:type="spellStart"/>
      <w:r>
        <w:rPr>
          <w:i/>
        </w:rPr>
        <w:t>Constraints</w:t>
      </w:r>
      <w:proofErr w:type="spellEnd"/>
      <w:r>
        <w:rPr>
          <w:i/>
        </w:rPr>
        <w:t xml:space="preserve"> : </w:t>
      </w:r>
      <w:r w:rsidR="00987A4A">
        <w:t xml:space="preserve">Ce sont les contraintes qui s’appliquent aux </w:t>
      </w:r>
      <w:r w:rsidR="00987A4A">
        <w:rPr>
          <w:i/>
        </w:rPr>
        <w:t xml:space="preserve">design </w:t>
      </w:r>
      <w:proofErr w:type="spellStart"/>
      <w:r w:rsidR="00987A4A">
        <w:rPr>
          <w:i/>
        </w:rPr>
        <w:t>responses</w:t>
      </w:r>
      <w:proofErr w:type="spellEnd"/>
      <w:r w:rsidR="004C1F2F">
        <w:t xml:space="preserve"> (m</w:t>
      </w:r>
      <w:r w:rsidR="006149C0">
        <w:t xml:space="preserve">asse maximale/minimale souhaitée, </w:t>
      </w:r>
      <w:r w:rsidR="00B464F4">
        <w:t xml:space="preserve">contraintes maximales de Von Mises admises, </w:t>
      </w:r>
      <w:r w:rsidR="00C05476">
        <w:t>etc.</w:t>
      </w:r>
      <w:r w:rsidR="00B464F4">
        <w:t>).</w:t>
      </w:r>
    </w:p>
    <w:p w:rsidR="004D4ABF" w:rsidRDefault="004D4ABF" w:rsidP="003A5FBF">
      <w:pPr>
        <w:pStyle w:val="Paragraphedeliste"/>
        <w:numPr>
          <w:ilvl w:val="0"/>
          <w:numId w:val="14"/>
        </w:numPr>
      </w:pPr>
      <w:r>
        <w:rPr>
          <w:i/>
        </w:rPr>
        <w:t xml:space="preserve">Objective </w:t>
      </w:r>
      <w:proofErr w:type="spellStart"/>
      <w:r>
        <w:rPr>
          <w:i/>
        </w:rPr>
        <w:t>funtion</w:t>
      </w:r>
      <w:proofErr w:type="spellEnd"/>
      <w:r>
        <w:rPr>
          <w:i/>
        </w:rPr>
        <w:t xml:space="preserve"> : </w:t>
      </w:r>
      <w:r>
        <w:t xml:space="preserve">C’est la fonction objectif dont nous avons parlé dans </w:t>
      </w:r>
      <w:r w:rsidR="00F12B3C">
        <w:fldChar w:fldCharType="begin"/>
      </w:r>
      <w:r w:rsidR="00F12B3C">
        <w:instrText xml:space="preserve"> REF _Ref423439372 \r \h </w:instrText>
      </w:r>
      <w:r w:rsidR="00F12B3C">
        <w:fldChar w:fldCharType="separate"/>
      </w:r>
      <w:r w:rsidR="00CB7728">
        <w:t>2.1.1.1</w:t>
      </w:r>
      <w:r w:rsidR="00F12B3C">
        <w:fldChar w:fldCharType="end"/>
      </w:r>
      <w:r w:rsidR="00F12B3C">
        <w:t>.</w:t>
      </w:r>
      <w:r w:rsidR="00E36775">
        <w:t xml:space="preserve"> </w:t>
      </w:r>
      <w:r w:rsidR="00854B74">
        <w:t>Elle peut être de la forme maximisation ou minimisation</w:t>
      </w:r>
      <w:r w:rsidR="004C1F2F">
        <w:t xml:space="preserve"> (minimi</w:t>
      </w:r>
      <w:r w:rsidR="00B47747">
        <w:t xml:space="preserve">ser l’énergie de déformation i.e. maximiser la raideur, minimiser les contraintes sur une structure, minimiser la masse, </w:t>
      </w:r>
      <w:r w:rsidR="00C05476">
        <w:t>etc.</w:t>
      </w:r>
      <w:r w:rsidR="00B47747">
        <w:t>).</w:t>
      </w:r>
    </w:p>
    <w:p w:rsidR="00C5068C" w:rsidRDefault="00D26639" w:rsidP="003A5FBF">
      <w:pPr>
        <w:pStyle w:val="Paragraphedeliste"/>
        <w:numPr>
          <w:ilvl w:val="0"/>
          <w:numId w:val="14"/>
        </w:numPr>
      </w:pPr>
      <w:proofErr w:type="spellStart"/>
      <w:r>
        <w:rPr>
          <w:i/>
        </w:rPr>
        <w:t>Maxdim</w:t>
      </w:r>
      <w:proofErr w:type="spellEnd"/>
      <w:r>
        <w:rPr>
          <w:i/>
        </w:rPr>
        <w:t>/</w:t>
      </w:r>
      <w:proofErr w:type="spellStart"/>
      <w:r w:rsidR="00C5068C">
        <w:rPr>
          <w:i/>
        </w:rPr>
        <w:t>Mindim</w:t>
      </w:r>
      <w:proofErr w:type="spellEnd"/>
      <w:r w:rsidR="00C5068C">
        <w:rPr>
          <w:i/>
        </w:rPr>
        <w:t> :</w:t>
      </w:r>
      <w:r w:rsidR="00C5068C">
        <w:t xml:space="preserve"> </w:t>
      </w:r>
      <w:r w:rsidR="00AF3B65">
        <w:t>Paramètre qui définit le diamèt</w:t>
      </w:r>
      <w:r w:rsidR="000E7E27">
        <w:t xml:space="preserve">re </w:t>
      </w:r>
      <w:r>
        <w:t>maximal/</w:t>
      </w:r>
      <w:r w:rsidR="00AF3B65">
        <w:t>minimal souhaité des membres formés par l’optimisation topologique.</w:t>
      </w:r>
      <w:r w:rsidR="00A9007A">
        <w:t xml:space="preserve"> </w:t>
      </w:r>
      <w:r w:rsidR="000E7E27">
        <w:t xml:space="preserve">Cela sert à </w:t>
      </w:r>
      <w:commentRangeStart w:id="102"/>
      <w:r w:rsidR="000E7E27">
        <w:t>éliminer les petits membres</w:t>
      </w:r>
      <w:commentRangeEnd w:id="102"/>
      <w:r w:rsidR="004F6704">
        <w:rPr>
          <w:rStyle w:val="Marquedecommentaire"/>
          <w:lang w:val="x-none"/>
        </w:rPr>
        <w:commentReference w:id="102"/>
      </w:r>
      <w:r w:rsidR="000E7E27">
        <w:t>, non usinables.</w:t>
      </w:r>
    </w:p>
    <w:p w:rsidR="00E7681D" w:rsidRDefault="00E7681D" w:rsidP="003A5FBF">
      <w:pPr>
        <w:pStyle w:val="Paragraphedeliste"/>
        <w:numPr>
          <w:ilvl w:val="0"/>
          <w:numId w:val="14"/>
        </w:numPr>
      </w:pPr>
      <w:proofErr w:type="spellStart"/>
      <w:r>
        <w:rPr>
          <w:i/>
        </w:rPr>
        <w:t>Discrete</w:t>
      </w:r>
      <w:proofErr w:type="spellEnd"/>
      <w:r>
        <w:rPr>
          <w:i/>
        </w:rPr>
        <w:t> </w:t>
      </w:r>
      <w:r w:rsidR="000B7E14">
        <w:rPr>
          <w:i/>
        </w:rPr>
        <w:t>(OptiStruct uniquement)</w:t>
      </w:r>
      <w:r w:rsidR="00074F3B">
        <w:rPr>
          <w:i/>
        </w:rPr>
        <w:t xml:space="preserve"> </w:t>
      </w:r>
      <w:r>
        <w:rPr>
          <w:i/>
        </w:rPr>
        <w:t>:</w:t>
      </w:r>
      <w:r w:rsidR="00074F3B">
        <w:rPr>
          <w:i/>
        </w:rPr>
        <w:t xml:space="preserve"> </w:t>
      </w:r>
      <w:r w:rsidR="00494944">
        <w:t>Entier à spécifier afin de guider le solveur dans son choix des densités des éléments lors d’une optimisation topologique.</w:t>
      </w:r>
      <w:r w:rsidR="0072649B">
        <w:t xml:space="preserve"> </w:t>
      </w:r>
      <w:r w:rsidR="00D37037">
        <w:t>Il</w:t>
      </w:r>
      <w:r w:rsidR="0072649B">
        <w:t xml:space="preserve"> est conseillé par la documentation </w:t>
      </w:r>
      <w:proofErr w:type="spellStart"/>
      <w:r w:rsidR="0072649B">
        <w:t>HyperWorks</w:t>
      </w:r>
      <w:proofErr w:type="spellEnd"/>
      <w:r w:rsidR="0072649B">
        <w:t xml:space="preserve"> d’utiliser un </w:t>
      </w:r>
      <w:proofErr w:type="spellStart"/>
      <w:r w:rsidR="0072649B" w:rsidRPr="0072649B">
        <w:t>discrete</w:t>
      </w:r>
      <w:proofErr w:type="spellEnd"/>
      <w:r w:rsidR="0072649B" w:rsidRPr="0072649B">
        <w:t xml:space="preserve"> égal à 3 </w:t>
      </w:r>
      <w:r w:rsidR="0072649B">
        <w:t xml:space="preserve">dans le cas où la structure étudiée est volumique, et égal à </w:t>
      </w:r>
      <w:r w:rsidR="00F804D8">
        <w:t>2 si elle est de type coque mince.</w:t>
      </w:r>
      <w:r w:rsidR="00D37037">
        <w:t xml:space="preserve"> </w:t>
      </w:r>
      <w:r w:rsidR="00EA2CBD">
        <w:t>En effet</w:t>
      </w:r>
      <w:r w:rsidR="00224A61">
        <w:t xml:space="preserve">, </w:t>
      </w:r>
      <w:r w:rsidR="00EA2CBD">
        <w:t xml:space="preserve">faire tendre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discrete &gt; 1</m:t>
            </m:r>
          </m:sup>
        </m:sSup>
      </m:oMath>
      <w:r w:rsidR="00EA2CBD">
        <w:t xml:space="preserve"> </w:t>
      </w:r>
      <w:r w:rsidR="00224A61">
        <w:t xml:space="preserve">vers 0 ou 1, respectivement absence et présence de matière, est plus </w:t>
      </w:r>
      <w:r w:rsidR="000E1DF8">
        <w:t>‘fort’</w:t>
      </w:r>
      <w:r w:rsidR="00224A61">
        <w:t xml:space="preserve"> que</w:t>
      </w:r>
      <w:r w:rsidR="000E1DF8">
        <w:t xml:space="preserve"> de faire tendre </w:t>
      </w:r>
      <m:oMath>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oMath>
      <w:r w:rsidR="007B2357">
        <w:t xml:space="preserve"> vers 0 ou 1 (avec </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sidR="007B2357">
        <w:t xml:space="preserve"> la densité initiale du matériau et </w:t>
      </w:r>
      <m:oMath>
        <m:r>
          <w:rPr>
            <w:rFonts w:ascii="Cambria Math" w:hAnsi="Cambria Math"/>
          </w:rPr>
          <m:t>ρ</m:t>
        </m:r>
      </m:oMath>
      <w:r w:rsidR="00FD6319">
        <w:t xml:space="preserve"> la</w:t>
      </w:r>
      <w:r w:rsidR="002372DD">
        <w:t xml:space="preserve"> densité obtenue par méthode d’homogénéisation).</w:t>
      </w:r>
      <w:r w:rsidR="00FD3111">
        <w:t xml:space="preserve"> Il n’existe pas d’équivalent direct pour Tosca Structure, mais son algorithme </w:t>
      </w:r>
      <w:r w:rsidR="00566A6D">
        <w:t>conditionné</w:t>
      </w:r>
      <w:r w:rsidR="00DB0850">
        <w:t>, comme formulé à la sous-section précédente,</w:t>
      </w:r>
      <w:r w:rsidR="00566A6D">
        <w:t xml:space="preserve"> permet d’aboutir à des résultats sur les densités similaires.</w:t>
      </w:r>
    </w:p>
    <w:p w:rsidR="003C1180" w:rsidRPr="000D0E1B" w:rsidRDefault="003C1180" w:rsidP="00860803"/>
    <w:p w:rsidR="003C1180" w:rsidRDefault="00F1083C" w:rsidP="003C1180">
      <w:pPr>
        <w:pStyle w:val="Titre1"/>
        <w:rPr>
          <w:lang w:val="fr-FR"/>
        </w:rPr>
      </w:pPr>
      <w:bookmarkStart w:id="103" w:name="_Toc425429949"/>
      <w:r>
        <w:rPr>
          <w:lang w:val="fr-FR"/>
        </w:rPr>
        <w:t>VOLANT MOTEUR</w:t>
      </w:r>
      <w:bookmarkEnd w:id="103"/>
    </w:p>
    <w:p w:rsidR="0053696E" w:rsidRDefault="003F314E" w:rsidP="0053696E">
      <w:pPr>
        <w:rPr>
          <w:lang w:eastAsia="x-none"/>
        </w:rPr>
      </w:pPr>
      <w:r>
        <w:rPr>
          <w:lang w:eastAsia="x-none"/>
        </w:rPr>
        <w:t xml:space="preserve">Un volant moteur, ou </w:t>
      </w:r>
      <w:r w:rsidR="006F5DC4">
        <w:rPr>
          <w:lang w:eastAsia="x-none"/>
        </w:rPr>
        <w:t xml:space="preserve">encore </w:t>
      </w:r>
      <w:r>
        <w:rPr>
          <w:lang w:eastAsia="x-none"/>
        </w:rPr>
        <w:t xml:space="preserve">volant d’inertie, est une masse </w:t>
      </w:r>
      <w:r w:rsidR="007541DA">
        <w:rPr>
          <w:lang w:eastAsia="x-none"/>
        </w:rPr>
        <w:t>liée</w:t>
      </w:r>
      <w:r>
        <w:rPr>
          <w:lang w:eastAsia="x-none"/>
        </w:rPr>
        <w:t xml:space="preserve"> à un mouvement de rotation et répartie autour de l’axe, ce qui lui confère une inertie de rotation plus importante.</w:t>
      </w:r>
    </w:p>
    <w:p w:rsidR="007541DA" w:rsidRDefault="007541DA" w:rsidP="0053696E">
      <w:pPr>
        <w:rPr>
          <w:lang w:eastAsia="x-none"/>
        </w:rPr>
      </w:pPr>
    </w:p>
    <w:p w:rsidR="00C50DA5" w:rsidRDefault="006F5DC4" w:rsidP="0053696E">
      <w:pPr>
        <w:rPr>
          <w:lang w:eastAsia="x-none"/>
        </w:rPr>
      </w:pPr>
      <w:r>
        <w:rPr>
          <w:lang w:eastAsia="x-none"/>
        </w:rPr>
        <w:t>Dans un moteur thermique, le volant d’</w:t>
      </w:r>
      <w:r w:rsidR="007541DA">
        <w:rPr>
          <w:lang w:eastAsia="x-none"/>
        </w:rPr>
        <w:t>inertie est couplé à l’embrayage et à la couronne de démarreur</w:t>
      </w:r>
      <w:r w:rsidR="00033454">
        <w:rPr>
          <w:lang w:eastAsia="x-none"/>
        </w:rPr>
        <w:t>. Il sert à absorber les chocs et à-coups induits par les pistons afin de diminuer les vibrations. Aussi, il emmagasine de l’</w:t>
      </w:r>
      <w:r w:rsidR="000C2697">
        <w:rPr>
          <w:lang w:eastAsia="x-none"/>
        </w:rPr>
        <w:t xml:space="preserve">énergie </w:t>
      </w:r>
      <w:r w:rsidR="00033454">
        <w:rPr>
          <w:lang w:eastAsia="x-none"/>
        </w:rPr>
        <w:t>lors des phases motrices afin de la restituer lors du passage au point mort, pendant les phases de changement de rapport.</w:t>
      </w:r>
      <w:r w:rsidR="00C50DA5">
        <w:rPr>
          <w:lang w:eastAsia="x-none"/>
        </w:rPr>
        <w:t xml:space="preserve"> L’inertie du volant est donc très importante, tant elle est directement liée à l’expression de l’énergie cinétique par la formule </w:t>
      </w:r>
    </w:p>
    <w:p w:rsidR="00F62B1F" w:rsidRDefault="00F62B1F" w:rsidP="0053696E">
      <w:pPr>
        <w:rPr>
          <w:lang w:eastAsia="x-none"/>
        </w:rPr>
      </w:pPr>
    </w:p>
    <w:p w:rsidR="000C2697" w:rsidRPr="00C50DA5" w:rsidRDefault="00B623E2" w:rsidP="0053696E">
      <w:pPr>
        <w:rPr>
          <w:lang w:eastAsia="x-none"/>
        </w:rPr>
      </w:pPr>
      <m:oMathPara>
        <m:oMath>
          <m:sSub>
            <m:sSubPr>
              <m:ctrlPr>
                <w:rPr>
                  <w:rFonts w:ascii="Cambria Math" w:hAnsi="Cambria Math"/>
                  <w:i/>
                  <w:lang w:eastAsia="x-none"/>
                </w:rPr>
              </m:ctrlPr>
            </m:sSubPr>
            <m:e>
              <m:r>
                <w:rPr>
                  <w:rFonts w:ascii="Cambria Math" w:hAnsi="Cambria Math"/>
                  <w:lang w:eastAsia="x-none"/>
                </w:rPr>
                <m:t>E</m:t>
              </m:r>
            </m:e>
            <m:sub>
              <m:r>
                <w:rPr>
                  <w:rFonts w:ascii="Cambria Math" w:hAnsi="Cambria Math"/>
                  <w:lang w:eastAsia="x-none"/>
                </w:rPr>
                <m:t>c</m:t>
              </m:r>
            </m:sub>
          </m:sSub>
          <m:r>
            <w:rPr>
              <w:rFonts w:ascii="Cambria Math" w:hAnsi="Cambria Math"/>
              <w:lang w:eastAsia="x-none"/>
            </w:rPr>
            <m:t>=</m:t>
          </m:r>
          <m:f>
            <m:fPr>
              <m:ctrlPr>
                <w:rPr>
                  <w:rFonts w:ascii="Cambria Math" w:hAnsi="Cambria Math"/>
                  <w:i/>
                  <w:lang w:eastAsia="x-none"/>
                </w:rPr>
              </m:ctrlPr>
            </m:fPr>
            <m:num>
              <m:r>
                <w:rPr>
                  <w:rFonts w:ascii="Cambria Math" w:hAnsi="Cambria Math"/>
                  <w:lang w:eastAsia="x-none"/>
                </w:rPr>
                <m:t>1</m:t>
              </m:r>
            </m:num>
            <m:den>
              <m:r>
                <w:rPr>
                  <w:rFonts w:ascii="Cambria Math" w:hAnsi="Cambria Math"/>
                  <w:lang w:eastAsia="x-none"/>
                </w:rPr>
                <m:t>2</m:t>
              </m:r>
            </m:den>
          </m:f>
          <m:r>
            <w:rPr>
              <w:rFonts w:ascii="Cambria Math" w:hAnsi="Cambria Math"/>
              <w:lang w:eastAsia="x-none"/>
            </w:rPr>
            <m:t xml:space="preserve"> I </m:t>
          </m:r>
          <m:sSup>
            <m:sSupPr>
              <m:ctrlPr>
                <w:rPr>
                  <w:rFonts w:ascii="Cambria Math" w:hAnsi="Cambria Math"/>
                  <w:i/>
                  <w:lang w:eastAsia="x-none"/>
                </w:rPr>
              </m:ctrlPr>
            </m:sSupPr>
            <m:e>
              <m:r>
                <w:rPr>
                  <w:rFonts w:ascii="Cambria Math" w:hAnsi="Cambria Math"/>
                  <w:lang w:eastAsia="x-none"/>
                </w:rPr>
                <m:t>ω</m:t>
              </m:r>
            </m:e>
            <m:sup>
              <m:r>
                <w:rPr>
                  <w:rFonts w:ascii="Cambria Math" w:hAnsi="Cambria Math"/>
                  <w:lang w:eastAsia="x-none"/>
                </w:rPr>
                <m:t>2</m:t>
              </m:r>
            </m:sup>
          </m:sSup>
        </m:oMath>
      </m:oMathPara>
    </w:p>
    <w:p w:rsidR="00526ACC" w:rsidRDefault="00526ACC" w:rsidP="0053696E">
      <w:pPr>
        <w:rPr>
          <w:lang w:eastAsia="x-none"/>
        </w:rPr>
      </w:pPr>
    </w:p>
    <w:p w:rsidR="00526ACC" w:rsidRDefault="00526ACC" w:rsidP="0053696E">
      <w:pPr>
        <w:rPr>
          <w:lang w:eastAsia="x-none"/>
        </w:rPr>
      </w:pPr>
      <w:r>
        <w:rPr>
          <w:lang w:eastAsia="x-none"/>
        </w:rPr>
        <w:t>o</w:t>
      </w:r>
      <w:r w:rsidR="00C50DA5">
        <w:rPr>
          <w:lang w:eastAsia="x-none"/>
        </w:rPr>
        <w:t>ù</w:t>
      </w:r>
    </w:p>
    <w:p w:rsidR="00C50DA5" w:rsidRDefault="00C50DA5" w:rsidP="003A5FBF">
      <w:pPr>
        <w:pStyle w:val="Paragraphedeliste"/>
        <w:numPr>
          <w:ilvl w:val="0"/>
          <w:numId w:val="15"/>
        </w:numPr>
        <w:rPr>
          <w:lang w:eastAsia="x-none"/>
        </w:rPr>
      </w:pPr>
      <m:oMath>
        <m:r>
          <w:rPr>
            <w:rFonts w:ascii="Cambria Math" w:hAnsi="Cambria Math"/>
            <w:lang w:eastAsia="x-none"/>
          </w:rPr>
          <m:t>I</m:t>
        </m:r>
      </m:oMath>
      <w:r>
        <w:rPr>
          <w:lang w:eastAsia="x-none"/>
        </w:rPr>
        <w:t xml:space="preserve"> est l</w:t>
      </w:r>
      <w:r w:rsidR="00526ACC">
        <w:rPr>
          <w:lang w:eastAsia="x-none"/>
        </w:rPr>
        <w:t>e moment d’inertie de la masse autour de l’axe, et</w:t>
      </w:r>
    </w:p>
    <w:p w:rsidR="00526ACC" w:rsidRPr="00C50DA5" w:rsidRDefault="00526ACC" w:rsidP="003A5FBF">
      <w:pPr>
        <w:pStyle w:val="Paragraphedeliste"/>
        <w:numPr>
          <w:ilvl w:val="0"/>
          <w:numId w:val="15"/>
        </w:numPr>
        <w:rPr>
          <w:lang w:eastAsia="x-none"/>
        </w:rPr>
      </w:pPr>
      <m:oMath>
        <m:r>
          <w:rPr>
            <w:rFonts w:ascii="Cambria Math" w:hAnsi="Cambria Math"/>
            <w:lang w:eastAsia="x-none"/>
          </w:rPr>
          <m:t>ω</m:t>
        </m:r>
      </m:oMath>
      <w:r>
        <w:rPr>
          <w:lang w:eastAsia="x-none"/>
        </w:rPr>
        <w:t xml:space="preserve"> est la vitesse angulaire</w:t>
      </w:r>
      <w:r w:rsidR="00C7274A">
        <w:rPr>
          <w:lang w:eastAsia="x-none"/>
        </w:rPr>
        <w:t>.</w:t>
      </w:r>
    </w:p>
    <w:p w:rsidR="00034914" w:rsidRDefault="00034914" w:rsidP="00A53E31">
      <w:pPr>
        <w:pStyle w:val="Titre2"/>
        <w:ind w:right="-284"/>
        <w:rPr>
          <w:lang w:val="fr-FR"/>
        </w:rPr>
      </w:pPr>
      <w:bookmarkStart w:id="104" w:name="_Toc425429950"/>
      <w:r>
        <w:rPr>
          <w:lang w:val="fr-FR"/>
        </w:rPr>
        <w:t>Modèle</w:t>
      </w:r>
      <w:bookmarkEnd w:id="104"/>
    </w:p>
    <w:p w:rsidR="00A63E36" w:rsidRPr="00A63E36" w:rsidRDefault="00A63E36" w:rsidP="00A63E36">
      <w:pPr>
        <w:pStyle w:val="Titre3"/>
      </w:pPr>
      <w:bookmarkStart w:id="105" w:name="_Toc425429951"/>
      <w:r>
        <w:rPr>
          <w:lang w:val="fr-FR"/>
        </w:rPr>
        <w:t>Géométrie</w:t>
      </w:r>
      <w:bookmarkEnd w:id="105"/>
    </w:p>
    <w:p w:rsidR="00DC2F52" w:rsidRDefault="008C2258" w:rsidP="00DC2F52">
      <w:pPr>
        <w:rPr>
          <w:lang w:eastAsia="x-none"/>
        </w:rPr>
      </w:pPr>
      <w:r>
        <w:rPr>
          <w:lang w:eastAsia="x-none"/>
        </w:rPr>
        <w:t>Le modèle CAO du volant étudié</w:t>
      </w:r>
      <w:r w:rsidR="00020072">
        <w:rPr>
          <w:lang w:eastAsia="x-none"/>
        </w:rPr>
        <w:t xml:space="preserve"> est représenté </w:t>
      </w:r>
      <w:r w:rsidR="005B63C3">
        <w:rPr>
          <w:lang w:eastAsia="x-none"/>
        </w:rPr>
        <w:fldChar w:fldCharType="begin"/>
      </w:r>
      <w:r w:rsidR="005B63C3">
        <w:rPr>
          <w:lang w:eastAsia="x-none"/>
        </w:rPr>
        <w:instrText xml:space="preserve"> REF Figure1 \h </w:instrText>
      </w:r>
      <w:r w:rsidR="005B63C3">
        <w:rPr>
          <w:lang w:eastAsia="x-none"/>
        </w:rPr>
      </w:r>
      <w:r w:rsidR="005B63C3">
        <w:rPr>
          <w:lang w:eastAsia="x-none"/>
        </w:rPr>
        <w:fldChar w:fldCharType="separate"/>
      </w:r>
      <w:r w:rsidR="00CB7728">
        <w:t xml:space="preserve">Figure </w:t>
      </w:r>
      <w:r w:rsidR="00CB7728">
        <w:rPr>
          <w:noProof/>
        </w:rPr>
        <w:t>1</w:t>
      </w:r>
      <w:r w:rsidR="005B63C3">
        <w:rPr>
          <w:lang w:eastAsia="x-none"/>
        </w:rPr>
        <w:fldChar w:fldCharType="end"/>
      </w:r>
      <w:r w:rsidR="00020072">
        <w:rPr>
          <w:lang w:eastAsia="x-none"/>
        </w:rPr>
        <w:t>.a</w:t>
      </w:r>
      <w:r w:rsidR="004261DB">
        <w:rPr>
          <w:lang w:eastAsia="x-none"/>
        </w:rPr>
        <w:t>)</w:t>
      </w:r>
      <w:r w:rsidR="00020072">
        <w:rPr>
          <w:lang w:eastAsia="x-none"/>
        </w:rPr>
        <w:t xml:space="preserve">, côté </w:t>
      </w:r>
      <w:r w:rsidR="00FE328F">
        <w:rPr>
          <w:lang w:eastAsia="x-none"/>
        </w:rPr>
        <w:t>vilebrequin, et 1.b</w:t>
      </w:r>
      <w:r w:rsidR="004261DB">
        <w:rPr>
          <w:lang w:eastAsia="x-none"/>
        </w:rPr>
        <w:t>)</w:t>
      </w:r>
      <w:r w:rsidR="00FE328F">
        <w:rPr>
          <w:lang w:eastAsia="x-none"/>
        </w:rPr>
        <w:t>, face glace.</w:t>
      </w:r>
    </w:p>
    <w:p w:rsidR="006F0776" w:rsidRDefault="006F0776" w:rsidP="00BA55B4">
      <w:pPr>
        <w:rPr>
          <w:lang w:eastAsia="x-non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4742"/>
      </w:tblGrid>
      <w:tr w:rsidR="006F0776" w:rsidTr="004B7E6D">
        <w:tc>
          <w:tcPr>
            <w:tcW w:w="4889" w:type="dxa"/>
          </w:tcPr>
          <w:p w:rsidR="006F0776" w:rsidRDefault="002C2DA2" w:rsidP="00DC2F52">
            <w:pPr>
              <w:rPr>
                <w:lang w:eastAsia="x-none"/>
              </w:rPr>
            </w:pPr>
            <w:r>
              <w:rPr>
                <w:noProof/>
                <w:lang w:eastAsia="fr-FR"/>
              </w:rPr>
              <w:drawing>
                <wp:inline distT="0" distB="0" distL="0" distR="0" wp14:anchorId="0BB51578" wp14:editId="3D054C06">
                  <wp:extent cx="3143250" cy="233262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ant vilebrequin.jpg"/>
                          <pic:cNvPicPr/>
                        </pic:nvPicPr>
                        <pic:blipFill rotWithShape="1">
                          <a:blip r:embed="rId12">
                            <a:extLst>
                              <a:ext uri="{28A0092B-C50C-407E-A947-70E740481C1C}">
                                <a14:useLocalDpi xmlns:a14="http://schemas.microsoft.com/office/drawing/2010/main" val="0"/>
                              </a:ext>
                            </a:extLst>
                          </a:blip>
                          <a:srcRect t="20430" r="40365" b="3763"/>
                          <a:stretch/>
                        </pic:blipFill>
                        <pic:spPr bwMode="auto">
                          <a:xfrm>
                            <a:off x="0" y="0"/>
                            <a:ext cx="3143250" cy="2332622"/>
                          </a:xfrm>
                          <a:prstGeom prst="rect">
                            <a:avLst/>
                          </a:prstGeom>
                          <a:ln>
                            <a:noFill/>
                          </a:ln>
                          <a:extLst>
                            <a:ext uri="{53640926-AAD7-44D8-BBD7-CCE9431645EC}">
                              <a14:shadowObscured xmlns:a14="http://schemas.microsoft.com/office/drawing/2010/main"/>
                            </a:ext>
                          </a:extLst>
                        </pic:spPr>
                      </pic:pic>
                    </a:graphicData>
                  </a:graphic>
                </wp:inline>
              </w:drawing>
            </w:r>
            <w:r w:rsidR="00B4078F" w:rsidRPr="00B4078F">
              <w:rPr>
                <w:b/>
                <w:lang w:eastAsia="x-none"/>
              </w:rPr>
              <w:t>a)</w:t>
            </w:r>
          </w:p>
        </w:tc>
        <w:tc>
          <w:tcPr>
            <w:tcW w:w="4890" w:type="dxa"/>
          </w:tcPr>
          <w:p w:rsidR="006F0776" w:rsidRPr="002C2DA2" w:rsidRDefault="002C2DA2" w:rsidP="00901402">
            <w:pPr>
              <w:keepNext/>
              <w:rPr>
                <w:lang w:eastAsia="x-none"/>
              </w:rPr>
            </w:pPr>
            <w:r>
              <w:rPr>
                <w:noProof/>
                <w:lang w:eastAsia="fr-FR"/>
              </w:rPr>
              <w:drawing>
                <wp:inline distT="0" distB="0" distL="0" distR="0" wp14:anchorId="0F425B33" wp14:editId="7FB15EE8">
                  <wp:extent cx="2905125" cy="230565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ant glace.jpg"/>
                          <pic:cNvPicPr/>
                        </pic:nvPicPr>
                        <pic:blipFill rotWithShape="1">
                          <a:blip r:embed="rId13">
                            <a:extLst>
                              <a:ext uri="{28A0092B-C50C-407E-A947-70E740481C1C}">
                                <a14:useLocalDpi xmlns:a14="http://schemas.microsoft.com/office/drawing/2010/main" val="0"/>
                              </a:ext>
                            </a:extLst>
                          </a:blip>
                          <a:srcRect t="15770" r="40000" b="2662"/>
                          <a:stretch/>
                        </pic:blipFill>
                        <pic:spPr bwMode="auto">
                          <a:xfrm>
                            <a:off x="0" y="0"/>
                            <a:ext cx="2909281" cy="2308953"/>
                          </a:xfrm>
                          <a:prstGeom prst="rect">
                            <a:avLst/>
                          </a:prstGeom>
                          <a:ln>
                            <a:noFill/>
                          </a:ln>
                          <a:extLst>
                            <a:ext uri="{53640926-AAD7-44D8-BBD7-CCE9431645EC}">
                              <a14:shadowObscured xmlns:a14="http://schemas.microsoft.com/office/drawing/2010/main"/>
                            </a:ext>
                          </a:extLst>
                        </pic:spPr>
                      </pic:pic>
                    </a:graphicData>
                  </a:graphic>
                </wp:inline>
              </w:drawing>
            </w:r>
            <w:r w:rsidR="00B4078F" w:rsidRPr="00B4078F">
              <w:rPr>
                <w:b/>
                <w:lang w:eastAsia="x-none"/>
              </w:rPr>
              <w:t>b)</w:t>
            </w:r>
          </w:p>
        </w:tc>
      </w:tr>
    </w:tbl>
    <w:p w:rsidR="00EC6B5D" w:rsidRPr="00C32EE6" w:rsidRDefault="00901402" w:rsidP="00901402">
      <w:pPr>
        <w:pStyle w:val="Lgende"/>
        <w:rPr>
          <w:b w:val="0"/>
          <w:lang w:val="fr-FR" w:eastAsia="x-none"/>
        </w:rPr>
      </w:pPr>
      <w:bookmarkStart w:id="106" w:name="Figure1"/>
      <w:bookmarkStart w:id="107" w:name="_Ref423597366"/>
      <w:bookmarkStart w:id="108" w:name="_Toc425429876"/>
      <w:r>
        <w:t xml:space="preserve">Figure </w:t>
      </w:r>
      <w:r w:rsidR="00910827">
        <w:fldChar w:fldCharType="begin"/>
      </w:r>
      <w:r w:rsidR="00910827">
        <w:instrText xml:space="preserve"> SEQ Figure \* ARABIC </w:instrText>
      </w:r>
      <w:r w:rsidR="00910827">
        <w:fldChar w:fldCharType="separate"/>
      </w:r>
      <w:r w:rsidR="00C718B4">
        <w:rPr>
          <w:noProof/>
        </w:rPr>
        <w:t>1</w:t>
      </w:r>
      <w:r w:rsidR="00910827">
        <w:rPr>
          <w:noProof/>
        </w:rPr>
        <w:fldChar w:fldCharType="end"/>
      </w:r>
      <w:bookmarkEnd w:id="106"/>
      <w:r w:rsidR="009B45AC">
        <w:rPr>
          <w:lang w:val="fr-FR"/>
        </w:rPr>
        <w:t> </w:t>
      </w:r>
      <w:bookmarkStart w:id="109" w:name="_Ref423597356"/>
      <w:r w:rsidR="00141AFB">
        <w:rPr>
          <w:lang w:val="fr-FR"/>
        </w:rPr>
        <w:t>–</w:t>
      </w:r>
      <w:r w:rsidR="00AB0059">
        <w:rPr>
          <w:lang w:val="fr-FR"/>
        </w:rPr>
        <w:t xml:space="preserve"> </w:t>
      </w:r>
      <w:r w:rsidR="00F241CA">
        <w:rPr>
          <w:lang w:val="fr-FR"/>
        </w:rPr>
        <w:t>Géométrie du v</w:t>
      </w:r>
      <w:r w:rsidR="004F6256">
        <w:rPr>
          <w:lang w:val="fr-FR"/>
        </w:rPr>
        <w:t>olant moteur</w:t>
      </w:r>
      <w:bookmarkEnd w:id="107"/>
      <w:bookmarkEnd w:id="108"/>
      <w:bookmarkEnd w:id="109"/>
    </w:p>
    <w:p w:rsidR="0050538E" w:rsidRPr="00C32EE6" w:rsidRDefault="00C32EE6" w:rsidP="00C32EE6">
      <w:pPr>
        <w:jc w:val="center"/>
        <w:rPr>
          <w:sz w:val="18"/>
          <w:szCs w:val="18"/>
          <w:lang w:eastAsia="x-none"/>
        </w:rPr>
      </w:pPr>
      <w:r w:rsidRPr="006B32AF">
        <w:rPr>
          <w:sz w:val="20"/>
          <w:szCs w:val="18"/>
        </w:rPr>
        <w:t>a) Vue du côté du vilebrequin  b) Vue du côté de la face glace</w:t>
      </w:r>
    </w:p>
    <w:p w:rsidR="00817DAD" w:rsidRDefault="00817DAD" w:rsidP="00DC2F52">
      <w:pPr>
        <w:rPr>
          <w:lang w:eastAsia="x-none"/>
        </w:rPr>
      </w:pPr>
    </w:p>
    <w:p w:rsidR="00817DAD" w:rsidRDefault="0013259D" w:rsidP="00DC2F52">
      <w:pPr>
        <w:rPr>
          <w:lang w:eastAsia="x-none"/>
        </w:rPr>
      </w:pPr>
      <w:r>
        <w:rPr>
          <w:lang w:eastAsia="x-none"/>
        </w:rPr>
        <w:t>La</w:t>
      </w:r>
      <w:r w:rsidR="00304197">
        <w:rPr>
          <w:lang w:eastAsia="x-none"/>
        </w:rPr>
        <w:t xml:space="preserve"> vue de la</w:t>
      </w:r>
      <w:r>
        <w:rPr>
          <w:lang w:eastAsia="x-none"/>
        </w:rPr>
        <w:t xml:space="preserve"> </w:t>
      </w:r>
      <w:r w:rsidR="00CD1DA3">
        <w:rPr>
          <w:lang w:eastAsia="x-none"/>
        </w:rPr>
        <w:fldChar w:fldCharType="begin"/>
      </w:r>
      <w:r w:rsidR="00CD1DA3">
        <w:rPr>
          <w:lang w:eastAsia="x-none"/>
        </w:rPr>
        <w:instrText xml:space="preserve"> REF Figure1 \h </w:instrText>
      </w:r>
      <w:r w:rsidR="00CD1DA3">
        <w:rPr>
          <w:lang w:eastAsia="x-none"/>
        </w:rPr>
      </w:r>
      <w:r w:rsidR="00CD1DA3">
        <w:rPr>
          <w:lang w:eastAsia="x-none"/>
        </w:rPr>
        <w:fldChar w:fldCharType="separate"/>
      </w:r>
      <w:r w:rsidR="00CB7728">
        <w:t xml:space="preserve">Figure </w:t>
      </w:r>
      <w:r w:rsidR="00CB7728">
        <w:rPr>
          <w:noProof/>
        </w:rPr>
        <w:t>1</w:t>
      </w:r>
      <w:r w:rsidR="00CD1DA3">
        <w:rPr>
          <w:lang w:eastAsia="x-none"/>
        </w:rPr>
        <w:fldChar w:fldCharType="end"/>
      </w:r>
      <w:r w:rsidR="00124CD3">
        <w:rPr>
          <w:lang w:eastAsia="x-none"/>
        </w:rPr>
        <w:t>.</w:t>
      </w:r>
      <w:r w:rsidR="00304197">
        <w:rPr>
          <w:lang w:eastAsia="x-none"/>
        </w:rPr>
        <w:t>a) est dite du côté vilebrequin, car ce dernier vient se fixer aux si</w:t>
      </w:r>
      <w:r w:rsidR="00B92BE5">
        <w:rPr>
          <w:lang w:eastAsia="x-none"/>
        </w:rPr>
        <w:t>x vis centrales</w:t>
      </w:r>
      <w:r w:rsidR="00426AB1">
        <w:rPr>
          <w:lang w:eastAsia="x-none"/>
        </w:rPr>
        <w:t xml:space="preserve"> </w:t>
      </w:r>
      <w:r w:rsidR="00304197">
        <w:rPr>
          <w:lang w:eastAsia="x-none"/>
        </w:rPr>
        <w:t>du volant</w:t>
      </w:r>
      <w:r w:rsidR="001A542B">
        <w:rPr>
          <w:lang w:eastAsia="x-none"/>
        </w:rPr>
        <w:t>, couleur orange,</w:t>
      </w:r>
      <w:r w:rsidR="00304197">
        <w:rPr>
          <w:lang w:eastAsia="x-none"/>
        </w:rPr>
        <w:t xml:space="preserve"> </w:t>
      </w:r>
      <w:r w:rsidR="000019B6">
        <w:rPr>
          <w:lang w:eastAsia="x-none"/>
        </w:rPr>
        <w:t>de ce même côté.</w:t>
      </w:r>
      <w:r w:rsidR="00304197">
        <w:rPr>
          <w:lang w:eastAsia="x-none"/>
        </w:rPr>
        <w:t xml:space="preserve"> </w:t>
      </w:r>
    </w:p>
    <w:p w:rsidR="00F22354" w:rsidRDefault="00F22354" w:rsidP="00DC2F52">
      <w:pPr>
        <w:rPr>
          <w:lang w:eastAsia="x-none"/>
        </w:rPr>
      </w:pPr>
    </w:p>
    <w:p w:rsidR="00F22354" w:rsidRDefault="00F22354" w:rsidP="00DC2F52">
      <w:pPr>
        <w:rPr>
          <w:lang w:eastAsia="x-none"/>
        </w:rPr>
      </w:pPr>
      <w:r>
        <w:rPr>
          <w:lang w:eastAsia="x-none"/>
        </w:rPr>
        <w:t>La couronne est</w:t>
      </w:r>
      <w:r w:rsidR="00BB0E40">
        <w:rPr>
          <w:lang w:eastAsia="x-none"/>
        </w:rPr>
        <w:t xml:space="preserve"> une roue dentée par lequel l’effort de rotation est transmis du volant au démarreur.</w:t>
      </w:r>
      <w:r w:rsidR="00A3293F">
        <w:rPr>
          <w:lang w:eastAsia="x-none"/>
        </w:rPr>
        <w:t xml:space="preserve"> </w:t>
      </w:r>
      <w:r w:rsidR="00BB0E40">
        <w:rPr>
          <w:lang w:eastAsia="x-none"/>
        </w:rPr>
        <w:t>E</w:t>
      </w:r>
      <w:r w:rsidR="00A3293F">
        <w:rPr>
          <w:lang w:eastAsia="x-none"/>
        </w:rPr>
        <w:t>lle</w:t>
      </w:r>
      <w:r w:rsidR="00BB0E40">
        <w:rPr>
          <w:lang w:eastAsia="x-none"/>
        </w:rPr>
        <w:t xml:space="preserve"> est</w:t>
      </w:r>
      <w:r>
        <w:rPr>
          <w:lang w:eastAsia="x-none"/>
        </w:rPr>
        <w:t xml:space="preserve"> représentée </w:t>
      </w:r>
      <w:r w:rsidR="003A5DB2">
        <w:rPr>
          <w:lang w:eastAsia="x-none"/>
        </w:rPr>
        <w:fldChar w:fldCharType="begin"/>
      </w:r>
      <w:r w:rsidR="003A5DB2">
        <w:rPr>
          <w:lang w:eastAsia="x-none"/>
        </w:rPr>
        <w:instrText xml:space="preserve"> REF Figure2 \h </w:instrText>
      </w:r>
      <w:r w:rsidR="003A5DB2">
        <w:rPr>
          <w:lang w:eastAsia="x-none"/>
        </w:rPr>
      </w:r>
      <w:r w:rsidR="003A5DB2">
        <w:rPr>
          <w:lang w:eastAsia="x-none"/>
        </w:rPr>
        <w:fldChar w:fldCharType="separate"/>
      </w:r>
      <w:r w:rsidR="00CB7728">
        <w:t xml:space="preserve">Figure </w:t>
      </w:r>
      <w:r w:rsidR="00CB7728">
        <w:rPr>
          <w:noProof/>
        </w:rPr>
        <w:t>2</w:t>
      </w:r>
      <w:r w:rsidR="003A5DB2">
        <w:rPr>
          <w:lang w:eastAsia="x-none"/>
        </w:rPr>
        <w:fldChar w:fldCharType="end"/>
      </w:r>
      <w:r w:rsidR="00F96F63">
        <w:rPr>
          <w:lang w:eastAsia="x-none"/>
        </w:rPr>
        <w:t>.</w:t>
      </w:r>
      <w:r w:rsidR="00E61879">
        <w:rPr>
          <w:lang w:eastAsia="x-none"/>
        </w:rPr>
        <w:t xml:space="preserve"> </w:t>
      </w:r>
    </w:p>
    <w:p w:rsidR="00404470" w:rsidRDefault="00404470" w:rsidP="00404470">
      <w:pPr>
        <w:keepNext/>
        <w:jc w:val="center"/>
      </w:pPr>
      <w:r>
        <w:rPr>
          <w:noProof/>
          <w:lang w:eastAsia="fr-FR"/>
        </w:rPr>
        <w:drawing>
          <wp:inline distT="0" distB="0" distL="0" distR="0" wp14:anchorId="5292F100" wp14:editId="6A347D9D">
            <wp:extent cx="2907398" cy="2190276"/>
            <wp:effectExtent l="0" t="0" r="762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onne.jpg"/>
                    <pic:cNvPicPr/>
                  </pic:nvPicPr>
                  <pic:blipFill rotWithShape="1">
                    <a:blip r:embed="rId14">
                      <a:extLst>
                        <a:ext uri="{28A0092B-C50C-407E-A947-70E740481C1C}">
                          <a14:useLocalDpi xmlns:a14="http://schemas.microsoft.com/office/drawing/2010/main" val="0"/>
                        </a:ext>
                      </a:extLst>
                    </a:blip>
                    <a:srcRect t="11206" r="31192"/>
                    <a:stretch/>
                  </pic:blipFill>
                  <pic:spPr bwMode="auto">
                    <a:xfrm>
                      <a:off x="0" y="0"/>
                      <a:ext cx="2908432" cy="2191055"/>
                    </a:xfrm>
                    <a:prstGeom prst="rect">
                      <a:avLst/>
                    </a:prstGeom>
                    <a:ln>
                      <a:noFill/>
                    </a:ln>
                    <a:extLst>
                      <a:ext uri="{53640926-AAD7-44D8-BBD7-CCE9431645EC}">
                        <a14:shadowObscured xmlns:a14="http://schemas.microsoft.com/office/drawing/2010/main"/>
                      </a:ext>
                    </a:extLst>
                  </pic:spPr>
                </pic:pic>
              </a:graphicData>
            </a:graphic>
          </wp:inline>
        </w:drawing>
      </w:r>
    </w:p>
    <w:p w:rsidR="00404470" w:rsidRDefault="00404470" w:rsidP="00404470">
      <w:pPr>
        <w:pStyle w:val="Lgende"/>
        <w:rPr>
          <w:lang w:eastAsia="x-none"/>
        </w:rPr>
      </w:pPr>
      <w:bookmarkStart w:id="110" w:name="Figure2"/>
      <w:bookmarkStart w:id="111" w:name="_Toc425429877"/>
      <w:r>
        <w:t xml:space="preserve">Figure </w:t>
      </w:r>
      <w:r w:rsidR="00910827">
        <w:fldChar w:fldCharType="begin"/>
      </w:r>
      <w:r w:rsidR="00910827">
        <w:instrText xml:space="preserve"> SEQ Figure \* ARABIC </w:instrText>
      </w:r>
      <w:r w:rsidR="00910827">
        <w:fldChar w:fldCharType="separate"/>
      </w:r>
      <w:r w:rsidR="00C718B4">
        <w:rPr>
          <w:noProof/>
        </w:rPr>
        <w:t>2</w:t>
      </w:r>
      <w:r w:rsidR="00910827">
        <w:rPr>
          <w:noProof/>
        </w:rPr>
        <w:fldChar w:fldCharType="end"/>
      </w:r>
      <w:bookmarkEnd w:id="110"/>
      <w:r>
        <w:rPr>
          <w:lang w:val="fr-FR"/>
        </w:rPr>
        <w:t xml:space="preserve"> </w:t>
      </w:r>
      <w:r w:rsidR="005B43C1">
        <w:rPr>
          <w:noProof/>
          <w:lang w:val="fr-FR"/>
        </w:rPr>
        <w:t>–</w:t>
      </w:r>
      <w:r>
        <w:rPr>
          <w:lang w:val="fr-FR"/>
        </w:rPr>
        <w:t xml:space="preserve"> Couronne de démarreur</w:t>
      </w:r>
      <w:bookmarkEnd w:id="111"/>
    </w:p>
    <w:p w:rsidR="002359EE" w:rsidRDefault="002359EE" w:rsidP="00DC2F52">
      <w:pPr>
        <w:rPr>
          <w:lang w:eastAsia="x-none"/>
        </w:rPr>
      </w:pPr>
    </w:p>
    <w:p w:rsidR="00A63E36" w:rsidRDefault="00A63E36" w:rsidP="00A63E36">
      <w:pPr>
        <w:pStyle w:val="Titre3"/>
        <w:rPr>
          <w:lang w:val="fr-FR"/>
        </w:rPr>
      </w:pPr>
      <w:bookmarkStart w:id="112" w:name="_Toc425429952"/>
      <w:r>
        <w:rPr>
          <w:lang w:val="fr-FR"/>
        </w:rPr>
        <w:t>Maillage</w:t>
      </w:r>
      <w:bookmarkEnd w:id="112"/>
    </w:p>
    <w:p w:rsidR="002A5871" w:rsidRDefault="0082550E" w:rsidP="002A5871">
      <w:r>
        <w:t>Le volant et sa couronne ont été maillés avec des éléments volumiques quadratiques tétraédriques</w:t>
      </w:r>
      <w:r w:rsidR="00783C24">
        <w:t xml:space="preserve"> (Tetra10 pour OptiStruct, CTETRA10 pour Abaqus)</w:t>
      </w:r>
      <w:r w:rsidR="00782646">
        <w:t>.</w:t>
      </w:r>
      <w:r>
        <w:t xml:space="preserve"> </w:t>
      </w:r>
    </w:p>
    <w:p w:rsidR="000D4CA8" w:rsidRDefault="000D4CA8" w:rsidP="002A5871"/>
    <w:tbl>
      <w:tblPr>
        <w:tblStyle w:val="Tramemoyenne1-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1604"/>
      </w:tblGrid>
      <w:tr w:rsidR="000D4CA8" w:rsidTr="00AA43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0D4CA8" w:rsidRDefault="000D4CA8" w:rsidP="002A5871">
            <w:r>
              <w:t>Nombre d’éléments (Total)</w:t>
            </w:r>
          </w:p>
        </w:tc>
        <w:tc>
          <w:tcPr>
            <w:tcW w:w="0" w:type="auto"/>
            <w:tcBorders>
              <w:top w:val="none" w:sz="0" w:space="0" w:color="auto"/>
              <w:left w:val="none" w:sz="0" w:space="0" w:color="auto"/>
              <w:bottom w:val="none" w:sz="0" w:space="0" w:color="auto"/>
              <w:right w:val="none" w:sz="0" w:space="0" w:color="auto"/>
            </w:tcBorders>
          </w:tcPr>
          <w:p w:rsidR="000D4CA8" w:rsidRDefault="00214087" w:rsidP="002A5871">
            <w:pPr>
              <w:cnfStyle w:val="100000000000" w:firstRow="1" w:lastRow="0" w:firstColumn="0" w:lastColumn="0" w:oddVBand="0" w:evenVBand="0" w:oddHBand="0" w:evenHBand="0" w:firstRowFirstColumn="0" w:firstRowLastColumn="0" w:lastRowFirstColumn="0" w:lastRowLastColumn="0"/>
            </w:pPr>
            <w:r>
              <w:t>2 584 859</w:t>
            </w:r>
          </w:p>
        </w:tc>
      </w:tr>
      <w:tr w:rsidR="000D4CA8" w:rsidTr="00AA43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0D4CA8" w:rsidRDefault="000D4CA8" w:rsidP="002A5871">
            <w:r>
              <w:t>Nombre de Nœuds (Total)</w:t>
            </w:r>
          </w:p>
        </w:tc>
        <w:tc>
          <w:tcPr>
            <w:tcW w:w="0" w:type="auto"/>
            <w:tcBorders>
              <w:left w:val="none" w:sz="0" w:space="0" w:color="auto"/>
            </w:tcBorders>
          </w:tcPr>
          <w:p w:rsidR="000D4CA8" w:rsidRDefault="00237329" w:rsidP="0021116A">
            <w:pPr>
              <w:keepNext/>
              <w:cnfStyle w:val="000000100000" w:firstRow="0" w:lastRow="0" w:firstColumn="0" w:lastColumn="0" w:oddVBand="0" w:evenVBand="0" w:oddHBand="1" w:evenHBand="0" w:firstRowFirstColumn="0" w:firstRowLastColumn="0" w:lastRowFirstColumn="0" w:lastRowLastColumn="0"/>
            </w:pPr>
            <w:commentRangeStart w:id="113"/>
            <w:r>
              <w:t>3 699 294</w:t>
            </w:r>
            <w:commentRangeEnd w:id="113"/>
            <w:r w:rsidR="004F6704">
              <w:rPr>
                <w:rStyle w:val="Marquedecommentaire"/>
                <w:lang w:val="x-none"/>
              </w:rPr>
              <w:commentReference w:id="113"/>
            </w:r>
          </w:p>
        </w:tc>
      </w:tr>
    </w:tbl>
    <w:p w:rsidR="000D4CA8" w:rsidRDefault="0021116A" w:rsidP="0021116A">
      <w:pPr>
        <w:pStyle w:val="Lgende"/>
        <w:rPr>
          <w:lang w:val="fr-FR"/>
        </w:rPr>
      </w:pPr>
      <w:bookmarkStart w:id="114" w:name="Tableau1"/>
      <w:bookmarkStart w:id="115" w:name="_Toc425429855"/>
      <w:r>
        <w:t xml:space="preserve">Tableau </w:t>
      </w:r>
      <w:r w:rsidR="00910827">
        <w:fldChar w:fldCharType="begin"/>
      </w:r>
      <w:r w:rsidR="00910827">
        <w:instrText xml:space="preserve"> SEQ Tableau \* ARABIC </w:instrText>
      </w:r>
      <w:r w:rsidR="00910827">
        <w:fldChar w:fldCharType="separate"/>
      </w:r>
      <w:r w:rsidR="00846588">
        <w:rPr>
          <w:noProof/>
        </w:rPr>
        <w:t>1</w:t>
      </w:r>
      <w:r w:rsidR="00910827">
        <w:rPr>
          <w:noProof/>
        </w:rPr>
        <w:fldChar w:fldCharType="end"/>
      </w:r>
      <w:bookmarkEnd w:id="114"/>
      <w:r w:rsidR="003B35E8">
        <w:rPr>
          <w:lang w:val="fr-FR"/>
        </w:rPr>
        <w:t xml:space="preserve"> </w:t>
      </w:r>
      <w:r w:rsidR="00952B37">
        <w:rPr>
          <w:noProof/>
          <w:lang w:val="fr-FR"/>
        </w:rPr>
        <w:t>–</w:t>
      </w:r>
      <w:r>
        <w:rPr>
          <w:lang w:val="fr-FR"/>
        </w:rPr>
        <w:t xml:space="preserve"> Caractéristiques du maillage du volant</w:t>
      </w:r>
      <w:bookmarkEnd w:id="115"/>
    </w:p>
    <w:p w:rsidR="002B6014" w:rsidRDefault="00266885" w:rsidP="00266885">
      <w:pPr>
        <w:pStyle w:val="Titre3"/>
        <w:rPr>
          <w:lang w:val="fr-FR"/>
        </w:rPr>
      </w:pPr>
      <w:bookmarkStart w:id="116" w:name="_Toc425429953"/>
      <w:r>
        <w:rPr>
          <w:lang w:val="fr-FR"/>
        </w:rPr>
        <w:t>Matériaux</w:t>
      </w:r>
      <w:bookmarkEnd w:id="116"/>
    </w:p>
    <w:p w:rsidR="00F71473" w:rsidRDefault="00F71473" w:rsidP="00F71473">
      <w:r>
        <w:t>Les matériaux utilisés sont les suivants :</w:t>
      </w:r>
    </w:p>
    <w:p w:rsidR="00F71473" w:rsidRPr="00F71473" w:rsidRDefault="00F71473" w:rsidP="003A5FBF">
      <w:pPr>
        <w:pStyle w:val="Paragraphedeliste"/>
        <w:numPr>
          <w:ilvl w:val="0"/>
          <w:numId w:val="17"/>
        </w:numPr>
        <w:rPr>
          <w:b/>
        </w:rPr>
      </w:pPr>
      <w:r w:rsidRPr="00F71473">
        <w:rPr>
          <w:b/>
        </w:rPr>
        <w:t>Volant :</w:t>
      </w:r>
      <w:r>
        <w:rPr>
          <w:b/>
        </w:rPr>
        <w:t xml:space="preserve"> </w:t>
      </w:r>
      <w:r>
        <w:t>Fonte GL300 à 200°C (selon ISO1561)</w:t>
      </w:r>
    </w:p>
    <w:p w:rsidR="00492182" w:rsidRDefault="00F25491" w:rsidP="003A5FBF">
      <w:pPr>
        <w:pStyle w:val="Default"/>
        <w:numPr>
          <w:ilvl w:val="0"/>
          <w:numId w:val="17"/>
        </w:numPr>
        <w:rPr>
          <w:sz w:val="22"/>
          <w:szCs w:val="22"/>
        </w:rPr>
      </w:pPr>
      <w:r w:rsidRPr="00875F39">
        <w:rPr>
          <w:b/>
          <w:sz w:val="22"/>
          <w:szCs w:val="22"/>
        </w:rPr>
        <w:t>Couronne :</w:t>
      </w:r>
      <w:r>
        <w:rPr>
          <w:sz w:val="22"/>
          <w:szCs w:val="22"/>
        </w:rPr>
        <w:t xml:space="preserve"> Acier C35 à 200°C (selon NFEN10083)</w:t>
      </w:r>
    </w:p>
    <w:p w:rsidR="00494A01" w:rsidRDefault="00494A01" w:rsidP="00494A01">
      <w:pPr>
        <w:pStyle w:val="Default"/>
        <w:rPr>
          <w:sz w:val="22"/>
          <w:szCs w:val="22"/>
        </w:rPr>
      </w:pPr>
    </w:p>
    <w:p w:rsidR="00492182" w:rsidRPr="00492182" w:rsidRDefault="00492182" w:rsidP="00492182">
      <w:pPr>
        <w:pStyle w:val="Default"/>
        <w:rPr>
          <w:sz w:val="22"/>
          <w:szCs w:val="22"/>
        </w:rPr>
      </w:pPr>
      <w:r>
        <w:rPr>
          <w:sz w:val="22"/>
          <w:szCs w:val="22"/>
        </w:rPr>
        <w:t xml:space="preserve">Leurs caractéristiques respectives sont données dans le </w:t>
      </w:r>
      <w:r w:rsidR="0011429A">
        <w:rPr>
          <w:sz w:val="22"/>
          <w:szCs w:val="22"/>
        </w:rPr>
        <w:fldChar w:fldCharType="begin"/>
      </w:r>
      <w:r w:rsidR="0011429A">
        <w:rPr>
          <w:sz w:val="22"/>
          <w:szCs w:val="22"/>
        </w:rPr>
        <w:instrText xml:space="preserve"> REF Tableau2 \h </w:instrText>
      </w:r>
      <w:r w:rsidR="0011429A">
        <w:rPr>
          <w:sz w:val="22"/>
          <w:szCs w:val="22"/>
        </w:rPr>
      </w:r>
      <w:r w:rsidR="0011429A">
        <w:rPr>
          <w:sz w:val="22"/>
          <w:szCs w:val="22"/>
        </w:rPr>
        <w:fldChar w:fldCharType="separate"/>
      </w:r>
      <w:r w:rsidR="00CB7728">
        <w:t xml:space="preserve">Tableau </w:t>
      </w:r>
      <w:r w:rsidR="00CB7728">
        <w:rPr>
          <w:noProof/>
        </w:rPr>
        <w:t>2</w:t>
      </w:r>
      <w:r w:rsidR="0011429A">
        <w:rPr>
          <w:sz w:val="22"/>
          <w:szCs w:val="22"/>
        </w:rPr>
        <w:fldChar w:fldCharType="end"/>
      </w:r>
      <w:r w:rsidR="0011429A">
        <w:rPr>
          <w:sz w:val="22"/>
          <w:szCs w:val="22"/>
        </w:rPr>
        <w:t xml:space="preserve"> </w:t>
      </w:r>
      <w:r>
        <w:rPr>
          <w:sz w:val="22"/>
          <w:szCs w:val="22"/>
        </w:rPr>
        <w:t xml:space="preserve">et le </w:t>
      </w:r>
      <w:r w:rsidR="0011429A">
        <w:rPr>
          <w:sz w:val="22"/>
          <w:szCs w:val="22"/>
        </w:rPr>
        <w:fldChar w:fldCharType="begin"/>
      </w:r>
      <w:r w:rsidR="0011429A">
        <w:rPr>
          <w:sz w:val="22"/>
          <w:szCs w:val="22"/>
        </w:rPr>
        <w:instrText xml:space="preserve"> REF Tableau3 \h </w:instrText>
      </w:r>
      <w:r w:rsidR="0011429A">
        <w:rPr>
          <w:sz w:val="22"/>
          <w:szCs w:val="22"/>
        </w:rPr>
      </w:r>
      <w:r w:rsidR="0011429A">
        <w:rPr>
          <w:sz w:val="22"/>
          <w:szCs w:val="22"/>
        </w:rPr>
        <w:fldChar w:fldCharType="separate"/>
      </w:r>
      <w:r w:rsidR="00CB7728">
        <w:t xml:space="preserve">Tableau </w:t>
      </w:r>
      <w:r w:rsidR="00CB7728">
        <w:rPr>
          <w:noProof/>
        </w:rPr>
        <w:t>3</w:t>
      </w:r>
      <w:r w:rsidR="0011429A">
        <w:rPr>
          <w:sz w:val="22"/>
          <w:szCs w:val="22"/>
        </w:rPr>
        <w:fldChar w:fldCharType="end"/>
      </w:r>
      <w:r w:rsidR="00494A01">
        <w:rPr>
          <w:sz w:val="22"/>
          <w:szCs w:val="22"/>
        </w:rPr>
        <w:t>.</w:t>
      </w:r>
    </w:p>
    <w:p w:rsidR="00A56EA5" w:rsidRDefault="00A56EA5" w:rsidP="002F0C07">
      <w:pPr>
        <w:pStyle w:val="Default"/>
        <w:ind w:left="360"/>
        <w:rPr>
          <w:sz w:val="22"/>
          <w:szCs w:val="22"/>
        </w:rPr>
      </w:pPr>
    </w:p>
    <w:tbl>
      <w:tblPr>
        <w:tblStyle w:val="Grilledutableau"/>
        <w:tblW w:w="5670" w:type="dxa"/>
        <w:jc w:val="center"/>
        <w:tblLook w:val="04A0" w:firstRow="1" w:lastRow="0" w:firstColumn="1" w:lastColumn="0" w:noHBand="0" w:noVBand="1"/>
      </w:tblPr>
      <w:tblGrid>
        <w:gridCol w:w="3638"/>
        <w:gridCol w:w="2032"/>
      </w:tblGrid>
      <w:tr w:rsidR="00BD4487" w:rsidTr="00474831">
        <w:trPr>
          <w:trHeight w:val="227"/>
          <w:jc w:val="center"/>
        </w:trPr>
        <w:tc>
          <w:tcPr>
            <w:tcW w:w="0" w:type="auto"/>
          </w:tcPr>
          <w:p w:rsidR="00BD4487" w:rsidRDefault="00BD4487" w:rsidP="00474831">
            <w:pPr>
              <w:pStyle w:val="Default"/>
              <w:rPr>
                <w:sz w:val="22"/>
                <w:szCs w:val="22"/>
              </w:rPr>
            </w:pPr>
            <w:r>
              <w:rPr>
                <w:sz w:val="22"/>
                <w:szCs w:val="22"/>
              </w:rPr>
              <w:t>Module de Young</w:t>
            </w:r>
          </w:p>
        </w:tc>
        <w:tc>
          <w:tcPr>
            <w:tcW w:w="0" w:type="auto"/>
          </w:tcPr>
          <w:p w:rsidR="00BD4487" w:rsidRDefault="00BD4487" w:rsidP="00474831">
            <w:pPr>
              <w:pStyle w:val="Default"/>
              <w:rPr>
                <w:sz w:val="22"/>
                <w:szCs w:val="22"/>
              </w:rPr>
            </w:pPr>
            <w:r>
              <w:rPr>
                <w:sz w:val="22"/>
                <w:szCs w:val="22"/>
              </w:rPr>
              <w:t>108 000 MPa</w:t>
            </w:r>
          </w:p>
        </w:tc>
      </w:tr>
      <w:tr w:rsidR="00BD4487" w:rsidTr="00474831">
        <w:trPr>
          <w:trHeight w:val="227"/>
          <w:jc w:val="center"/>
        </w:trPr>
        <w:tc>
          <w:tcPr>
            <w:tcW w:w="0" w:type="auto"/>
          </w:tcPr>
          <w:p w:rsidR="00BD4487" w:rsidRDefault="005765C5" w:rsidP="00474831">
            <w:pPr>
              <w:pStyle w:val="Default"/>
              <w:rPr>
                <w:sz w:val="22"/>
                <w:szCs w:val="22"/>
              </w:rPr>
            </w:pPr>
            <w:r>
              <w:rPr>
                <w:sz w:val="22"/>
                <w:szCs w:val="22"/>
              </w:rPr>
              <w:t>Coefficient de Poisson</w:t>
            </w:r>
          </w:p>
        </w:tc>
        <w:tc>
          <w:tcPr>
            <w:tcW w:w="0" w:type="auto"/>
          </w:tcPr>
          <w:p w:rsidR="00BD4487" w:rsidRDefault="005765C5" w:rsidP="00474831">
            <w:pPr>
              <w:pStyle w:val="Default"/>
              <w:rPr>
                <w:sz w:val="22"/>
                <w:szCs w:val="22"/>
              </w:rPr>
            </w:pPr>
            <w:r>
              <w:rPr>
                <w:sz w:val="22"/>
                <w:szCs w:val="22"/>
              </w:rPr>
              <w:t>0.26</w:t>
            </w:r>
          </w:p>
        </w:tc>
      </w:tr>
      <w:tr w:rsidR="00BD4487" w:rsidTr="00474831">
        <w:trPr>
          <w:trHeight w:val="227"/>
          <w:jc w:val="center"/>
        </w:trPr>
        <w:tc>
          <w:tcPr>
            <w:tcW w:w="0" w:type="auto"/>
          </w:tcPr>
          <w:p w:rsidR="00BD4487" w:rsidRDefault="005765C5" w:rsidP="00474831">
            <w:pPr>
              <w:pStyle w:val="Default"/>
              <w:rPr>
                <w:sz w:val="22"/>
                <w:szCs w:val="22"/>
              </w:rPr>
            </w:pPr>
            <w:r>
              <w:rPr>
                <w:sz w:val="22"/>
                <w:szCs w:val="22"/>
              </w:rPr>
              <w:t>Module de cisaillement</w:t>
            </w:r>
          </w:p>
        </w:tc>
        <w:tc>
          <w:tcPr>
            <w:tcW w:w="0" w:type="auto"/>
          </w:tcPr>
          <w:p w:rsidR="00BD4487" w:rsidRDefault="005765C5" w:rsidP="00474831">
            <w:pPr>
              <w:pStyle w:val="Default"/>
              <w:rPr>
                <w:sz w:val="22"/>
                <w:szCs w:val="22"/>
              </w:rPr>
            </w:pPr>
            <w:r>
              <w:rPr>
                <w:sz w:val="22"/>
                <w:szCs w:val="22"/>
              </w:rPr>
              <w:t>-</w:t>
            </w:r>
          </w:p>
        </w:tc>
      </w:tr>
      <w:tr w:rsidR="00BD4487" w:rsidTr="00474831">
        <w:trPr>
          <w:trHeight w:val="227"/>
          <w:jc w:val="center"/>
        </w:trPr>
        <w:tc>
          <w:tcPr>
            <w:tcW w:w="0" w:type="auto"/>
          </w:tcPr>
          <w:p w:rsidR="00BD4487" w:rsidRDefault="005765C5" w:rsidP="00474831">
            <w:pPr>
              <w:pStyle w:val="Default"/>
              <w:rPr>
                <w:sz w:val="22"/>
                <w:szCs w:val="22"/>
              </w:rPr>
            </w:pPr>
            <w:r>
              <w:rPr>
                <w:sz w:val="22"/>
                <w:szCs w:val="22"/>
              </w:rPr>
              <w:t>Masse volumique recalée</w:t>
            </w:r>
          </w:p>
        </w:tc>
        <w:tc>
          <w:tcPr>
            <w:tcW w:w="0" w:type="auto"/>
          </w:tcPr>
          <w:p w:rsidR="00BD4487" w:rsidRPr="005765C5" w:rsidRDefault="005765C5" w:rsidP="00474831">
            <w:pPr>
              <w:pStyle w:val="Default"/>
              <w:rPr>
                <w:sz w:val="22"/>
                <w:szCs w:val="22"/>
                <w:vertAlign w:val="superscript"/>
              </w:rPr>
            </w:pPr>
            <w:r>
              <w:rPr>
                <w:sz w:val="22"/>
                <w:szCs w:val="22"/>
              </w:rPr>
              <w:t>7 243 kg.m</w:t>
            </w:r>
            <w:r>
              <w:rPr>
                <w:sz w:val="22"/>
                <w:szCs w:val="22"/>
                <w:vertAlign w:val="superscript"/>
              </w:rPr>
              <w:t>-3</w:t>
            </w:r>
          </w:p>
        </w:tc>
      </w:tr>
      <w:tr w:rsidR="00BD4487" w:rsidTr="00474831">
        <w:trPr>
          <w:trHeight w:val="227"/>
          <w:jc w:val="center"/>
        </w:trPr>
        <w:tc>
          <w:tcPr>
            <w:tcW w:w="0" w:type="auto"/>
          </w:tcPr>
          <w:p w:rsidR="00BD4487" w:rsidRDefault="00603412" w:rsidP="00474831">
            <w:pPr>
              <w:pStyle w:val="Default"/>
              <w:rPr>
                <w:sz w:val="22"/>
                <w:szCs w:val="22"/>
              </w:rPr>
            </w:pPr>
            <w:r>
              <w:rPr>
                <w:sz w:val="22"/>
                <w:szCs w:val="22"/>
              </w:rPr>
              <w:t>Limite d’élasticité</w:t>
            </w:r>
          </w:p>
        </w:tc>
        <w:tc>
          <w:tcPr>
            <w:tcW w:w="0" w:type="auto"/>
          </w:tcPr>
          <w:p w:rsidR="00BD4487" w:rsidRDefault="00603412" w:rsidP="00474831">
            <w:pPr>
              <w:pStyle w:val="Default"/>
              <w:rPr>
                <w:sz w:val="22"/>
                <w:szCs w:val="22"/>
              </w:rPr>
            </w:pPr>
            <w:r>
              <w:rPr>
                <w:sz w:val="22"/>
                <w:szCs w:val="22"/>
              </w:rPr>
              <w:t>195 MPa</w:t>
            </w:r>
          </w:p>
        </w:tc>
      </w:tr>
      <w:tr w:rsidR="00BD4487" w:rsidTr="00474831">
        <w:trPr>
          <w:trHeight w:val="227"/>
          <w:jc w:val="center"/>
        </w:trPr>
        <w:tc>
          <w:tcPr>
            <w:tcW w:w="0" w:type="auto"/>
          </w:tcPr>
          <w:p w:rsidR="00BD4487" w:rsidRDefault="00603412" w:rsidP="00474831">
            <w:pPr>
              <w:pStyle w:val="Default"/>
              <w:rPr>
                <w:sz w:val="22"/>
                <w:szCs w:val="22"/>
              </w:rPr>
            </w:pPr>
            <w:r>
              <w:rPr>
                <w:sz w:val="22"/>
                <w:szCs w:val="22"/>
              </w:rPr>
              <w:t>Limite de traction</w:t>
            </w:r>
          </w:p>
        </w:tc>
        <w:tc>
          <w:tcPr>
            <w:tcW w:w="0" w:type="auto"/>
          </w:tcPr>
          <w:p w:rsidR="00BD4487" w:rsidRDefault="00603412" w:rsidP="00474831">
            <w:pPr>
              <w:pStyle w:val="Default"/>
              <w:rPr>
                <w:sz w:val="22"/>
                <w:szCs w:val="22"/>
              </w:rPr>
            </w:pPr>
            <w:r>
              <w:rPr>
                <w:sz w:val="22"/>
                <w:szCs w:val="22"/>
              </w:rPr>
              <w:t>300 MPa</w:t>
            </w:r>
          </w:p>
        </w:tc>
      </w:tr>
      <w:tr w:rsidR="00BD4487" w:rsidTr="00474831">
        <w:trPr>
          <w:trHeight w:val="227"/>
          <w:jc w:val="center"/>
        </w:trPr>
        <w:tc>
          <w:tcPr>
            <w:tcW w:w="0" w:type="auto"/>
          </w:tcPr>
          <w:p w:rsidR="00BD4487" w:rsidRDefault="00603412" w:rsidP="00474831">
            <w:pPr>
              <w:pStyle w:val="Default"/>
              <w:rPr>
                <w:sz w:val="22"/>
                <w:szCs w:val="22"/>
              </w:rPr>
            </w:pPr>
            <w:r>
              <w:rPr>
                <w:sz w:val="22"/>
                <w:szCs w:val="22"/>
              </w:rPr>
              <w:t>Allongement à rupture</w:t>
            </w:r>
          </w:p>
        </w:tc>
        <w:tc>
          <w:tcPr>
            <w:tcW w:w="0" w:type="auto"/>
          </w:tcPr>
          <w:p w:rsidR="00BD4487" w:rsidRDefault="00603412" w:rsidP="00297FC7">
            <w:pPr>
              <w:pStyle w:val="Default"/>
              <w:keepNext/>
              <w:rPr>
                <w:sz w:val="22"/>
                <w:szCs w:val="22"/>
              </w:rPr>
            </w:pPr>
            <w:r>
              <w:rPr>
                <w:sz w:val="22"/>
                <w:szCs w:val="22"/>
              </w:rPr>
              <w:t>0.8</w:t>
            </w:r>
            <w:r w:rsidR="001E40DD">
              <w:rPr>
                <w:sz w:val="22"/>
                <w:szCs w:val="22"/>
              </w:rPr>
              <w:t xml:space="preserve"> </w:t>
            </w:r>
            <w:r>
              <w:rPr>
                <w:sz w:val="22"/>
                <w:szCs w:val="22"/>
              </w:rPr>
              <w:t>%</w:t>
            </w:r>
          </w:p>
        </w:tc>
      </w:tr>
    </w:tbl>
    <w:p w:rsidR="00F25491" w:rsidRDefault="00297FC7" w:rsidP="00297FC7">
      <w:pPr>
        <w:pStyle w:val="Lgende"/>
        <w:rPr>
          <w:sz w:val="22"/>
          <w:szCs w:val="22"/>
        </w:rPr>
      </w:pPr>
      <w:bookmarkStart w:id="117" w:name="Tableau2"/>
      <w:bookmarkStart w:id="118" w:name="_Toc425429856"/>
      <w:r>
        <w:t xml:space="preserve">Tableau </w:t>
      </w:r>
      <w:r w:rsidR="00910827">
        <w:fldChar w:fldCharType="begin"/>
      </w:r>
      <w:r w:rsidR="00910827">
        <w:instrText xml:space="preserve"> SEQ Tableau \* ARABIC </w:instrText>
      </w:r>
      <w:r w:rsidR="00910827">
        <w:fldChar w:fldCharType="separate"/>
      </w:r>
      <w:r w:rsidR="00846588">
        <w:rPr>
          <w:noProof/>
        </w:rPr>
        <w:t>2</w:t>
      </w:r>
      <w:r w:rsidR="00910827">
        <w:rPr>
          <w:noProof/>
        </w:rPr>
        <w:fldChar w:fldCharType="end"/>
      </w:r>
      <w:bookmarkEnd w:id="117"/>
      <w:r>
        <w:rPr>
          <w:lang w:val="fr-FR"/>
        </w:rPr>
        <w:t xml:space="preserve"> </w:t>
      </w:r>
      <w:r w:rsidR="006A6B2A">
        <w:rPr>
          <w:noProof/>
          <w:lang w:val="fr-FR"/>
        </w:rPr>
        <w:t>–</w:t>
      </w:r>
      <w:r>
        <w:rPr>
          <w:lang w:val="fr-FR"/>
        </w:rPr>
        <w:t xml:space="preserve"> Propriétés linéaires de la fonte GL300 à 200°C</w:t>
      </w:r>
      <w:bookmarkEnd w:id="118"/>
    </w:p>
    <w:p w:rsidR="00F71473" w:rsidRDefault="00F71473" w:rsidP="00F71473">
      <w:r>
        <w:t xml:space="preserve"> </w:t>
      </w:r>
    </w:p>
    <w:tbl>
      <w:tblPr>
        <w:tblStyle w:val="Grilledutableau"/>
        <w:tblW w:w="5670" w:type="dxa"/>
        <w:jc w:val="center"/>
        <w:tblLook w:val="04A0" w:firstRow="1" w:lastRow="0" w:firstColumn="1" w:lastColumn="0" w:noHBand="0" w:noVBand="1"/>
      </w:tblPr>
      <w:tblGrid>
        <w:gridCol w:w="3638"/>
        <w:gridCol w:w="2032"/>
      </w:tblGrid>
      <w:tr w:rsidR="002453E0" w:rsidTr="009F7AF8">
        <w:trPr>
          <w:trHeight w:val="227"/>
          <w:jc w:val="center"/>
        </w:trPr>
        <w:tc>
          <w:tcPr>
            <w:tcW w:w="0" w:type="auto"/>
          </w:tcPr>
          <w:p w:rsidR="00E43DA4" w:rsidRDefault="00E43DA4" w:rsidP="009F7AF8">
            <w:pPr>
              <w:pStyle w:val="Default"/>
              <w:rPr>
                <w:sz w:val="22"/>
                <w:szCs w:val="22"/>
              </w:rPr>
            </w:pPr>
            <w:r>
              <w:rPr>
                <w:sz w:val="22"/>
                <w:szCs w:val="22"/>
              </w:rPr>
              <w:t>Module de Young</w:t>
            </w:r>
          </w:p>
        </w:tc>
        <w:tc>
          <w:tcPr>
            <w:tcW w:w="0" w:type="auto"/>
          </w:tcPr>
          <w:p w:rsidR="00E43DA4" w:rsidRDefault="002453E0" w:rsidP="009F7AF8">
            <w:pPr>
              <w:pStyle w:val="Default"/>
              <w:rPr>
                <w:sz w:val="22"/>
                <w:szCs w:val="22"/>
              </w:rPr>
            </w:pPr>
            <w:r>
              <w:rPr>
                <w:sz w:val="22"/>
                <w:szCs w:val="22"/>
              </w:rPr>
              <w:t>210</w:t>
            </w:r>
            <w:r w:rsidR="00E43DA4">
              <w:rPr>
                <w:sz w:val="22"/>
                <w:szCs w:val="22"/>
              </w:rPr>
              <w:t> 000 MPa</w:t>
            </w:r>
          </w:p>
        </w:tc>
      </w:tr>
      <w:tr w:rsidR="00E43DA4" w:rsidTr="009F7AF8">
        <w:trPr>
          <w:trHeight w:val="227"/>
          <w:jc w:val="center"/>
        </w:trPr>
        <w:tc>
          <w:tcPr>
            <w:tcW w:w="0" w:type="auto"/>
          </w:tcPr>
          <w:p w:rsidR="00E43DA4" w:rsidRDefault="00E43DA4" w:rsidP="009F7AF8">
            <w:pPr>
              <w:pStyle w:val="Default"/>
              <w:rPr>
                <w:sz w:val="22"/>
                <w:szCs w:val="22"/>
              </w:rPr>
            </w:pPr>
            <w:r>
              <w:rPr>
                <w:sz w:val="22"/>
                <w:szCs w:val="22"/>
              </w:rPr>
              <w:t>Coefficient de Poisson</w:t>
            </w:r>
          </w:p>
        </w:tc>
        <w:tc>
          <w:tcPr>
            <w:tcW w:w="0" w:type="auto"/>
          </w:tcPr>
          <w:p w:rsidR="00E43DA4" w:rsidRDefault="00E43DA4" w:rsidP="002453E0">
            <w:pPr>
              <w:pStyle w:val="Default"/>
              <w:rPr>
                <w:sz w:val="22"/>
                <w:szCs w:val="22"/>
              </w:rPr>
            </w:pPr>
            <w:r>
              <w:rPr>
                <w:sz w:val="22"/>
                <w:szCs w:val="22"/>
              </w:rPr>
              <w:t>0.</w:t>
            </w:r>
            <w:r w:rsidR="002453E0">
              <w:rPr>
                <w:sz w:val="22"/>
                <w:szCs w:val="22"/>
              </w:rPr>
              <w:t>3</w:t>
            </w:r>
          </w:p>
        </w:tc>
      </w:tr>
      <w:tr w:rsidR="00E43DA4" w:rsidTr="009F7AF8">
        <w:trPr>
          <w:trHeight w:val="227"/>
          <w:jc w:val="center"/>
        </w:trPr>
        <w:tc>
          <w:tcPr>
            <w:tcW w:w="0" w:type="auto"/>
          </w:tcPr>
          <w:p w:rsidR="00E43DA4" w:rsidRDefault="00E43DA4" w:rsidP="009F7AF8">
            <w:pPr>
              <w:pStyle w:val="Default"/>
              <w:rPr>
                <w:sz w:val="22"/>
                <w:szCs w:val="22"/>
              </w:rPr>
            </w:pPr>
            <w:r>
              <w:rPr>
                <w:sz w:val="22"/>
                <w:szCs w:val="22"/>
              </w:rPr>
              <w:t>Module de cisaillement</w:t>
            </w:r>
          </w:p>
        </w:tc>
        <w:tc>
          <w:tcPr>
            <w:tcW w:w="0" w:type="auto"/>
          </w:tcPr>
          <w:p w:rsidR="00E43DA4" w:rsidRDefault="00E43DA4" w:rsidP="009F7AF8">
            <w:pPr>
              <w:pStyle w:val="Default"/>
              <w:rPr>
                <w:sz w:val="22"/>
                <w:szCs w:val="22"/>
              </w:rPr>
            </w:pPr>
            <w:r>
              <w:rPr>
                <w:sz w:val="22"/>
                <w:szCs w:val="22"/>
              </w:rPr>
              <w:t>-</w:t>
            </w:r>
          </w:p>
        </w:tc>
      </w:tr>
      <w:tr w:rsidR="00E43DA4" w:rsidTr="009F7AF8">
        <w:trPr>
          <w:trHeight w:val="227"/>
          <w:jc w:val="center"/>
        </w:trPr>
        <w:tc>
          <w:tcPr>
            <w:tcW w:w="0" w:type="auto"/>
          </w:tcPr>
          <w:p w:rsidR="00E43DA4" w:rsidRDefault="00E43DA4" w:rsidP="009F7AF8">
            <w:pPr>
              <w:pStyle w:val="Default"/>
              <w:rPr>
                <w:sz w:val="22"/>
                <w:szCs w:val="22"/>
              </w:rPr>
            </w:pPr>
            <w:r>
              <w:rPr>
                <w:sz w:val="22"/>
                <w:szCs w:val="22"/>
              </w:rPr>
              <w:t>Masse volumique recalée</w:t>
            </w:r>
          </w:p>
        </w:tc>
        <w:tc>
          <w:tcPr>
            <w:tcW w:w="0" w:type="auto"/>
          </w:tcPr>
          <w:p w:rsidR="00E43DA4" w:rsidRPr="005765C5" w:rsidRDefault="00E43DA4" w:rsidP="002453E0">
            <w:pPr>
              <w:pStyle w:val="Default"/>
              <w:rPr>
                <w:sz w:val="22"/>
                <w:szCs w:val="22"/>
                <w:vertAlign w:val="superscript"/>
              </w:rPr>
            </w:pPr>
            <w:r>
              <w:rPr>
                <w:sz w:val="22"/>
                <w:szCs w:val="22"/>
              </w:rPr>
              <w:t>7 </w:t>
            </w:r>
            <w:r w:rsidR="002453E0">
              <w:rPr>
                <w:sz w:val="22"/>
                <w:szCs w:val="22"/>
              </w:rPr>
              <w:t>866</w:t>
            </w:r>
            <w:r>
              <w:rPr>
                <w:sz w:val="22"/>
                <w:szCs w:val="22"/>
              </w:rPr>
              <w:t xml:space="preserve"> kg.m</w:t>
            </w:r>
            <w:r>
              <w:rPr>
                <w:sz w:val="22"/>
                <w:szCs w:val="22"/>
                <w:vertAlign w:val="superscript"/>
              </w:rPr>
              <w:t>-3</w:t>
            </w:r>
          </w:p>
        </w:tc>
      </w:tr>
      <w:tr w:rsidR="00E43DA4" w:rsidTr="009F7AF8">
        <w:trPr>
          <w:trHeight w:val="227"/>
          <w:jc w:val="center"/>
        </w:trPr>
        <w:tc>
          <w:tcPr>
            <w:tcW w:w="0" w:type="auto"/>
          </w:tcPr>
          <w:p w:rsidR="00E43DA4" w:rsidRDefault="00E43DA4" w:rsidP="009F7AF8">
            <w:pPr>
              <w:pStyle w:val="Default"/>
              <w:rPr>
                <w:sz w:val="22"/>
                <w:szCs w:val="22"/>
              </w:rPr>
            </w:pPr>
            <w:r>
              <w:rPr>
                <w:sz w:val="22"/>
                <w:szCs w:val="22"/>
              </w:rPr>
              <w:t>Limite d’élasticité</w:t>
            </w:r>
          </w:p>
        </w:tc>
        <w:tc>
          <w:tcPr>
            <w:tcW w:w="0" w:type="auto"/>
          </w:tcPr>
          <w:p w:rsidR="00E43DA4" w:rsidRDefault="002453E0" w:rsidP="009F7AF8">
            <w:pPr>
              <w:pStyle w:val="Default"/>
              <w:rPr>
                <w:sz w:val="22"/>
                <w:szCs w:val="22"/>
              </w:rPr>
            </w:pPr>
            <w:r>
              <w:rPr>
                <w:sz w:val="22"/>
                <w:szCs w:val="22"/>
              </w:rPr>
              <w:t>400</w:t>
            </w:r>
            <w:r w:rsidR="00E43DA4">
              <w:rPr>
                <w:sz w:val="22"/>
                <w:szCs w:val="22"/>
              </w:rPr>
              <w:t xml:space="preserve"> MPa</w:t>
            </w:r>
          </w:p>
        </w:tc>
      </w:tr>
      <w:tr w:rsidR="00E43DA4" w:rsidTr="009F7AF8">
        <w:trPr>
          <w:trHeight w:val="227"/>
          <w:jc w:val="center"/>
        </w:trPr>
        <w:tc>
          <w:tcPr>
            <w:tcW w:w="0" w:type="auto"/>
          </w:tcPr>
          <w:p w:rsidR="00E43DA4" w:rsidRDefault="00E43DA4" w:rsidP="009F7AF8">
            <w:pPr>
              <w:pStyle w:val="Default"/>
              <w:rPr>
                <w:sz w:val="22"/>
                <w:szCs w:val="22"/>
              </w:rPr>
            </w:pPr>
            <w:r>
              <w:rPr>
                <w:sz w:val="22"/>
                <w:szCs w:val="22"/>
              </w:rPr>
              <w:t>Limite de traction</w:t>
            </w:r>
          </w:p>
        </w:tc>
        <w:tc>
          <w:tcPr>
            <w:tcW w:w="0" w:type="auto"/>
          </w:tcPr>
          <w:p w:rsidR="00E43DA4" w:rsidRDefault="002453E0" w:rsidP="009F7AF8">
            <w:pPr>
              <w:pStyle w:val="Default"/>
              <w:rPr>
                <w:sz w:val="22"/>
                <w:szCs w:val="22"/>
              </w:rPr>
            </w:pPr>
            <w:r>
              <w:rPr>
                <w:sz w:val="22"/>
                <w:szCs w:val="22"/>
              </w:rPr>
              <w:t>600</w:t>
            </w:r>
            <w:r w:rsidR="00E43DA4">
              <w:rPr>
                <w:sz w:val="22"/>
                <w:szCs w:val="22"/>
              </w:rPr>
              <w:t xml:space="preserve"> MPa</w:t>
            </w:r>
          </w:p>
        </w:tc>
      </w:tr>
    </w:tbl>
    <w:p w:rsidR="00297FC7" w:rsidRDefault="00163D5E" w:rsidP="00163D5E">
      <w:pPr>
        <w:pStyle w:val="Lgende"/>
        <w:rPr>
          <w:lang w:val="fr-FR"/>
        </w:rPr>
      </w:pPr>
      <w:bookmarkStart w:id="119" w:name="Tableau3"/>
      <w:bookmarkStart w:id="120" w:name="_Toc425429857"/>
      <w:r>
        <w:t xml:space="preserve">Tableau </w:t>
      </w:r>
      <w:r w:rsidR="00910827">
        <w:fldChar w:fldCharType="begin"/>
      </w:r>
      <w:r w:rsidR="00910827">
        <w:instrText xml:space="preserve"> SEQ Tableau \* ARABIC </w:instrText>
      </w:r>
      <w:r w:rsidR="00910827">
        <w:fldChar w:fldCharType="separate"/>
      </w:r>
      <w:r w:rsidR="00846588">
        <w:rPr>
          <w:noProof/>
        </w:rPr>
        <w:t>3</w:t>
      </w:r>
      <w:r w:rsidR="00910827">
        <w:rPr>
          <w:noProof/>
        </w:rPr>
        <w:fldChar w:fldCharType="end"/>
      </w:r>
      <w:bookmarkEnd w:id="119"/>
      <w:r>
        <w:rPr>
          <w:lang w:val="fr-FR"/>
        </w:rPr>
        <w:t xml:space="preserve"> </w:t>
      </w:r>
      <w:r w:rsidR="006A6B2A">
        <w:rPr>
          <w:noProof/>
          <w:lang w:val="fr-FR"/>
        </w:rPr>
        <w:t>–</w:t>
      </w:r>
      <w:r>
        <w:rPr>
          <w:lang w:val="fr-FR"/>
        </w:rPr>
        <w:t xml:space="preserve"> Propriétés linéaires de l'acier C35 à 200°C</w:t>
      </w:r>
      <w:bookmarkEnd w:id="120"/>
    </w:p>
    <w:p w:rsidR="008207EC" w:rsidRPr="008207EC" w:rsidRDefault="008207EC" w:rsidP="008207EC">
      <w:pPr>
        <w:rPr>
          <w:vertAlign w:val="superscript"/>
        </w:rPr>
      </w:pPr>
      <w:r>
        <w:t>Les deux matériaux possèdent un coefficient de dilatation thermique égal à 1.2 10</w:t>
      </w:r>
      <w:r>
        <w:rPr>
          <w:vertAlign w:val="superscript"/>
        </w:rPr>
        <w:t>-5</w:t>
      </w:r>
      <w:r>
        <w:t>.</w:t>
      </w:r>
    </w:p>
    <w:p w:rsidR="009D1854" w:rsidRDefault="009D1854" w:rsidP="009D1854">
      <w:pPr>
        <w:pStyle w:val="Titre3"/>
        <w:rPr>
          <w:lang w:val="fr-FR"/>
        </w:rPr>
      </w:pPr>
      <w:bookmarkStart w:id="121" w:name="_Toc425429954"/>
      <w:r>
        <w:rPr>
          <w:lang w:val="fr-FR"/>
        </w:rPr>
        <w:t>Bilan mass</w:t>
      </w:r>
      <w:r w:rsidR="008627FE">
        <w:rPr>
          <w:lang w:val="fr-FR"/>
        </w:rPr>
        <w:t>e</w:t>
      </w:r>
      <w:bookmarkEnd w:id="121"/>
    </w:p>
    <w:p w:rsidR="00425299" w:rsidRDefault="00425299" w:rsidP="00425299">
      <w:r>
        <w:t xml:space="preserve">Le </w:t>
      </w:r>
      <w:r w:rsidR="001A3022">
        <w:fldChar w:fldCharType="begin"/>
      </w:r>
      <w:r w:rsidR="001A3022">
        <w:instrText xml:space="preserve"> REF Tableau4 \h </w:instrText>
      </w:r>
      <w:r w:rsidR="001A3022">
        <w:fldChar w:fldCharType="separate"/>
      </w:r>
      <w:r w:rsidR="00CB7728">
        <w:t xml:space="preserve">Tableau </w:t>
      </w:r>
      <w:r w:rsidR="00CB7728">
        <w:rPr>
          <w:noProof/>
        </w:rPr>
        <w:t>4</w:t>
      </w:r>
      <w:r w:rsidR="001A3022">
        <w:fldChar w:fldCharType="end"/>
      </w:r>
      <w:r>
        <w:t xml:space="preserve"> présente le bilan masse du volant moteur et de sa couronne. </w:t>
      </w:r>
    </w:p>
    <w:p w:rsidR="00095117" w:rsidRDefault="00095117" w:rsidP="00425299"/>
    <w:tbl>
      <w:tblPr>
        <w:tblStyle w:val="Grilledutableau"/>
        <w:tblW w:w="8505" w:type="dxa"/>
        <w:jc w:val="center"/>
        <w:tblLook w:val="04A0" w:firstRow="1" w:lastRow="0" w:firstColumn="1" w:lastColumn="0" w:noHBand="0" w:noVBand="1"/>
      </w:tblPr>
      <w:tblGrid>
        <w:gridCol w:w="1722"/>
        <w:gridCol w:w="1759"/>
        <w:gridCol w:w="1647"/>
        <w:gridCol w:w="1715"/>
        <w:gridCol w:w="1662"/>
      </w:tblGrid>
      <w:tr w:rsidR="00425299" w:rsidTr="00C86A89">
        <w:trPr>
          <w:jc w:val="center"/>
        </w:trPr>
        <w:tc>
          <w:tcPr>
            <w:tcW w:w="1955" w:type="dxa"/>
          </w:tcPr>
          <w:p w:rsidR="00425299" w:rsidRDefault="00425299" w:rsidP="00425299">
            <w:pPr>
              <w:jc w:val="center"/>
            </w:pPr>
          </w:p>
        </w:tc>
        <w:tc>
          <w:tcPr>
            <w:tcW w:w="1956" w:type="dxa"/>
          </w:tcPr>
          <w:p w:rsidR="00425299" w:rsidRDefault="00425299" w:rsidP="00425299">
            <w:pPr>
              <w:jc w:val="center"/>
            </w:pPr>
          </w:p>
        </w:tc>
        <w:tc>
          <w:tcPr>
            <w:tcW w:w="1956" w:type="dxa"/>
          </w:tcPr>
          <w:p w:rsidR="00425299" w:rsidRDefault="00425299" w:rsidP="00425299">
            <w:pPr>
              <w:jc w:val="center"/>
            </w:pPr>
            <w:r>
              <w:t>CAO</w:t>
            </w:r>
          </w:p>
        </w:tc>
        <w:tc>
          <w:tcPr>
            <w:tcW w:w="1956" w:type="dxa"/>
          </w:tcPr>
          <w:p w:rsidR="00425299" w:rsidRDefault="007617B3" w:rsidP="00425299">
            <w:pPr>
              <w:jc w:val="center"/>
            </w:pPr>
            <w:r>
              <w:t>Modèle EF</w:t>
            </w:r>
          </w:p>
        </w:tc>
        <w:tc>
          <w:tcPr>
            <w:tcW w:w="1956" w:type="dxa"/>
          </w:tcPr>
          <w:p w:rsidR="00425299" w:rsidRDefault="007617B3" w:rsidP="00425299">
            <w:pPr>
              <w:jc w:val="center"/>
            </w:pPr>
            <w:r>
              <w:t>Ecart (%)</w:t>
            </w:r>
          </w:p>
        </w:tc>
      </w:tr>
      <w:tr w:rsidR="00203BBA" w:rsidTr="00C86A89">
        <w:trPr>
          <w:jc w:val="center"/>
        </w:trPr>
        <w:tc>
          <w:tcPr>
            <w:tcW w:w="1955" w:type="dxa"/>
            <w:vMerge w:val="restart"/>
          </w:tcPr>
          <w:p w:rsidR="00203BBA" w:rsidRDefault="00203BBA" w:rsidP="00425299">
            <w:pPr>
              <w:jc w:val="center"/>
            </w:pPr>
          </w:p>
          <w:p w:rsidR="00203BBA" w:rsidRPr="00203BBA" w:rsidRDefault="00203BBA" w:rsidP="00203BBA">
            <w:pPr>
              <w:jc w:val="center"/>
            </w:pPr>
            <w:r>
              <w:t>Masses (kg)</w:t>
            </w:r>
          </w:p>
        </w:tc>
        <w:tc>
          <w:tcPr>
            <w:tcW w:w="1956" w:type="dxa"/>
          </w:tcPr>
          <w:p w:rsidR="00203BBA" w:rsidRDefault="00203BBA" w:rsidP="00425299">
            <w:pPr>
              <w:jc w:val="center"/>
            </w:pPr>
            <w:r>
              <w:t>Volant moteur</w:t>
            </w:r>
          </w:p>
        </w:tc>
        <w:tc>
          <w:tcPr>
            <w:tcW w:w="1956" w:type="dxa"/>
          </w:tcPr>
          <w:p w:rsidR="00203BBA" w:rsidRDefault="00404A4F" w:rsidP="00404A4F">
            <w:pPr>
              <w:jc w:val="center"/>
            </w:pPr>
            <w:r>
              <w:t>4.96</w:t>
            </w:r>
          </w:p>
        </w:tc>
        <w:tc>
          <w:tcPr>
            <w:tcW w:w="1956" w:type="dxa"/>
          </w:tcPr>
          <w:p w:rsidR="00203BBA" w:rsidRDefault="00404A4F" w:rsidP="00404A4F">
            <w:pPr>
              <w:jc w:val="center"/>
            </w:pPr>
            <w:r>
              <w:t>5.96</w:t>
            </w:r>
          </w:p>
        </w:tc>
        <w:tc>
          <w:tcPr>
            <w:tcW w:w="1956" w:type="dxa"/>
          </w:tcPr>
          <w:p w:rsidR="00203BBA" w:rsidRDefault="00404A4F" w:rsidP="00425299">
            <w:pPr>
              <w:jc w:val="center"/>
            </w:pPr>
            <w:r>
              <w:t>0</w:t>
            </w:r>
          </w:p>
        </w:tc>
      </w:tr>
      <w:tr w:rsidR="00203BBA" w:rsidTr="00C86A89">
        <w:trPr>
          <w:jc w:val="center"/>
        </w:trPr>
        <w:tc>
          <w:tcPr>
            <w:tcW w:w="1955" w:type="dxa"/>
            <w:vMerge/>
          </w:tcPr>
          <w:p w:rsidR="00203BBA" w:rsidRDefault="00203BBA" w:rsidP="00425299">
            <w:pPr>
              <w:jc w:val="center"/>
            </w:pPr>
          </w:p>
        </w:tc>
        <w:tc>
          <w:tcPr>
            <w:tcW w:w="1956" w:type="dxa"/>
          </w:tcPr>
          <w:p w:rsidR="00203BBA" w:rsidRDefault="00203BBA" w:rsidP="00425299">
            <w:pPr>
              <w:jc w:val="center"/>
            </w:pPr>
            <w:r>
              <w:t>Couronne</w:t>
            </w:r>
          </w:p>
        </w:tc>
        <w:tc>
          <w:tcPr>
            <w:tcW w:w="1956" w:type="dxa"/>
          </w:tcPr>
          <w:p w:rsidR="00203BBA" w:rsidRDefault="00404A4F" w:rsidP="00404A4F">
            <w:pPr>
              <w:jc w:val="center"/>
            </w:pPr>
            <w:r>
              <w:t>0.74</w:t>
            </w:r>
          </w:p>
        </w:tc>
        <w:tc>
          <w:tcPr>
            <w:tcW w:w="1956" w:type="dxa"/>
          </w:tcPr>
          <w:p w:rsidR="00203BBA" w:rsidRDefault="00404A4F" w:rsidP="00425299">
            <w:pPr>
              <w:jc w:val="center"/>
            </w:pPr>
            <w:r>
              <w:t>0.74</w:t>
            </w:r>
          </w:p>
        </w:tc>
        <w:tc>
          <w:tcPr>
            <w:tcW w:w="1956" w:type="dxa"/>
          </w:tcPr>
          <w:p w:rsidR="00203BBA" w:rsidRDefault="00404A4F" w:rsidP="00425299">
            <w:pPr>
              <w:jc w:val="center"/>
            </w:pPr>
            <w:r>
              <w:t>0</w:t>
            </w:r>
          </w:p>
        </w:tc>
      </w:tr>
      <w:tr w:rsidR="00203BBA" w:rsidTr="00C86A89">
        <w:trPr>
          <w:jc w:val="center"/>
        </w:trPr>
        <w:tc>
          <w:tcPr>
            <w:tcW w:w="1955" w:type="dxa"/>
            <w:vMerge/>
          </w:tcPr>
          <w:p w:rsidR="00203BBA" w:rsidRDefault="00203BBA" w:rsidP="00425299">
            <w:pPr>
              <w:jc w:val="center"/>
            </w:pPr>
          </w:p>
        </w:tc>
        <w:tc>
          <w:tcPr>
            <w:tcW w:w="1956" w:type="dxa"/>
          </w:tcPr>
          <w:p w:rsidR="00203BBA" w:rsidRDefault="00203BBA" w:rsidP="00425299">
            <w:pPr>
              <w:jc w:val="center"/>
            </w:pPr>
            <w:r>
              <w:t>Total</w:t>
            </w:r>
          </w:p>
        </w:tc>
        <w:tc>
          <w:tcPr>
            <w:tcW w:w="1956" w:type="dxa"/>
          </w:tcPr>
          <w:p w:rsidR="00203BBA" w:rsidRDefault="00404A4F" w:rsidP="00404A4F">
            <w:pPr>
              <w:jc w:val="center"/>
            </w:pPr>
            <w:r>
              <w:t>6.70</w:t>
            </w:r>
          </w:p>
        </w:tc>
        <w:tc>
          <w:tcPr>
            <w:tcW w:w="1956" w:type="dxa"/>
          </w:tcPr>
          <w:p w:rsidR="00203BBA" w:rsidRDefault="00DA1A8C" w:rsidP="00425299">
            <w:pPr>
              <w:jc w:val="center"/>
            </w:pPr>
            <w:r>
              <w:t>5.70</w:t>
            </w:r>
          </w:p>
        </w:tc>
        <w:tc>
          <w:tcPr>
            <w:tcW w:w="1956" w:type="dxa"/>
          </w:tcPr>
          <w:p w:rsidR="00203BBA" w:rsidRDefault="00404A4F" w:rsidP="00425299">
            <w:pPr>
              <w:jc w:val="center"/>
            </w:pPr>
            <w:r>
              <w:t>0</w:t>
            </w:r>
          </w:p>
        </w:tc>
      </w:tr>
      <w:tr w:rsidR="00DA52D3" w:rsidTr="00C86A89">
        <w:trPr>
          <w:jc w:val="center"/>
        </w:trPr>
        <w:tc>
          <w:tcPr>
            <w:tcW w:w="1955" w:type="dxa"/>
            <w:vMerge w:val="restart"/>
            <w:vAlign w:val="center"/>
          </w:tcPr>
          <w:p w:rsidR="00DA52D3" w:rsidRPr="00DA52D3" w:rsidRDefault="00DA52D3" w:rsidP="00E96F08">
            <w:pPr>
              <w:jc w:val="center"/>
            </w:pPr>
            <w:r>
              <w:t>Position centre de gravité total</w:t>
            </w:r>
          </w:p>
        </w:tc>
        <w:tc>
          <w:tcPr>
            <w:tcW w:w="1956" w:type="dxa"/>
          </w:tcPr>
          <w:p w:rsidR="00DA52D3" w:rsidRDefault="00FC5FAD" w:rsidP="00425299">
            <w:pPr>
              <w:jc w:val="center"/>
            </w:pPr>
            <w:r>
              <w:t>X (mm)</w:t>
            </w:r>
          </w:p>
        </w:tc>
        <w:tc>
          <w:tcPr>
            <w:tcW w:w="1956" w:type="dxa"/>
          </w:tcPr>
          <w:p w:rsidR="00DA52D3" w:rsidRDefault="00404A4F" w:rsidP="00425299">
            <w:pPr>
              <w:jc w:val="center"/>
            </w:pPr>
            <w:r>
              <w:t>-</w:t>
            </w:r>
          </w:p>
        </w:tc>
        <w:tc>
          <w:tcPr>
            <w:tcW w:w="1956" w:type="dxa"/>
          </w:tcPr>
          <w:p w:rsidR="00DA52D3" w:rsidRDefault="00414CB4" w:rsidP="00425299">
            <w:pPr>
              <w:jc w:val="center"/>
            </w:pPr>
            <w:r>
              <w:t>-12.7</w:t>
            </w:r>
          </w:p>
        </w:tc>
        <w:tc>
          <w:tcPr>
            <w:tcW w:w="1956" w:type="dxa"/>
          </w:tcPr>
          <w:p w:rsidR="00DA52D3" w:rsidRDefault="007E6384" w:rsidP="00425299">
            <w:pPr>
              <w:jc w:val="center"/>
            </w:pPr>
            <w:r>
              <w:t>-</w:t>
            </w:r>
          </w:p>
        </w:tc>
      </w:tr>
      <w:tr w:rsidR="00DA52D3" w:rsidTr="00C86A89">
        <w:trPr>
          <w:jc w:val="center"/>
        </w:trPr>
        <w:tc>
          <w:tcPr>
            <w:tcW w:w="1955" w:type="dxa"/>
            <w:vMerge/>
          </w:tcPr>
          <w:p w:rsidR="00DA52D3" w:rsidRDefault="00DA52D3" w:rsidP="00425299">
            <w:pPr>
              <w:jc w:val="center"/>
            </w:pPr>
          </w:p>
        </w:tc>
        <w:tc>
          <w:tcPr>
            <w:tcW w:w="1956" w:type="dxa"/>
          </w:tcPr>
          <w:p w:rsidR="00DA52D3" w:rsidRDefault="00FC5FAD" w:rsidP="00425299">
            <w:pPr>
              <w:jc w:val="center"/>
            </w:pPr>
            <w:r>
              <w:t>Y (mm)</w:t>
            </w:r>
          </w:p>
        </w:tc>
        <w:tc>
          <w:tcPr>
            <w:tcW w:w="1956" w:type="dxa"/>
          </w:tcPr>
          <w:p w:rsidR="00DA52D3" w:rsidRDefault="00404A4F" w:rsidP="00425299">
            <w:pPr>
              <w:jc w:val="center"/>
            </w:pPr>
            <w:r>
              <w:t>-</w:t>
            </w:r>
          </w:p>
        </w:tc>
        <w:tc>
          <w:tcPr>
            <w:tcW w:w="1956" w:type="dxa"/>
          </w:tcPr>
          <w:p w:rsidR="00DA52D3" w:rsidRDefault="00414CB4" w:rsidP="00425299">
            <w:pPr>
              <w:jc w:val="center"/>
            </w:pPr>
            <w:r>
              <w:t>-0.018</w:t>
            </w:r>
          </w:p>
        </w:tc>
        <w:tc>
          <w:tcPr>
            <w:tcW w:w="1956" w:type="dxa"/>
          </w:tcPr>
          <w:p w:rsidR="00DA52D3" w:rsidRDefault="007E6384" w:rsidP="00425299">
            <w:pPr>
              <w:jc w:val="center"/>
            </w:pPr>
            <w:r>
              <w:t>-</w:t>
            </w:r>
          </w:p>
        </w:tc>
      </w:tr>
      <w:tr w:rsidR="00DA52D3" w:rsidTr="00C86A89">
        <w:trPr>
          <w:jc w:val="center"/>
        </w:trPr>
        <w:tc>
          <w:tcPr>
            <w:tcW w:w="1955" w:type="dxa"/>
            <w:vMerge/>
          </w:tcPr>
          <w:p w:rsidR="00DA52D3" w:rsidRDefault="00DA52D3" w:rsidP="00425299">
            <w:pPr>
              <w:jc w:val="center"/>
            </w:pPr>
          </w:p>
        </w:tc>
        <w:tc>
          <w:tcPr>
            <w:tcW w:w="1956" w:type="dxa"/>
          </w:tcPr>
          <w:p w:rsidR="00DA52D3" w:rsidRDefault="00FC5FAD" w:rsidP="00425299">
            <w:pPr>
              <w:jc w:val="center"/>
            </w:pPr>
            <w:r>
              <w:t>Z (mm)</w:t>
            </w:r>
          </w:p>
        </w:tc>
        <w:tc>
          <w:tcPr>
            <w:tcW w:w="1956" w:type="dxa"/>
          </w:tcPr>
          <w:p w:rsidR="00DA52D3" w:rsidRDefault="00404A4F" w:rsidP="00425299">
            <w:pPr>
              <w:jc w:val="center"/>
            </w:pPr>
            <w:r>
              <w:t>-</w:t>
            </w:r>
          </w:p>
        </w:tc>
        <w:tc>
          <w:tcPr>
            <w:tcW w:w="1956" w:type="dxa"/>
          </w:tcPr>
          <w:p w:rsidR="00DA52D3" w:rsidRDefault="00414CB4" w:rsidP="00425299">
            <w:pPr>
              <w:jc w:val="center"/>
            </w:pPr>
            <w:r>
              <w:t>-0.008</w:t>
            </w:r>
          </w:p>
        </w:tc>
        <w:tc>
          <w:tcPr>
            <w:tcW w:w="1956" w:type="dxa"/>
          </w:tcPr>
          <w:p w:rsidR="00DA52D3" w:rsidRDefault="007E6384" w:rsidP="0075427D">
            <w:pPr>
              <w:keepNext/>
              <w:jc w:val="center"/>
            </w:pPr>
            <w:r>
              <w:t>-</w:t>
            </w:r>
          </w:p>
        </w:tc>
      </w:tr>
    </w:tbl>
    <w:p w:rsidR="00425299" w:rsidRDefault="0075427D" w:rsidP="0075427D">
      <w:pPr>
        <w:pStyle w:val="Lgende"/>
        <w:rPr>
          <w:lang w:val="fr-FR"/>
        </w:rPr>
      </w:pPr>
      <w:bookmarkStart w:id="122" w:name="Tableau4"/>
      <w:bookmarkStart w:id="123" w:name="_Toc425429858"/>
      <w:r>
        <w:t xml:space="preserve">Tableau </w:t>
      </w:r>
      <w:r w:rsidR="00910827">
        <w:fldChar w:fldCharType="begin"/>
      </w:r>
      <w:r w:rsidR="00910827">
        <w:instrText xml:space="preserve"> SEQ Tableau \* ARABIC </w:instrText>
      </w:r>
      <w:r w:rsidR="00910827">
        <w:fldChar w:fldCharType="separate"/>
      </w:r>
      <w:r w:rsidR="00846588">
        <w:rPr>
          <w:noProof/>
        </w:rPr>
        <w:t>4</w:t>
      </w:r>
      <w:r w:rsidR="00910827">
        <w:rPr>
          <w:noProof/>
        </w:rPr>
        <w:fldChar w:fldCharType="end"/>
      </w:r>
      <w:bookmarkEnd w:id="122"/>
      <w:r>
        <w:rPr>
          <w:lang w:val="fr-FR"/>
        </w:rPr>
        <w:t xml:space="preserve"> </w:t>
      </w:r>
      <w:r w:rsidR="00141AFB">
        <w:rPr>
          <w:lang w:val="fr-FR"/>
        </w:rPr>
        <w:t>–</w:t>
      </w:r>
      <w:r>
        <w:rPr>
          <w:lang w:val="fr-FR"/>
        </w:rPr>
        <w:t xml:space="preserve"> Bilan masse du volant et de la couronne</w:t>
      </w:r>
      <w:bookmarkEnd w:id="123"/>
    </w:p>
    <w:p w:rsidR="004A0E38" w:rsidRDefault="004A0E38" w:rsidP="004A0E38"/>
    <w:p w:rsidR="00FC67A5" w:rsidRPr="00FC67A5" w:rsidRDefault="00FC67A5" w:rsidP="004A0E38">
      <w:pPr>
        <w:rPr>
          <w:vertAlign w:val="superscript"/>
        </w:rPr>
      </w:pPr>
      <w:r>
        <w:t xml:space="preserve">Comme énoncé en introduction de cette section, l’inertie est très importante dans le choix d’un volant moteur. Et celle du modèle étudié est de </w:t>
      </w:r>
      <w:r w:rsidRPr="009D59BC">
        <w:rPr>
          <w:b/>
        </w:rPr>
        <w:t>68</w:t>
      </w:r>
      <w:r w:rsidR="00B463C8">
        <w:rPr>
          <w:b/>
        </w:rPr>
        <w:t>.</w:t>
      </w:r>
      <w:r w:rsidRPr="009D59BC">
        <w:rPr>
          <w:b/>
        </w:rPr>
        <w:t xml:space="preserve">2 </w:t>
      </w:r>
      <w:commentRangeStart w:id="124"/>
      <w:r w:rsidRPr="009D59BC">
        <w:rPr>
          <w:b/>
        </w:rPr>
        <w:t>t</w:t>
      </w:r>
      <w:commentRangeEnd w:id="124"/>
      <w:r w:rsidR="004F6704">
        <w:rPr>
          <w:rStyle w:val="Marquedecommentaire"/>
          <w:lang w:val="x-none"/>
        </w:rPr>
        <w:commentReference w:id="124"/>
      </w:r>
      <w:r w:rsidRPr="009D59BC">
        <w:rPr>
          <w:b/>
        </w:rPr>
        <w:t>.mm</w:t>
      </w:r>
      <w:r w:rsidRPr="009D59BC">
        <w:rPr>
          <w:b/>
          <w:vertAlign w:val="superscript"/>
        </w:rPr>
        <w:t>2</w:t>
      </w:r>
      <w:r>
        <w:t>.</w:t>
      </w:r>
    </w:p>
    <w:p w:rsidR="00122F56" w:rsidRDefault="00034914" w:rsidP="00122F56">
      <w:pPr>
        <w:pStyle w:val="Titre2"/>
        <w:rPr>
          <w:lang w:val="fr-FR"/>
        </w:rPr>
      </w:pPr>
      <w:bookmarkStart w:id="125" w:name="_Toc425429955"/>
      <w:r>
        <w:rPr>
          <w:lang w:val="fr-FR"/>
        </w:rPr>
        <w:t>Cahier des charges</w:t>
      </w:r>
      <w:r w:rsidR="00FC673F">
        <w:rPr>
          <w:lang w:val="fr-FR"/>
        </w:rPr>
        <w:t> : c</w:t>
      </w:r>
      <w:r w:rsidR="00A654D2">
        <w:rPr>
          <w:lang w:val="fr-FR"/>
        </w:rPr>
        <w:t>onditions limites, c</w:t>
      </w:r>
      <w:r w:rsidR="00FC673F">
        <w:rPr>
          <w:lang w:val="fr-FR"/>
        </w:rPr>
        <w:t>hargements</w:t>
      </w:r>
      <w:r w:rsidR="00A654D2">
        <w:rPr>
          <w:lang w:val="fr-FR"/>
        </w:rPr>
        <w:t xml:space="preserve"> </w:t>
      </w:r>
      <w:r w:rsidR="00FC673F">
        <w:rPr>
          <w:lang w:val="fr-FR"/>
        </w:rPr>
        <w:t>et hypothèses</w:t>
      </w:r>
      <w:bookmarkEnd w:id="125"/>
    </w:p>
    <w:p w:rsidR="00A33981" w:rsidRDefault="00A33981" w:rsidP="00A33981">
      <w:pPr>
        <w:rPr>
          <w:lang w:eastAsia="x-none"/>
        </w:rPr>
      </w:pPr>
      <w:r>
        <w:rPr>
          <w:lang w:eastAsia="x-none"/>
        </w:rPr>
        <w:t>Le volant est soumis à plusieurs chargements</w:t>
      </w:r>
      <w:r w:rsidR="005806DB">
        <w:rPr>
          <w:lang w:eastAsia="x-none"/>
        </w:rPr>
        <w:t xml:space="preserve"> qui sont :</w:t>
      </w:r>
    </w:p>
    <w:p w:rsidR="0009339B" w:rsidRPr="0009339B" w:rsidRDefault="00DA0A46" w:rsidP="003A5FBF">
      <w:pPr>
        <w:pStyle w:val="Paragraphedeliste"/>
        <w:numPr>
          <w:ilvl w:val="0"/>
          <w:numId w:val="16"/>
        </w:numPr>
        <w:rPr>
          <w:rFonts w:ascii="Cambria Math" w:hAnsi="Cambria Math"/>
          <w:lang w:eastAsia="x-none"/>
          <w:oMath/>
        </w:rPr>
      </w:pPr>
      <w:r>
        <w:rPr>
          <w:b/>
          <w:lang w:eastAsia="x-none"/>
        </w:rPr>
        <w:t>F</w:t>
      </w:r>
      <w:r w:rsidR="002560F4" w:rsidRPr="000229C0">
        <w:rPr>
          <w:b/>
          <w:lang w:eastAsia="x-none"/>
        </w:rPr>
        <w:t>rettage :</w:t>
      </w:r>
      <w:r w:rsidR="002560F4">
        <w:rPr>
          <w:lang w:eastAsia="x-none"/>
        </w:rPr>
        <w:t xml:space="preserve"> </w:t>
      </w:r>
      <w:r w:rsidR="006714F0">
        <w:rPr>
          <w:lang w:eastAsia="x-none"/>
        </w:rPr>
        <w:t>Il s’agit de la mise en place de la couronne sur le volant moteur</w:t>
      </w:r>
      <w:r w:rsidR="00886C60">
        <w:rPr>
          <w:lang w:eastAsia="x-none"/>
        </w:rPr>
        <w:t>.</w:t>
      </w:r>
      <w:r w:rsidR="00FF0648">
        <w:rPr>
          <w:lang w:eastAsia="x-none"/>
        </w:rPr>
        <w:t xml:space="preserve"> Son rayon est de</w:t>
      </w:r>
      <m:oMath>
        <m:r>
          <w:rPr>
            <w:rFonts w:ascii="Cambria Math" w:hAnsi="Cambria Math"/>
            <w:lang w:eastAsia="x-none"/>
          </w:rPr>
          <m:t xml:space="preserve"> 131.99 mm</m:t>
        </m:r>
      </m:oMath>
      <w:r w:rsidR="00FF0648">
        <w:rPr>
          <w:lang w:eastAsia="x-none"/>
        </w:rPr>
        <w:t>, tandis que celui du volant, contour bleu</w:t>
      </w:r>
      <w:r w:rsidR="002C7FE1">
        <w:rPr>
          <w:lang w:eastAsia="x-none"/>
        </w:rPr>
        <w:t xml:space="preserve"> de la </w:t>
      </w:r>
      <w:r w:rsidR="002C7FE1">
        <w:rPr>
          <w:lang w:eastAsia="x-none"/>
        </w:rPr>
        <w:fldChar w:fldCharType="begin"/>
      </w:r>
      <w:r w:rsidR="002C7FE1">
        <w:rPr>
          <w:lang w:eastAsia="x-none"/>
        </w:rPr>
        <w:instrText xml:space="preserve"> REF Figure1 \h </w:instrText>
      </w:r>
      <w:r w:rsidR="002C7FE1">
        <w:rPr>
          <w:lang w:eastAsia="x-none"/>
        </w:rPr>
      </w:r>
      <w:r w:rsidR="002C7FE1">
        <w:rPr>
          <w:lang w:eastAsia="x-none"/>
        </w:rPr>
        <w:fldChar w:fldCharType="separate"/>
      </w:r>
      <w:r w:rsidR="00CB7728">
        <w:t xml:space="preserve">Figure </w:t>
      </w:r>
      <w:r w:rsidR="00CB7728">
        <w:rPr>
          <w:noProof/>
        </w:rPr>
        <w:t>1</w:t>
      </w:r>
      <w:r w:rsidR="002C7FE1">
        <w:rPr>
          <w:lang w:eastAsia="x-none"/>
        </w:rPr>
        <w:fldChar w:fldCharType="end"/>
      </w:r>
      <w:r w:rsidR="002C7FE1">
        <w:rPr>
          <w:lang w:eastAsia="x-none"/>
        </w:rPr>
        <w:t>.a),</w:t>
      </w:r>
      <w:r w:rsidR="00FF0648">
        <w:rPr>
          <w:lang w:eastAsia="x-none"/>
        </w:rPr>
        <w:t xml:space="preserve"> sur lequel </w:t>
      </w:r>
      <w:r w:rsidR="002C7FE1">
        <w:rPr>
          <w:lang w:eastAsia="x-none"/>
        </w:rPr>
        <w:t>la couronne vient se placer</w:t>
      </w:r>
      <w:r w:rsidR="00FF0648">
        <w:rPr>
          <w:lang w:eastAsia="x-none"/>
        </w:rPr>
        <w:t xml:space="preserve"> est de</w:t>
      </w:r>
      <m:oMath>
        <m:r>
          <w:rPr>
            <w:rFonts w:ascii="Cambria Math" w:hAnsi="Cambria Math"/>
            <w:lang w:eastAsia="x-none"/>
          </w:rPr>
          <m:t xml:space="preserve"> 132.26 mm</m:t>
        </m:r>
      </m:oMath>
      <w:r w:rsidR="00FF0648">
        <w:rPr>
          <w:lang w:eastAsia="x-none"/>
        </w:rPr>
        <w:t>.</w:t>
      </w:r>
      <w:r w:rsidR="00B529D8">
        <w:rPr>
          <w:lang w:eastAsia="x-none"/>
        </w:rPr>
        <w:t xml:space="preserve"> </w:t>
      </w:r>
      <w:r w:rsidR="00C22AD4">
        <w:rPr>
          <w:lang w:eastAsia="x-none"/>
        </w:rPr>
        <w:t xml:space="preserve">Afin de modéliser ce jeu de </w:t>
      </w:r>
      <m:oMath>
        <m:r>
          <w:rPr>
            <w:rFonts w:ascii="Cambria Math" w:hAnsi="Cambria Math"/>
            <w:lang w:eastAsia="x-none"/>
          </w:rPr>
          <m:t>0.27 mm</m:t>
        </m:r>
      </m:oMath>
      <w:r w:rsidR="0009339B">
        <w:rPr>
          <w:lang w:eastAsia="x-none"/>
        </w:rPr>
        <w:t xml:space="preserve"> à rattraper, les hypothèses suivantes ont été considérées :</w:t>
      </w:r>
    </w:p>
    <w:p w:rsidR="0009339B" w:rsidRPr="009A2F11" w:rsidRDefault="00434438" w:rsidP="003A5FBF">
      <w:pPr>
        <w:pStyle w:val="Paragraphedeliste"/>
        <w:numPr>
          <w:ilvl w:val="1"/>
          <w:numId w:val="16"/>
        </w:numPr>
        <w:rPr>
          <w:rFonts w:ascii="Cambria Math" w:hAnsi="Cambria Math"/>
          <w:lang w:eastAsia="x-none"/>
          <w:oMath/>
        </w:rPr>
      </w:pPr>
      <w:r>
        <w:rPr>
          <w:lang w:eastAsia="x-none"/>
        </w:rPr>
        <w:t>Au vu des modules de Young respectifs des matériaux constitutifs du volant et de la couronne (</w:t>
      </w:r>
      <m:oMath>
        <m:sSub>
          <m:sSubPr>
            <m:ctrlPr>
              <w:rPr>
                <w:rFonts w:ascii="Cambria Math" w:hAnsi="Cambria Math"/>
                <w:i/>
                <w:lang w:eastAsia="x-none"/>
              </w:rPr>
            </m:ctrlPr>
          </m:sSubPr>
          <m:e>
            <m:r>
              <w:rPr>
                <w:rFonts w:ascii="Cambria Math" w:hAnsi="Cambria Math"/>
                <w:lang w:eastAsia="x-none"/>
              </w:rPr>
              <m:t>E</m:t>
            </m:r>
          </m:e>
          <m:sub>
            <m:r>
              <w:rPr>
                <w:rFonts w:ascii="Cambria Math" w:hAnsi="Cambria Math"/>
                <w:lang w:eastAsia="x-none"/>
              </w:rPr>
              <m:t>C35</m:t>
            </m:r>
          </m:sub>
        </m:sSub>
        <m:r>
          <w:rPr>
            <w:rFonts w:ascii="Cambria Math" w:hAnsi="Cambria Math"/>
            <w:lang w:eastAsia="x-none"/>
          </w:rPr>
          <m:t xml:space="preserve"> ~ 2.</m:t>
        </m:r>
        <m:sSub>
          <m:sSubPr>
            <m:ctrlPr>
              <w:rPr>
                <w:rFonts w:ascii="Cambria Math" w:hAnsi="Cambria Math"/>
                <w:i/>
                <w:lang w:eastAsia="x-none"/>
              </w:rPr>
            </m:ctrlPr>
          </m:sSubPr>
          <m:e>
            <m:r>
              <w:rPr>
                <w:rFonts w:ascii="Cambria Math" w:hAnsi="Cambria Math"/>
                <w:lang w:eastAsia="x-none"/>
              </w:rPr>
              <m:t>E</m:t>
            </m:r>
          </m:e>
          <m:sub>
            <m:r>
              <w:rPr>
                <w:rFonts w:ascii="Cambria Math" w:hAnsi="Cambria Math"/>
                <w:lang w:eastAsia="x-none"/>
              </w:rPr>
              <m:t>GL300</m:t>
            </m:r>
          </m:sub>
        </m:sSub>
      </m:oMath>
      <w:r w:rsidR="00FA4DDF">
        <w:rPr>
          <w:lang w:eastAsia="x-none"/>
        </w:rPr>
        <w:t>), il a été supposé qu</w:t>
      </w:r>
      <w:r w:rsidR="00697F71">
        <w:rPr>
          <w:lang w:eastAsia="x-none"/>
        </w:rPr>
        <w:t xml:space="preserve">e si l’on coupait une partie intérieure de la couronne </w:t>
      </w:r>
      <w:r w:rsidR="00FA4DDF">
        <w:rPr>
          <w:lang w:eastAsia="x-none"/>
        </w:rPr>
        <w:t xml:space="preserve">d’environ </w:t>
      </w:r>
      <m:oMath>
        <m:r>
          <w:rPr>
            <w:rFonts w:ascii="Cambria Math" w:hAnsi="Cambria Math"/>
            <w:lang w:eastAsia="x-none"/>
          </w:rPr>
          <m:t>0.27 mm</m:t>
        </m:r>
      </m:oMath>
      <w:r w:rsidR="00FA4DDF">
        <w:rPr>
          <w:lang w:eastAsia="x-none"/>
        </w:rPr>
        <w:t xml:space="preserve"> </w:t>
      </w:r>
      <w:r w:rsidR="00697F71">
        <w:rPr>
          <w:lang w:eastAsia="x-none"/>
        </w:rPr>
        <w:t>d’épaisseur,</w:t>
      </w:r>
      <w:r w:rsidR="00080E38">
        <w:rPr>
          <w:lang w:eastAsia="x-none"/>
        </w:rPr>
        <w:t xml:space="preserve"> </w:t>
      </w:r>
      <w:r w:rsidR="00FA4DDF">
        <w:rPr>
          <w:lang w:eastAsia="x-none"/>
        </w:rPr>
        <w:t>afin de retrouver le même rayon que l</w:t>
      </w:r>
      <w:r w:rsidR="00697F71">
        <w:rPr>
          <w:lang w:eastAsia="x-none"/>
        </w:rPr>
        <w:t>e</w:t>
      </w:r>
      <w:r w:rsidR="00FA4DDF">
        <w:rPr>
          <w:lang w:eastAsia="x-none"/>
        </w:rPr>
        <w:t xml:space="preserve"> </w:t>
      </w:r>
      <w:r w:rsidR="00697F71">
        <w:rPr>
          <w:lang w:eastAsia="x-none"/>
        </w:rPr>
        <w:t>volant,</w:t>
      </w:r>
      <w:r w:rsidR="00080E38">
        <w:rPr>
          <w:lang w:eastAsia="x-none"/>
        </w:rPr>
        <w:t xml:space="preserve"> le comportement mécanique de </w:t>
      </w:r>
      <w:r w:rsidR="00D35BF7">
        <w:rPr>
          <w:lang w:eastAsia="x-none"/>
        </w:rPr>
        <w:t>cette dernière</w:t>
      </w:r>
      <w:r w:rsidR="000F2EB7">
        <w:rPr>
          <w:lang w:eastAsia="x-none"/>
        </w:rPr>
        <w:t xml:space="preserve"> ne serait que très faiblement atteint.</w:t>
      </w:r>
    </w:p>
    <w:p w:rsidR="009A2F11" w:rsidRPr="00410D2E" w:rsidRDefault="00341A2C" w:rsidP="003A5FBF">
      <w:pPr>
        <w:pStyle w:val="Paragraphedeliste"/>
        <w:numPr>
          <w:ilvl w:val="1"/>
          <w:numId w:val="16"/>
        </w:numPr>
        <w:rPr>
          <w:rFonts w:ascii="Cambria Math" w:hAnsi="Cambria Math"/>
          <w:lang w:eastAsia="x-none"/>
          <w:oMath/>
        </w:rPr>
      </w:pPr>
      <w:r>
        <w:rPr>
          <w:lang w:eastAsia="x-none"/>
        </w:rPr>
        <w:t xml:space="preserve">La nouvelle couronne, au rayon égal à celui du volant, a été liée à ce dernier par </w:t>
      </w:r>
      <w:r w:rsidR="0032613B">
        <w:rPr>
          <w:lang w:eastAsia="x-none"/>
        </w:rPr>
        <w:t>des nœuds communs à l’interface</w:t>
      </w:r>
      <w:r w:rsidR="00941295">
        <w:rPr>
          <w:lang w:eastAsia="x-none"/>
        </w:rPr>
        <w:t xml:space="preserve"> de contact,</w:t>
      </w:r>
      <w:r w:rsidR="005F0B05">
        <w:rPr>
          <w:lang w:eastAsia="x-none"/>
        </w:rPr>
        <w:t xml:space="preserve"> </w:t>
      </w:r>
      <w:r w:rsidR="00941295">
        <w:rPr>
          <w:lang w:eastAsia="x-none"/>
        </w:rPr>
        <w:t>l</w:t>
      </w:r>
      <w:r w:rsidR="005F0B05">
        <w:rPr>
          <w:lang w:eastAsia="x-none"/>
        </w:rPr>
        <w:t>e comportement du contact volant/couronne n’étant pas le sujet de l’</w:t>
      </w:r>
      <w:r w:rsidR="00941295">
        <w:rPr>
          <w:lang w:eastAsia="x-none"/>
        </w:rPr>
        <w:t>étude.</w:t>
      </w:r>
    </w:p>
    <w:p w:rsidR="00410D2E" w:rsidRPr="002E654C" w:rsidRDefault="009360B2" w:rsidP="003A5FBF">
      <w:pPr>
        <w:pStyle w:val="Paragraphedeliste"/>
        <w:numPr>
          <w:ilvl w:val="1"/>
          <w:numId w:val="16"/>
        </w:numPr>
        <w:rPr>
          <w:rFonts w:ascii="Cambria Math" w:hAnsi="Cambria Math"/>
          <w:lang w:eastAsia="x-none"/>
          <w:oMath/>
        </w:rPr>
      </w:pPr>
      <w:r>
        <w:rPr>
          <w:lang w:eastAsia="x-none"/>
        </w:rPr>
        <w:t xml:space="preserve">Un gradient de température est appliqué à la couronne afin qu’elle puisse se </w:t>
      </w:r>
      <w:commentRangeStart w:id="126"/>
      <w:r>
        <w:rPr>
          <w:lang w:eastAsia="x-none"/>
        </w:rPr>
        <w:t xml:space="preserve">déformer radialement de </w:t>
      </w:r>
      <m:oMath>
        <m:r>
          <w:rPr>
            <w:rFonts w:ascii="Cambria Math" w:hAnsi="Cambria Math"/>
            <w:lang w:eastAsia="x-none"/>
          </w:rPr>
          <m:t>0.27 mm</m:t>
        </m:r>
      </m:oMath>
      <w:r>
        <w:rPr>
          <w:lang w:eastAsia="x-none"/>
        </w:rPr>
        <w:t xml:space="preserve"> </w:t>
      </w:r>
      <w:commentRangeEnd w:id="126"/>
      <w:r w:rsidR="004F6704">
        <w:rPr>
          <w:rStyle w:val="Marquedecommentaire"/>
          <w:lang w:val="x-none"/>
        </w:rPr>
        <w:commentReference w:id="126"/>
      </w:r>
      <w:r>
        <w:rPr>
          <w:lang w:eastAsia="x-none"/>
        </w:rPr>
        <w:t>et rattraper son rayon initial</w:t>
      </w:r>
      <w:r w:rsidR="00A97F52">
        <w:rPr>
          <w:lang w:eastAsia="x-none"/>
        </w:rPr>
        <w:t xml:space="preserve">. Sachant que la température de l’étude est à 200°C d’après les </w:t>
      </w:r>
      <w:r w:rsidR="00A97F52">
        <w:rPr>
          <w:lang w:eastAsia="x-none"/>
        </w:rPr>
        <w:fldChar w:fldCharType="begin"/>
      </w:r>
      <w:r w:rsidR="00A97F52">
        <w:rPr>
          <w:lang w:eastAsia="x-none"/>
        </w:rPr>
        <w:instrText xml:space="preserve"> REF Tableau2 \h </w:instrText>
      </w:r>
      <w:r w:rsidR="00A97F52">
        <w:rPr>
          <w:lang w:eastAsia="x-none"/>
        </w:rPr>
      </w:r>
      <w:r w:rsidR="00A97F52">
        <w:rPr>
          <w:lang w:eastAsia="x-none"/>
        </w:rPr>
        <w:fldChar w:fldCharType="separate"/>
      </w:r>
      <w:r w:rsidR="00CB7728">
        <w:t xml:space="preserve">Tableau </w:t>
      </w:r>
      <w:r w:rsidR="00CB7728">
        <w:rPr>
          <w:noProof/>
        </w:rPr>
        <w:t>2</w:t>
      </w:r>
      <w:r w:rsidR="00A97F52">
        <w:rPr>
          <w:lang w:eastAsia="x-none"/>
        </w:rPr>
        <w:fldChar w:fldCharType="end"/>
      </w:r>
      <w:r w:rsidR="00A97F52">
        <w:rPr>
          <w:lang w:eastAsia="x-none"/>
        </w:rPr>
        <w:t xml:space="preserve"> et </w:t>
      </w:r>
      <w:r w:rsidR="00A97F52">
        <w:rPr>
          <w:lang w:eastAsia="x-none"/>
        </w:rPr>
        <w:fldChar w:fldCharType="begin"/>
      </w:r>
      <w:r w:rsidR="00A97F52">
        <w:rPr>
          <w:lang w:eastAsia="x-none"/>
        </w:rPr>
        <w:instrText xml:space="preserve"> REF Tableau3 \h </w:instrText>
      </w:r>
      <w:r w:rsidR="00A97F52">
        <w:rPr>
          <w:lang w:eastAsia="x-none"/>
        </w:rPr>
      </w:r>
      <w:r w:rsidR="00A97F52">
        <w:rPr>
          <w:lang w:eastAsia="x-none"/>
        </w:rPr>
        <w:fldChar w:fldCharType="separate"/>
      </w:r>
      <w:r w:rsidR="00CB7728">
        <w:t xml:space="preserve">Tableau </w:t>
      </w:r>
      <w:r w:rsidR="00CB7728">
        <w:rPr>
          <w:noProof/>
        </w:rPr>
        <w:t>3</w:t>
      </w:r>
      <w:r w:rsidR="00A97F52">
        <w:rPr>
          <w:lang w:eastAsia="x-none"/>
        </w:rPr>
        <w:fldChar w:fldCharType="end"/>
      </w:r>
      <w:r w:rsidR="00A97F52">
        <w:rPr>
          <w:lang w:eastAsia="x-none"/>
        </w:rPr>
        <w:t xml:space="preserve">, il </w:t>
      </w:r>
      <w:r w:rsidR="006541A6">
        <w:rPr>
          <w:lang w:eastAsia="x-none"/>
        </w:rPr>
        <w:t xml:space="preserve">a été trouvé, expérimentalement qu’un gradient de </w:t>
      </w:r>
      <w:r w:rsidR="004A6190">
        <w:rPr>
          <w:lang w:eastAsia="x-none"/>
        </w:rPr>
        <w:t>température</w:t>
      </w:r>
      <m:oMath>
        <m:r>
          <w:rPr>
            <w:rFonts w:ascii="Cambria Math" w:hAnsi="Cambria Math"/>
            <w:lang w:eastAsia="x-none"/>
          </w:rPr>
          <m:t xml:space="preserve"> </m:t>
        </m:r>
        <m:r>
          <m:rPr>
            <m:sty m:val="p"/>
          </m:rPr>
          <w:rPr>
            <w:rFonts w:ascii="Cambria Math" w:hAnsi="Cambria Math"/>
            <w:lang w:eastAsia="x-none"/>
          </w:rPr>
          <m:t>Δ</m:t>
        </m:r>
        <m:d>
          <m:dPr>
            <m:ctrlPr>
              <w:rPr>
                <w:rFonts w:ascii="Cambria Math" w:hAnsi="Cambria Math"/>
                <w:i/>
                <w:lang w:eastAsia="x-none"/>
              </w:rPr>
            </m:ctrlPr>
          </m:dPr>
          <m:e>
            <m:r>
              <w:rPr>
                <w:rFonts w:ascii="Cambria Math" w:hAnsi="Cambria Math"/>
                <w:lang w:eastAsia="x-none"/>
              </w:rPr>
              <m:t>T</m:t>
            </m:r>
          </m:e>
        </m:d>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finale</m:t>
            </m:r>
          </m:sub>
        </m:sSub>
        <m:r>
          <w:rPr>
            <w:rFonts w:ascii="Cambria Math" w:hAnsi="Cambria Math"/>
            <w:lang w:eastAsia="x-none"/>
          </w:rPr>
          <m:t>-</m:t>
        </m:r>
        <m:sSub>
          <m:sSubPr>
            <m:ctrlPr>
              <w:rPr>
                <w:rFonts w:ascii="Cambria Math" w:hAnsi="Cambria Math"/>
                <w:i/>
                <w:lang w:eastAsia="x-none"/>
              </w:rPr>
            </m:ctrlPr>
          </m:sSubPr>
          <m:e>
            <m:r>
              <w:rPr>
                <w:rFonts w:ascii="Cambria Math" w:hAnsi="Cambria Math"/>
                <w:lang w:eastAsia="x-none"/>
              </w:rPr>
              <m:t>T</m:t>
            </m:r>
          </m:e>
          <m:sub>
            <m:r>
              <w:rPr>
                <w:rFonts w:ascii="Cambria Math" w:hAnsi="Cambria Math"/>
                <w:lang w:eastAsia="x-none"/>
              </w:rPr>
              <m:t>initiale</m:t>
            </m:r>
          </m:sub>
        </m:sSub>
        <m:r>
          <w:rPr>
            <w:rFonts w:ascii="Cambria Math" w:hAnsi="Cambria Math"/>
            <w:lang w:eastAsia="x-none"/>
          </w:rPr>
          <m:t>= -173.15 °C</m:t>
        </m:r>
      </m:oMath>
      <w:r w:rsidR="004A682B">
        <w:rPr>
          <w:lang w:eastAsia="x-none"/>
        </w:rPr>
        <w:t xml:space="preserve">, </w:t>
      </w:r>
      <w:r w:rsidR="00483C1A">
        <w:rPr>
          <w:lang w:eastAsia="x-none"/>
        </w:rPr>
        <w:t xml:space="preserve">appliqué à la couronne seule, </w:t>
      </w:r>
      <w:r w:rsidR="008F6FCD">
        <w:rPr>
          <w:lang w:eastAsia="x-none"/>
        </w:rPr>
        <w:t>conduisait à ce résultat.</w:t>
      </w:r>
      <w:r w:rsidR="00A97F52">
        <w:rPr>
          <w:lang w:eastAsia="x-none"/>
        </w:rPr>
        <w:t xml:space="preserve"> </w:t>
      </w:r>
    </w:p>
    <w:p w:rsidR="002E654C" w:rsidRPr="0091063C" w:rsidRDefault="00901DB5" w:rsidP="003A5FBF">
      <w:pPr>
        <w:pStyle w:val="Paragraphedeliste"/>
        <w:numPr>
          <w:ilvl w:val="0"/>
          <w:numId w:val="16"/>
        </w:numPr>
        <w:rPr>
          <w:rFonts w:ascii="Cambria Math" w:hAnsi="Cambria Math"/>
          <w:lang w:eastAsia="x-none"/>
          <w:oMath/>
        </w:rPr>
      </w:pPr>
      <w:r>
        <w:rPr>
          <w:b/>
          <w:lang w:eastAsia="x-none"/>
        </w:rPr>
        <w:t>Centrifugations :</w:t>
      </w:r>
      <w:r>
        <w:rPr>
          <w:lang w:eastAsia="x-none"/>
        </w:rPr>
        <w:t xml:space="preserve"> Deux centrifugations sont appliquées après frettage. </w:t>
      </w:r>
      <w:r w:rsidR="00133C15">
        <w:rPr>
          <w:lang w:eastAsia="x-none"/>
        </w:rPr>
        <w:t>Dans la première, l</w:t>
      </w:r>
      <w:r w:rsidR="00897F30">
        <w:rPr>
          <w:lang w:eastAsia="x-none"/>
        </w:rPr>
        <w:t>e volant est soumis à une force centrifuge équivalente à la rotation du moteur à</w:t>
      </w:r>
      <w:r>
        <w:rPr>
          <w:lang w:eastAsia="x-none"/>
        </w:rPr>
        <w:t xml:space="preserve"> 6 500 tr.min</w:t>
      </w:r>
      <w:r w:rsidR="007D3F7D">
        <w:rPr>
          <w:vertAlign w:val="superscript"/>
          <w:lang w:eastAsia="x-none"/>
        </w:rPr>
        <w:t>-1</w:t>
      </w:r>
      <w:r w:rsidR="007C3D46">
        <w:rPr>
          <w:lang w:eastAsia="x-none"/>
        </w:rPr>
        <w:t xml:space="preserve">, </w:t>
      </w:r>
      <w:r w:rsidR="006E3975">
        <w:rPr>
          <w:lang w:eastAsia="x-none"/>
        </w:rPr>
        <w:t>puis à</w:t>
      </w:r>
      <w:r w:rsidR="007C3D46">
        <w:rPr>
          <w:lang w:eastAsia="x-none"/>
        </w:rPr>
        <w:t xml:space="preserve"> 13 000 tr.min</w:t>
      </w:r>
      <w:r w:rsidR="007C3D46">
        <w:rPr>
          <w:vertAlign w:val="superscript"/>
          <w:lang w:eastAsia="x-none"/>
        </w:rPr>
        <w:t>-1</w:t>
      </w:r>
      <w:r w:rsidR="00E24CA3">
        <w:rPr>
          <w:lang w:eastAsia="x-none"/>
        </w:rPr>
        <w:t xml:space="preserve"> dans la deuxième,</w:t>
      </w:r>
      <w:r w:rsidR="009E079A">
        <w:rPr>
          <w:lang w:eastAsia="x-none"/>
        </w:rPr>
        <w:t xml:space="preserve"> et toutes deux avec une accélération de 3 tr.min</w:t>
      </w:r>
      <w:r w:rsidR="009E079A">
        <w:rPr>
          <w:vertAlign w:val="superscript"/>
          <w:lang w:eastAsia="x-none"/>
        </w:rPr>
        <w:t>-1</w:t>
      </w:r>
      <w:r w:rsidR="00224BAF">
        <w:rPr>
          <w:lang w:eastAsia="x-none"/>
        </w:rPr>
        <w:t>.</w:t>
      </w:r>
      <w:r w:rsidR="007C3D46">
        <w:rPr>
          <w:lang w:eastAsia="x-none"/>
        </w:rPr>
        <w:t xml:space="preserve"> </w:t>
      </w:r>
      <w:del w:id="127" w:author="Alexandre ROSCHEWITZ" w:date="2015-07-27T17:13:00Z">
        <w:r w:rsidR="007D3F7D" w:rsidDel="004F6704">
          <w:rPr>
            <w:lang w:eastAsia="x-none"/>
          </w:rPr>
          <w:delText xml:space="preserve"> </w:delText>
        </w:r>
      </w:del>
      <w:r w:rsidR="00746F85">
        <w:rPr>
          <w:lang w:eastAsia="x-none"/>
        </w:rPr>
        <w:t xml:space="preserve">Le volant </w:t>
      </w:r>
      <w:del w:id="128" w:author="Alexandre ROSCHEWITZ" w:date="2015-07-27T17:13:00Z">
        <w:r w:rsidR="00746F85" w:rsidDel="004F6704">
          <w:rPr>
            <w:lang w:eastAsia="x-none"/>
          </w:rPr>
          <w:delText>étant</w:delText>
        </w:r>
      </w:del>
      <w:ins w:id="129" w:author="Alexandre ROSCHEWITZ" w:date="2015-07-27T17:13:00Z">
        <w:r w:rsidR="004F6704">
          <w:rPr>
            <w:lang w:eastAsia="x-none"/>
          </w:rPr>
          <w:t>est</w:t>
        </w:r>
      </w:ins>
      <w:r w:rsidR="00746F85">
        <w:rPr>
          <w:lang w:eastAsia="x-none"/>
        </w:rPr>
        <w:t xml:space="preserve"> encastré sur les six vis de vilebrequin.</w:t>
      </w:r>
    </w:p>
    <w:p w:rsidR="0091063C" w:rsidRPr="005C0F3E" w:rsidRDefault="0091063C" w:rsidP="003A5FBF">
      <w:pPr>
        <w:pStyle w:val="Paragraphedeliste"/>
        <w:numPr>
          <w:ilvl w:val="0"/>
          <w:numId w:val="16"/>
        </w:numPr>
        <w:rPr>
          <w:rFonts w:ascii="Cambria Math" w:hAnsi="Cambria Math"/>
          <w:lang w:eastAsia="x-none"/>
          <w:oMath/>
        </w:rPr>
      </w:pPr>
      <w:r>
        <w:rPr>
          <w:b/>
          <w:lang w:eastAsia="x-none"/>
        </w:rPr>
        <w:t>Couple :</w:t>
      </w:r>
      <m:oMath>
        <m:r>
          <m:rPr>
            <m:sty m:val="bi"/>
          </m:rPr>
          <w:rPr>
            <w:rFonts w:ascii="Cambria Math" w:hAnsi="Cambria Math"/>
            <w:lang w:eastAsia="x-none"/>
          </w:rPr>
          <m:t xml:space="preserve"> </m:t>
        </m:r>
      </m:oMath>
      <w:r>
        <w:rPr>
          <w:lang w:eastAsia="x-none"/>
        </w:rPr>
        <w:t>Un couple</w:t>
      </w:r>
      <w:r w:rsidR="00CC7556">
        <w:rPr>
          <w:lang w:eastAsia="x-none"/>
        </w:rPr>
        <w:t xml:space="preserve"> de 580 N.m est appliqué au volant moteur après frettage.</w:t>
      </w:r>
      <w:r w:rsidR="000739D8">
        <w:rPr>
          <w:lang w:eastAsia="x-none"/>
        </w:rPr>
        <w:t xml:space="preserve"> Ce couple est transformé en effort tangentiel sur les six vis de mécanisme (en rose sur la </w:t>
      </w:r>
      <w:r w:rsidR="000739D8">
        <w:rPr>
          <w:lang w:eastAsia="x-none"/>
        </w:rPr>
        <w:fldChar w:fldCharType="begin"/>
      </w:r>
      <w:r w:rsidR="000739D8">
        <w:rPr>
          <w:lang w:eastAsia="x-none"/>
        </w:rPr>
        <w:instrText xml:space="preserve"> REF Figure1 \h </w:instrText>
      </w:r>
      <w:r w:rsidR="000739D8">
        <w:rPr>
          <w:lang w:eastAsia="x-none"/>
        </w:rPr>
      </w:r>
      <w:r w:rsidR="000739D8">
        <w:rPr>
          <w:lang w:eastAsia="x-none"/>
        </w:rPr>
        <w:fldChar w:fldCharType="separate"/>
      </w:r>
      <w:r w:rsidR="00CB7728">
        <w:t xml:space="preserve">Figure </w:t>
      </w:r>
      <w:r w:rsidR="00CB7728">
        <w:rPr>
          <w:noProof/>
        </w:rPr>
        <w:t>1</w:t>
      </w:r>
      <w:r w:rsidR="000739D8">
        <w:rPr>
          <w:lang w:eastAsia="x-none"/>
        </w:rPr>
        <w:fldChar w:fldCharType="end"/>
      </w:r>
      <w:r w:rsidR="00FD2919">
        <w:rPr>
          <w:lang w:eastAsia="x-none"/>
        </w:rPr>
        <w:t>.b)</w:t>
      </w:r>
      <w:r w:rsidR="000739D8">
        <w:rPr>
          <w:lang w:eastAsia="x-none"/>
        </w:rPr>
        <w:t>)</w:t>
      </w:r>
      <w:r w:rsidR="00494726">
        <w:rPr>
          <w:lang w:eastAsia="x-none"/>
        </w:rPr>
        <w:t xml:space="preserve"> équivala</w:t>
      </w:r>
      <w:r w:rsidR="00CD58C6">
        <w:rPr>
          <w:lang w:eastAsia="x-none"/>
        </w:rPr>
        <w:t>nt à 761.15 N sur chacune des vis</w:t>
      </w:r>
      <w:r w:rsidR="00407DE5">
        <w:rPr>
          <w:lang w:eastAsia="x-none"/>
        </w:rPr>
        <w:t xml:space="preserve"> (</w:t>
      </w:r>
      <w:r w:rsidR="00407DE5">
        <w:rPr>
          <w:lang w:eastAsia="x-none"/>
        </w:rPr>
        <w:fldChar w:fldCharType="begin"/>
      </w:r>
      <w:r w:rsidR="00407DE5">
        <w:rPr>
          <w:lang w:eastAsia="x-none"/>
        </w:rPr>
        <w:instrText xml:space="preserve"> REF Figure1 \h </w:instrText>
      </w:r>
      <w:r w:rsidR="00407DE5">
        <w:rPr>
          <w:lang w:eastAsia="x-none"/>
        </w:rPr>
      </w:r>
      <w:r w:rsidR="00407DE5">
        <w:rPr>
          <w:lang w:eastAsia="x-none"/>
        </w:rPr>
        <w:fldChar w:fldCharType="separate"/>
      </w:r>
      <w:r w:rsidR="00CB7728">
        <w:t xml:space="preserve">Figure </w:t>
      </w:r>
      <w:r w:rsidR="00CB7728">
        <w:rPr>
          <w:noProof/>
        </w:rPr>
        <w:t>1</w:t>
      </w:r>
      <w:r w:rsidR="00407DE5">
        <w:rPr>
          <w:lang w:eastAsia="x-none"/>
        </w:rPr>
        <w:fldChar w:fldCharType="end"/>
      </w:r>
      <w:r w:rsidR="00407DE5">
        <w:rPr>
          <w:lang w:eastAsia="x-none"/>
        </w:rPr>
        <w:t>.a)).</w:t>
      </w:r>
    </w:p>
    <w:p w:rsidR="004F5372" w:rsidRPr="00A93A68" w:rsidRDefault="005C0F3E" w:rsidP="003A5FBF">
      <w:pPr>
        <w:pStyle w:val="Paragraphedeliste"/>
        <w:numPr>
          <w:ilvl w:val="0"/>
          <w:numId w:val="16"/>
        </w:numPr>
        <w:rPr>
          <w:rFonts w:ascii="Cambria Math" w:hAnsi="Cambria Math"/>
          <w:lang w:eastAsia="x-none"/>
          <w:oMath/>
        </w:rPr>
      </w:pPr>
      <w:r>
        <w:rPr>
          <w:b/>
          <w:lang w:eastAsia="x-none"/>
        </w:rPr>
        <w:t>Tarage :</w:t>
      </w:r>
      <w:r w:rsidR="00CC2CD2">
        <w:rPr>
          <w:b/>
          <w:lang w:eastAsia="x-none"/>
        </w:rPr>
        <w:t xml:space="preserve"> </w:t>
      </w:r>
      <w:r w:rsidR="00503554">
        <w:rPr>
          <w:lang w:eastAsia="x-none"/>
        </w:rPr>
        <w:t xml:space="preserve">Après frettage, </w:t>
      </w:r>
      <w:r w:rsidR="00517CE0">
        <w:rPr>
          <w:lang w:eastAsia="x-none"/>
        </w:rPr>
        <w:t>l</w:t>
      </w:r>
      <w:r w:rsidR="008A13E9">
        <w:rPr>
          <w:lang w:eastAsia="x-none"/>
        </w:rPr>
        <w:t>es vis centrales sont tou</w:t>
      </w:r>
      <w:r w:rsidR="000377EE">
        <w:rPr>
          <w:lang w:eastAsia="x-none"/>
        </w:rPr>
        <w:t>jours encastrées,</w:t>
      </w:r>
      <w:r w:rsidR="00D76F2C">
        <w:rPr>
          <w:lang w:eastAsia="x-none"/>
        </w:rPr>
        <w:t xml:space="preserve"> et un effort de traction de 6 500 N est répar</w:t>
      </w:r>
      <w:r w:rsidR="00721AF3">
        <w:rPr>
          <w:lang w:eastAsia="x-none"/>
        </w:rPr>
        <w:t>ti sur les six vis de mécanisme</w:t>
      </w:r>
      <w:r w:rsidR="0058490F">
        <w:rPr>
          <w:lang w:eastAsia="x-none"/>
        </w:rPr>
        <w:t>.</w:t>
      </w:r>
      <w:r w:rsidR="00721AF3">
        <w:rPr>
          <w:lang w:eastAsia="x-none"/>
        </w:rPr>
        <w:t xml:space="preserve"> </w:t>
      </w:r>
      <w:r w:rsidR="00330D33">
        <w:rPr>
          <w:lang w:eastAsia="x-none"/>
        </w:rPr>
        <w:t xml:space="preserve">Un effort opposé est appliqué sur la face glace. </w:t>
      </w:r>
      <w:r w:rsidR="008C1B67">
        <w:rPr>
          <w:lang w:eastAsia="x-none"/>
        </w:rPr>
        <w:t xml:space="preserve">               </w:t>
      </w:r>
      <w:r w:rsidR="00330D33">
        <w:rPr>
          <w:lang w:eastAsia="x-none"/>
        </w:rPr>
        <w:t xml:space="preserve">La </w:t>
      </w:r>
      <w:r w:rsidR="008469AC">
        <w:rPr>
          <w:lang w:eastAsia="x-none"/>
        </w:rPr>
        <w:fldChar w:fldCharType="begin"/>
      </w:r>
      <w:r w:rsidR="008469AC">
        <w:rPr>
          <w:lang w:eastAsia="x-none"/>
        </w:rPr>
        <w:instrText xml:space="preserve"> REF Figure3 \h </w:instrText>
      </w:r>
      <w:r w:rsidR="008469AC">
        <w:rPr>
          <w:lang w:eastAsia="x-none"/>
        </w:rPr>
      </w:r>
      <w:r w:rsidR="008469AC">
        <w:rPr>
          <w:lang w:eastAsia="x-none"/>
        </w:rPr>
        <w:fldChar w:fldCharType="separate"/>
      </w:r>
      <w:r w:rsidR="00CB7728">
        <w:t xml:space="preserve">Figure </w:t>
      </w:r>
      <w:r w:rsidR="00CB7728">
        <w:rPr>
          <w:noProof/>
        </w:rPr>
        <w:t>3</w:t>
      </w:r>
      <w:r w:rsidR="008469AC">
        <w:rPr>
          <w:lang w:eastAsia="x-none"/>
        </w:rPr>
        <w:fldChar w:fldCharType="end"/>
      </w:r>
      <w:r w:rsidR="00CF1AAC">
        <w:rPr>
          <w:lang w:eastAsia="x-none"/>
        </w:rPr>
        <w:t>.</w:t>
      </w:r>
      <w:r w:rsidR="00B50168">
        <w:rPr>
          <w:lang w:eastAsia="x-none"/>
        </w:rPr>
        <w:t>b)</w:t>
      </w:r>
      <w:r w:rsidR="00CF1AAC">
        <w:rPr>
          <w:lang w:eastAsia="x-none"/>
        </w:rPr>
        <w:t xml:space="preserve"> </w:t>
      </w:r>
      <w:r w:rsidR="004F5372">
        <w:rPr>
          <w:lang w:eastAsia="x-none"/>
        </w:rPr>
        <w:t>illustre ce chargement.</w:t>
      </w:r>
    </w:p>
    <w:p w:rsidR="00BE142D" w:rsidRDefault="00A93A68" w:rsidP="003A5FBF">
      <w:pPr>
        <w:pStyle w:val="Paragraphedeliste"/>
        <w:numPr>
          <w:ilvl w:val="0"/>
          <w:numId w:val="16"/>
        </w:numPr>
        <w:rPr>
          <w:lang w:eastAsia="x-none"/>
        </w:rPr>
      </w:pPr>
      <w:r>
        <w:rPr>
          <w:b/>
          <w:lang w:eastAsia="x-none"/>
        </w:rPr>
        <w:t>Embrayage :</w:t>
      </w:r>
      <w:r w:rsidR="00517CE0">
        <w:rPr>
          <w:lang w:eastAsia="x-none"/>
        </w:rPr>
        <w:t xml:space="preserve"> Après frettage,</w:t>
      </w:r>
      <w:r w:rsidR="00052DDA">
        <w:rPr>
          <w:lang w:eastAsia="x-none"/>
        </w:rPr>
        <w:t xml:space="preserve"> une centrifugation de 6 500 tr.min</w:t>
      </w:r>
      <w:r w:rsidR="00052DDA">
        <w:rPr>
          <w:vertAlign w:val="superscript"/>
          <w:lang w:eastAsia="x-none"/>
        </w:rPr>
        <w:t>-1</w:t>
      </w:r>
      <w:r w:rsidR="00052DDA">
        <w:rPr>
          <w:lang w:eastAsia="x-none"/>
        </w:rPr>
        <w:t xml:space="preserve"> </w:t>
      </w:r>
      <w:r w:rsidR="006C622C">
        <w:rPr>
          <w:lang w:eastAsia="x-none"/>
        </w:rPr>
        <w:t>et un effort de 4 000 N sur l</w:t>
      </w:r>
      <w:r w:rsidR="00FB6F95">
        <w:rPr>
          <w:lang w:eastAsia="x-none"/>
        </w:rPr>
        <w:t xml:space="preserve">es faces des plots de vis mécanisme (en rose sur la </w:t>
      </w:r>
      <w:r w:rsidR="00FB6F95">
        <w:rPr>
          <w:lang w:eastAsia="x-none"/>
        </w:rPr>
        <w:fldChar w:fldCharType="begin"/>
      </w:r>
      <w:r w:rsidR="00FB6F95">
        <w:rPr>
          <w:lang w:eastAsia="x-none"/>
        </w:rPr>
        <w:instrText xml:space="preserve"> REF Figure1 \h </w:instrText>
      </w:r>
      <w:r w:rsidR="00FB6F95">
        <w:rPr>
          <w:lang w:eastAsia="x-none"/>
        </w:rPr>
      </w:r>
      <w:r w:rsidR="00FB6F95">
        <w:rPr>
          <w:lang w:eastAsia="x-none"/>
        </w:rPr>
        <w:fldChar w:fldCharType="separate"/>
      </w:r>
      <w:r w:rsidR="00CB7728">
        <w:t xml:space="preserve">Figure </w:t>
      </w:r>
      <w:r w:rsidR="00CB7728">
        <w:rPr>
          <w:noProof/>
        </w:rPr>
        <w:t>1</w:t>
      </w:r>
      <w:r w:rsidR="00FB6F95">
        <w:rPr>
          <w:lang w:eastAsia="x-none"/>
        </w:rPr>
        <w:fldChar w:fldCharType="end"/>
      </w:r>
      <w:r w:rsidR="00FB6F95">
        <w:rPr>
          <w:lang w:eastAsia="x-none"/>
        </w:rPr>
        <w:t>.b)</w:t>
      </w:r>
      <w:r w:rsidR="003145D3">
        <w:rPr>
          <w:lang w:eastAsia="x-none"/>
        </w:rPr>
        <w:t>)</w:t>
      </w:r>
      <w:r w:rsidR="006473F9">
        <w:rPr>
          <w:lang w:eastAsia="x-none"/>
        </w:rPr>
        <w:t xml:space="preserve"> sont appliqués, tout en ayant encastré les vis centrales du vilebrequin.</w:t>
      </w:r>
      <w:r w:rsidR="0097515F">
        <w:rPr>
          <w:lang w:eastAsia="x-none"/>
        </w:rPr>
        <w:t xml:space="preserve"> Ce chargement est illustré </w:t>
      </w:r>
      <w:r w:rsidR="00D7010F">
        <w:rPr>
          <w:lang w:eastAsia="x-none"/>
        </w:rPr>
        <w:t xml:space="preserve">sur la </w:t>
      </w:r>
      <w:r w:rsidR="0097515F">
        <w:rPr>
          <w:lang w:eastAsia="x-none"/>
        </w:rPr>
        <w:fldChar w:fldCharType="begin"/>
      </w:r>
      <w:r w:rsidR="0097515F">
        <w:rPr>
          <w:lang w:eastAsia="x-none"/>
        </w:rPr>
        <w:instrText xml:space="preserve"> REF Figure3 \h </w:instrText>
      </w:r>
      <w:r w:rsidR="0097515F">
        <w:rPr>
          <w:lang w:eastAsia="x-none"/>
        </w:rPr>
      </w:r>
      <w:r w:rsidR="0097515F">
        <w:rPr>
          <w:lang w:eastAsia="x-none"/>
        </w:rPr>
        <w:fldChar w:fldCharType="separate"/>
      </w:r>
      <w:r w:rsidR="00CB7728">
        <w:t xml:space="preserve">Figure </w:t>
      </w:r>
      <w:r w:rsidR="00CB7728">
        <w:rPr>
          <w:noProof/>
        </w:rPr>
        <w:t>3</w:t>
      </w:r>
      <w:r w:rsidR="0097515F">
        <w:rPr>
          <w:lang w:eastAsia="x-none"/>
        </w:rPr>
        <w:fldChar w:fldCharType="end"/>
      </w:r>
      <w:r w:rsidR="00B50168">
        <w:rPr>
          <w:lang w:eastAsia="x-none"/>
        </w:rPr>
        <w:t>.c)</w:t>
      </w:r>
      <w:r w:rsidR="00BE142D">
        <w:rPr>
          <w:lang w:eastAsia="x-none"/>
        </w:rPr>
        <w:t>.</w:t>
      </w:r>
    </w:p>
    <w:p w:rsidR="008C0C29" w:rsidRDefault="008C0C29" w:rsidP="003A5FBF">
      <w:pPr>
        <w:pStyle w:val="Paragraphedeliste"/>
        <w:numPr>
          <w:ilvl w:val="0"/>
          <w:numId w:val="16"/>
        </w:numPr>
        <w:rPr>
          <w:lang w:eastAsia="x-none"/>
        </w:rPr>
      </w:pPr>
      <w:r>
        <w:rPr>
          <w:b/>
          <w:lang w:eastAsia="x-none"/>
        </w:rPr>
        <w:t>Analyse modale :</w:t>
      </w:r>
      <w:r w:rsidR="0081664D">
        <w:rPr>
          <w:lang w:eastAsia="x-none"/>
        </w:rPr>
        <w:t xml:space="preserve"> </w:t>
      </w:r>
      <w:r w:rsidR="003C0510">
        <w:rPr>
          <w:lang w:eastAsia="x-none"/>
        </w:rPr>
        <w:t>Etude des deux premiers modes propres du volant encastré en ses vis de vilebrequin, et après frettage.</w:t>
      </w:r>
    </w:p>
    <w:p w:rsidR="00684331" w:rsidRDefault="00684331" w:rsidP="00684331">
      <w:pPr>
        <w:ind w:left="360"/>
        <w:rPr>
          <w:lang w:eastAsia="x-none"/>
        </w:rPr>
      </w:pPr>
    </w:p>
    <w:tbl>
      <w:tblPr>
        <w:tblStyle w:val="Grilledutableau"/>
        <w:tblW w:w="1063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3456"/>
        <w:gridCol w:w="3690"/>
      </w:tblGrid>
      <w:tr w:rsidR="00684331" w:rsidTr="00EA4D88">
        <w:tc>
          <w:tcPr>
            <w:tcW w:w="3163" w:type="dxa"/>
          </w:tcPr>
          <w:p w:rsidR="00684331" w:rsidRDefault="00684331">
            <w:pPr>
              <w:jc w:val="center"/>
              <w:rPr>
                <w:lang w:eastAsia="x-none"/>
              </w:rPr>
              <w:pPrChange w:id="130" w:author="Alexandre ROSCHEWITZ" w:date="2015-07-27T17:14:00Z">
                <w:pPr/>
              </w:pPrChange>
            </w:pPr>
            <w:r w:rsidRPr="00684331">
              <w:rPr>
                <w:noProof/>
                <w:lang w:eastAsia="fr-FR"/>
              </w:rPr>
              <w:drawing>
                <wp:inline distT="0" distB="0" distL="0" distR="0" wp14:anchorId="7AC3F075" wp14:editId="49ECC572">
                  <wp:extent cx="2076450" cy="2205526"/>
                  <wp:effectExtent l="0" t="0" r="0" b="4445"/>
                  <wp:docPr id="35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Picture 12"/>
                          <pic:cNvPicPr>
                            <a:picLocks noChangeAspect="1" noChangeArrowheads="1"/>
                          </pic:cNvPicPr>
                        </pic:nvPicPr>
                        <pic:blipFill>
                          <a:blip r:embed="rId15">
                            <a:extLst>
                              <a:ext uri="{28A0092B-C50C-407E-A947-70E740481C1C}">
                                <a14:useLocalDpi xmlns:a14="http://schemas.microsoft.com/office/drawing/2010/main" val="0"/>
                              </a:ext>
                            </a:extLst>
                          </a:blip>
                          <a:srcRect l="21130" r="29056"/>
                          <a:stretch>
                            <a:fillRect/>
                          </a:stretch>
                        </pic:blipFill>
                        <pic:spPr bwMode="auto">
                          <a:xfrm>
                            <a:off x="0" y="0"/>
                            <a:ext cx="2087369" cy="2217124"/>
                          </a:xfrm>
                          <a:prstGeom prst="rect">
                            <a:avLst/>
                          </a:prstGeom>
                          <a:noFill/>
                          <a:ln>
                            <a:noFill/>
                          </a:ln>
                          <a:effectLst/>
                          <a:extLst/>
                        </pic:spPr>
                      </pic:pic>
                    </a:graphicData>
                  </a:graphic>
                </wp:inline>
              </w:drawing>
            </w:r>
            <w:r w:rsidR="00514F92" w:rsidRPr="00514F92">
              <w:rPr>
                <w:b/>
                <w:lang w:eastAsia="x-none"/>
              </w:rPr>
              <w:t>a)</w:t>
            </w:r>
          </w:p>
        </w:tc>
        <w:tc>
          <w:tcPr>
            <w:tcW w:w="3216" w:type="dxa"/>
          </w:tcPr>
          <w:p w:rsidR="00684331" w:rsidRDefault="00684331">
            <w:pPr>
              <w:jc w:val="center"/>
              <w:rPr>
                <w:lang w:eastAsia="x-none"/>
              </w:rPr>
              <w:pPrChange w:id="131" w:author="Alexandre ROSCHEWITZ" w:date="2015-07-27T17:15:00Z">
                <w:pPr/>
              </w:pPrChange>
            </w:pPr>
            <w:r w:rsidRPr="00684331">
              <w:rPr>
                <w:noProof/>
                <w:lang w:eastAsia="fr-FR"/>
              </w:rPr>
              <w:drawing>
                <wp:inline distT="0" distB="0" distL="0" distR="0" wp14:anchorId="1B5F7385" wp14:editId="37DF6545">
                  <wp:extent cx="2050621" cy="2209800"/>
                  <wp:effectExtent l="0" t="0" r="6985" b="0"/>
                  <wp:docPr id="35861" name="Espace réservé du contenu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Espace réservé du contenu 24"/>
                          <pic:cNvPicPr>
                            <a:picLocks noChangeAspect="1"/>
                          </pic:cNvPicPr>
                        </pic:nvPicPr>
                        <pic:blipFill>
                          <a:blip r:embed="rId16" cstate="print">
                            <a:extLst>
                              <a:ext uri="{28A0092B-C50C-407E-A947-70E740481C1C}">
                                <a14:useLocalDpi xmlns:a14="http://schemas.microsoft.com/office/drawing/2010/main" val="0"/>
                              </a:ext>
                            </a:extLst>
                          </a:blip>
                          <a:srcRect l="20123" r="34348"/>
                          <a:stretch>
                            <a:fillRect/>
                          </a:stretch>
                        </pic:blipFill>
                        <pic:spPr bwMode="auto">
                          <a:xfrm>
                            <a:off x="0" y="0"/>
                            <a:ext cx="2061276" cy="2221282"/>
                          </a:xfrm>
                          <a:prstGeom prst="rect">
                            <a:avLst/>
                          </a:prstGeom>
                          <a:noFill/>
                          <a:ln>
                            <a:noFill/>
                          </a:ln>
                          <a:extLst/>
                        </pic:spPr>
                      </pic:pic>
                    </a:graphicData>
                  </a:graphic>
                </wp:inline>
              </w:drawing>
            </w:r>
            <w:r w:rsidR="00514F92" w:rsidRPr="00514F92">
              <w:rPr>
                <w:b/>
                <w:lang w:eastAsia="x-none"/>
              </w:rPr>
              <w:t>b)</w:t>
            </w:r>
          </w:p>
        </w:tc>
        <w:tc>
          <w:tcPr>
            <w:tcW w:w="4253" w:type="dxa"/>
          </w:tcPr>
          <w:p w:rsidR="00684331" w:rsidRDefault="00684331">
            <w:pPr>
              <w:keepNext/>
              <w:jc w:val="center"/>
              <w:rPr>
                <w:lang w:eastAsia="x-none"/>
              </w:rPr>
              <w:pPrChange w:id="132" w:author="Alexandre ROSCHEWITZ" w:date="2015-07-27T17:15:00Z">
                <w:pPr>
                  <w:keepNext/>
                </w:pPr>
              </w:pPrChange>
            </w:pPr>
            <w:r w:rsidRPr="00684331">
              <w:rPr>
                <w:noProof/>
                <w:lang w:eastAsia="fr-FR"/>
              </w:rPr>
              <w:drawing>
                <wp:inline distT="0" distB="0" distL="0" distR="0" wp14:anchorId="103CEB80" wp14:editId="0C234267">
                  <wp:extent cx="2118231" cy="2200275"/>
                  <wp:effectExtent l="0" t="0" r="0" b="0"/>
                  <wp:docPr id="35862" name="Espace réservé du contenu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Espace réservé du contenu 25"/>
                          <pic:cNvPicPr>
                            <a:picLocks noChangeAspect="1"/>
                          </pic:cNvPicPr>
                        </pic:nvPicPr>
                        <pic:blipFill>
                          <a:blip r:embed="rId17" cstate="print">
                            <a:extLst>
                              <a:ext uri="{28A0092B-C50C-407E-A947-70E740481C1C}">
                                <a14:useLocalDpi xmlns:a14="http://schemas.microsoft.com/office/drawing/2010/main" val="0"/>
                              </a:ext>
                            </a:extLst>
                          </a:blip>
                          <a:srcRect l="18941" r="33835"/>
                          <a:stretch>
                            <a:fillRect/>
                          </a:stretch>
                        </pic:blipFill>
                        <pic:spPr bwMode="auto">
                          <a:xfrm>
                            <a:off x="0" y="0"/>
                            <a:ext cx="2125791" cy="2208128"/>
                          </a:xfrm>
                          <a:prstGeom prst="rect">
                            <a:avLst/>
                          </a:prstGeom>
                          <a:noFill/>
                          <a:ln>
                            <a:noFill/>
                          </a:ln>
                          <a:extLst/>
                        </pic:spPr>
                      </pic:pic>
                    </a:graphicData>
                  </a:graphic>
                </wp:inline>
              </w:drawing>
            </w:r>
            <w:r w:rsidR="00514F92" w:rsidRPr="00514F92">
              <w:rPr>
                <w:b/>
                <w:lang w:eastAsia="x-none"/>
              </w:rPr>
              <w:t>c)</w:t>
            </w:r>
          </w:p>
        </w:tc>
      </w:tr>
    </w:tbl>
    <w:p w:rsidR="00402E25" w:rsidRDefault="00402E25">
      <w:pPr>
        <w:pStyle w:val="Lgende"/>
      </w:pPr>
      <w:bookmarkStart w:id="133" w:name="Figure3"/>
      <w:bookmarkStart w:id="134" w:name="_Toc425429878"/>
      <w:r>
        <w:t xml:space="preserve">Figure </w:t>
      </w:r>
      <w:r w:rsidR="00910827">
        <w:fldChar w:fldCharType="begin"/>
      </w:r>
      <w:r w:rsidR="00910827">
        <w:instrText xml:space="preserve"> SEQ Figure \* ARABIC </w:instrText>
      </w:r>
      <w:r w:rsidR="00910827">
        <w:fldChar w:fldCharType="separate"/>
      </w:r>
      <w:r w:rsidR="00C718B4">
        <w:rPr>
          <w:noProof/>
        </w:rPr>
        <w:t>3</w:t>
      </w:r>
      <w:r w:rsidR="00910827">
        <w:rPr>
          <w:noProof/>
        </w:rPr>
        <w:fldChar w:fldCharType="end"/>
      </w:r>
      <w:bookmarkEnd w:id="133"/>
      <w:r w:rsidR="00D04318">
        <w:rPr>
          <w:noProof/>
          <w:lang w:val="fr-FR"/>
        </w:rPr>
        <w:t xml:space="preserve"> </w:t>
      </w:r>
      <w:r w:rsidR="00141AFB">
        <w:rPr>
          <w:lang w:val="fr-FR"/>
        </w:rPr>
        <w:t>–</w:t>
      </w:r>
      <w:r>
        <w:rPr>
          <w:lang w:val="fr-FR"/>
        </w:rPr>
        <w:t xml:space="preserve"> </w:t>
      </w:r>
      <w:r w:rsidRPr="003758EF">
        <w:rPr>
          <w:lang w:val="fr-FR"/>
        </w:rPr>
        <w:t>Représentation des chargements mécaniques</w:t>
      </w:r>
      <w:bookmarkEnd w:id="134"/>
    </w:p>
    <w:p w:rsidR="00DD59D9" w:rsidRDefault="00E76DA1" w:rsidP="00964DE2">
      <w:pPr>
        <w:pStyle w:val="Paragraphedeliste"/>
        <w:jc w:val="center"/>
        <w:rPr>
          <w:sz w:val="20"/>
          <w:lang w:eastAsia="x-none"/>
        </w:rPr>
      </w:pPr>
      <w:r w:rsidRPr="006B32AF">
        <w:rPr>
          <w:sz w:val="20"/>
          <w:lang w:eastAsia="x-none"/>
        </w:rPr>
        <w:t xml:space="preserve">a) Couple  </w:t>
      </w:r>
      <w:r w:rsidR="00380012">
        <w:rPr>
          <w:sz w:val="20"/>
          <w:lang w:eastAsia="x-none"/>
        </w:rPr>
        <w:t xml:space="preserve"> </w:t>
      </w:r>
      <w:r w:rsidRPr="006B32AF">
        <w:rPr>
          <w:sz w:val="20"/>
          <w:lang w:eastAsia="x-none"/>
        </w:rPr>
        <w:t xml:space="preserve">b) </w:t>
      </w:r>
      <w:r w:rsidR="007E637B" w:rsidRPr="006B32AF">
        <w:rPr>
          <w:sz w:val="20"/>
          <w:lang w:eastAsia="x-none"/>
        </w:rPr>
        <w:t xml:space="preserve">Tarage  </w:t>
      </w:r>
      <w:r w:rsidRPr="006B32AF">
        <w:rPr>
          <w:sz w:val="20"/>
          <w:lang w:eastAsia="x-none"/>
        </w:rPr>
        <w:t xml:space="preserve"> </w:t>
      </w:r>
      <w:r w:rsidR="007E637B" w:rsidRPr="006B32AF">
        <w:rPr>
          <w:sz w:val="20"/>
          <w:lang w:eastAsia="x-none"/>
        </w:rPr>
        <w:t>c) Embrayage</w:t>
      </w:r>
    </w:p>
    <w:p w:rsidR="003E6267" w:rsidRPr="00C41AC9" w:rsidRDefault="003E6267" w:rsidP="00C41AC9">
      <w:pPr>
        <w:rPr>
          <w:sz w:val="20"/>
          <w:lang w:eastAsia="x-none"/>
        </w:rPr>
      </w:pPr>
    </w:p>
    <w:p w:rsidR="00034914" w:rsidRDefault="00D90BE5" w:rsidP="00D90BE5">
      <w:pPr>
        <w:pStyle w:val="Titre2"/>
        <w:rPr>
          <w:lang w:val="fr-FR"/>
        </w:rPr>
      </w:pPr>
      <w:bookmarkStart w:id="135" w:name="_Toc425429956"/>
      <w:r>
        <w:rPr>
          <w:lang w:val="fr-FR"/>
        </w:rPr>
        <w:t>Calcul</w:t>
      </w:r>
      <w:bookmarkEnd w:id="135"/>
    </w:p>
    <w:p w:rsidR="00A34F0A" w:rsidRPr="00192ED7" w:rsidRDefault="00B334F2" w:rsidP="00192ED7">
      <w:pPr>
        <w:rPr>
          <w:lang w:eastAsia="x-none"/>
        </w:rPr>
      </w:pPr>
      <w:r>
        <w:rPr>
          <w:lang w:eastAsia="x-none"/>
        </w:rPr>
        <w:t>Les calculs ont été faits avec les deux solveur</w:t>
      </w:r>
      <w:r w:rsidR="006E7BE7">
        <w:rPr>
          <w:lang w:eastAsia="x-none"/>
        </w:rPr>
        <w:t>s</w:t>
      </w:r>
      <w:r w:rsidR="00FE662C">
        <w:rPr>
          <w:lang w:eastAsia="x-none"/>
        </w:rPr>
        <w:t>, et les résultats ont été équivalents.</w:t>
      </w:r>
      <w:r w:rsidR="00EB7E86">
        <w:rPr>
          <w:lang w:eastAsia="x-none"/>
        </w:rPr>
        <w:t xml:space="preserve"> Les </w:t>
      </w:r>
      <w:r w:rsidR="00AA22FC">
        <w:rPr>
          <w:lang w:eastAsia="x-none"/>
        </w:rPr>
        <w:t xml:space="preserve">figures </w:t>
      </w:r>
      <w:r w:rsidR="00C874D2">
        <w:rPr>
          <w:lang w:eastAsia="x-none"/>
        </w:rPr>
        <w:t>d</w:t>
      </w:r>
      <w:r w:rsidR="00866CBA">
        <w:rPr>
          <w:lang w:eastAsia="x-none"/>
        </w:rPr>
        <w:t>e l’</w:t>
      </w:r>
      <w:r w:rsidR="00866CBA">
        <w:rPr>
          <w:lang w:eastAsia="x-none"/>
        </w:rPr>
        <w:fldChar w:fldCharType="begin"/>
      </w:r>
      <w:r w:rsidR="00866CBA">
        <w:rPr>
          <w:lang w:eastAsia="x-none"/>
        </w:rPr>
        <w:instrText xml:space="preserve"> REF AnnexeA \h </w:instrText>
      </w:r>
      <w:r w:rsidR="00866CBA">
        <w:rPr>
          <w:lang w:eastAsia="x-none"/>
        </w:rPr>
      </w:r>
      <w:r w:rsidR="00866CBA">
        <w:rPr>
          <w:lang w:eastAsia="x-none"/>
        </w:rPr>
        <w:fldChar w:fldCharType="separate"/>
      </w:r>
      <w:r w:rsidR="00CB7728">
        <w:t>Annexe A </w:t>
      </w:r>
      <w:r w:rsidR="00866CBA">
        <w:rPr>
          <w:lang w:eastAsia="x-none"/>
        </w:rPr>
        <w:fldChar w:fldCharType="end"/>
      </w:r>
      <w:r w:rsidR="00DA4FC7">
        <w:rPr>
          <w:lang w:eastAsia="x-none"/>
        </w:rPr>
        <w:t xml:space="preserve">, </w:t>
      </w:r>
      <w:r w:rsidR="00866CBA">
        <w:rPr>
          <w:lang w:eastAsia="x-none"/>
        </w:rPr>
        <w:t>de l’</w:t>
      </w:r>
      <w:r w:rsidR="00866CBA">
        <w:rPr>
          <w:lang w:eastAsia="x-none"/>
        </w:rPr>
        <w:fldChar w:fldCharType="begin"/>
      </w:r>
      <w:r w:rsidR="00866CBA">
        <w:rPr>
          <w:lang w:eastAsia="x-none"/>
        </w:rPr>
        <w:instrText xml:space="preserve"> REF AnnexeB \h </w:instrText>
      </w:r>
      <w:r w:rsidR="00866CBA">
        <w:rPr>
          <w:lang w:eastAsia="x-none"/>
        </w:rPr>
      </w:r>
      <w:r w:rsidR="00866CBA">
        <w:rPr>
          <w:lang w:eastAsia="x-none"/>
        </w:rPr>
        <w:fldChar w:fldCharType="separate"/>
      </w:r>
      <w:r w:rsidR="00CB7728">
        <w:t>Annexe B</w:t>
      </w:r>
      <w:r w:rsidR="00866CBA">
        <w:rPr>
          <w:lang w:eastAsia="x-none"/>
        </w:rPr>
        <w:fldChar w:fldCharType="end"/>
      </w:r>
      <w:r w:rsidR="006E7BE7">
        <w:rPr>
          <w:lang w:eastAsia="x-none"/>
        </w:rPr>
        <w:t xml:space="preserve"> </w:t>
      </w:r>
      <w:r w:rsidR="00DA4FC7">
        <w:rPr>
          <w:lang w:eastAsia="x-none"/>
        </w:rPr>
        <w:t>et de l’</w:t>
      </w:r>
      <w:r w:rsidR="0071563C">
        <w:rPr>
          <w:lang w:eastAsia="x-none"/>
        </w:rPr>
        <w:fldChar w:fldCharType="begin"/>
      </w:r>
      <w:r w:rsidR="0071563C">
        <w:rPr>
          <w:lang w:eastAsia="x-none"/>
        </w:rPr>
        <w:instrText xml:space="preserve"> REF AnnexeC \h </w:instrText>
      </w:r>
      <w:r w:rsidR="0071563C">
        <w:rPr>
          <w:lang w:eastAsia="x-none"/>
        </w:rPr>
      </w:r>
      <w:r w:rsidR="0071563C">
        <w:rPr>
          <w:lang w:eastAsia="x-none"/>
        </w:rPr>
        <w:fldChar w:fldCharType="separate"/>
      </w:r>
      <w:r w:rsidR="00CB7728">
        <w:t>Annexe C </w:t>
      </w:r>
      <w:r w:rsidR="0071563C">
        <w:rPr>
          <w:lang w:eastAsia="x-none"/>
        </w:rPr>
        <w:fldChar w:fldCharType="end"/>
      </w:r>
      <w:r w:rsidR="00DA4FC7">
        <w:rPr>
          <w:lang w:eastAsia="x-none"/>
        </w:rPr>
        <w:t xml:space="preserve"> </w:t>
      </w:r>
      <w:r w:rsidR="006E7BE7">
        <w:rPr>
          <w:lang w:eastAsia="x-none"/>
        </w:rPr>
        <w:t xml:space="preserve">sont extraites des résultats obtenus par OptiStruct et post-traités par </w:t>
      </w:r>
      <w:proofErr w:type="spellStart"/>
      <w:r w:rsidR="006E7BE7">
        <w:rPr>
          <w:lang w:eastAsia="x-none"/>
        </w:rPr>
        <w:t>HyperView</w:t>
      </w:r>
      <w:proofErr w:type="spellEnd"/>
      <w:r w:rsidR="006E7BE7">
        <w:rPr>
          <w:lang w:eastAsia="x-none"/>
        </w:rPr>
        <w:t>.</w:t>
      </w:r>
    </w:p>
    <w:p w:rsidR="00A34F0A" w:rsidRDefault="00A34F0A" w:rsidP="00B334F2">
      <w:pPr>
        <w:rPr>
          <w:lang w:eastAsia="x-none"/>
        </w:rPr>
      </w:pPr>
    </w:p>
    <w:p w:rsidR="00A34F0A" w:rsidRDefault="001126ED" w:rsidP="00B334F2">
      <w:pPr>
        <w:rPr>
          <w:lang w:eastAsia="x-none"/>
        </w:rPr>
      </w:pPr>
      <w:r>
        <w:rPr>
          <w:lang w:eastAsia="x-none"/>
        </w:rPr>
        <w:t>Une légère plastification à l’interface volant-couronne apparaît après l’effort de frettage,</w:t>
      </w:r>
      <w:r w:rsidR="00012375">
        <w:rPr>
          <w:lang w:eastAsia="x-none"/>
        </w:rPr>
        <w:t xml:space="preserve"> mais le cahier des charges ne</w:t>
      </w:r>
      <w:r w:rsidR="006650CD">
        <w:rPr>
          <w:lang w:eastAsia="x-none"/>
        </w:rPr>
        <w:t xml:space="preserve"> s’intéresse pas à cette zone spécifique.</w:t>
      </w:r>
    </w:p>
    <w:p w:rsidR="00454A00" w:rsidRPr="00454A00" w:rsidRDefault="00454A00" w:rsidP="00454A00">
      <w:pPr>
        <w:rPr>
          <w:lang w:eastAsia="x-none"/>
        </w:rPr>
      </w:pPr>
    </w:p>
    <w:p w:rsidR="008A117D" w:rsidRDefault="008A117D" w:rsidP="008A117D">
      <w:pPr>
        <w:pStyle w:val="Titre2"/>
        <w:rPr>
          <w:lang w:val="fr-FR"/>
        </w:rPr>
      </w:pPr>
      <w:bookmarkStart w:id="136" w:name="_Toc425429957"/>
      <w:r>
        <w:rPr>
          <w:lang w:val="fr-FR"/>
        </w:rPr>
        <w:t>Optimisation</w:t>
      </w:r>
      <w:bookmarkEnd w:id="136"/>
    </w:p>
    <w:p w:rsidR="004A27A7" w:rsidRDefault="00F82F4E" w:rsidP="00F82F4E">
      <w:pPr>
        <w:rPr>
          <w:lang w:eastAsia="x-none"/>
        </w:rPr>
      </w:pPr>
      <w:r>
        <w:rPr>
          <w:lang w:eastAsia="x-none"/>
        </w:rPr>
        <w:t>Le constructeur qui propose le volant moteur étudié en produit de très grandes quantités chaque année. Le but est donc reconcevoir un volant, sur la base de l’ancien, qui ait les mêmes caractéristiques (inertie, déformations et contraintes), voire meilleures,</w:t>
      </w:r>
      <w:r w:rsidR="00943C59">
        <w:rPr>
          <w:lang w:eastAsia="x-none"/>
        </w:rPr>
        <w:t xml:space="preserve"> mais plus léger.</w:t>
      </w:r>
      <w:r w:rsidR="00A41411">
        <w:rPr>
          <w:lang w:eastAsia="x-none"/>
        </w:rPr>
        <w:t xml:space="preserve"> En effet, un gain de masse serait synonyme de gain de matière et donc</w:t>
      </w:r>
      <w:del w:id="137" w:author="Alexandre ROSCHEWITZ" w:date="2015-07-27T17:17:00Z">
        <w:r w:rsidR="00A41411" w:rsidDel="0027229F">
          <w:rPr>
            <w:lang w:eastAsia="x-none"/>
          </w:rPr>
          <w:delText>,</w:delText>
        </w:r>
      </w:del>
      <w:r w:rsidR="00A41411">
        <w:rPr>
          <w:lang w:eastAsia="x-none"/>
        </w:rPr>
        <w:t xml:space="preserve"> de moins de dépenses.</w:t>
      </w:r>
    </w:p>
    <w:p w:rsidR="0088336D" w:rsidRDefault="0088336D" w:rsidP="00F82F4E">
      <w:pPr>
        <w:rPr>
          <w:lang w:eastAsia="x-none"/>
        </w:rPr>
      </w:pPr>
    </w:p>
    <w:p w:rsidR="00FA19E2" w:rsidRPr="00F82F4E" w:rsidRDefault="00FA19E2" w:rsidP="00F82F4E">
      <w:pPr>
        <w:rPr>
          <w:lang w:eastAsia="x-none"/>
        </w:rPr>
      </w:pPr>
      <w:r>
        <w:rPr>
          <w:lang w:eastAsia="x-none"/>
        </w:rPr>
        <w:t>Pour cela, c’est donc une optimisation topologique qui a été préférée tant le modèle d’origine semblait optimisé dans sa forme.</w:t>
      </w:r>
    </w:p>
    <w:p w:rsidR="00D4492E" w:rsidRDefault="0088336D" w:rsidP="00D4492E">
      <w:pPr>
        <w:pStyle w:val="Titre3"/>
        <w:rPr>
          <w:lang w:val="fr-FR"/>
        </w:rPr>
      </w:pPr>
      <w:bookmarkStart w:id="138" w:name="_Toc425429958"/>
      <w:r>
        <w:rPr>
          <w:lang w:val="fr-FR"/>
        </w:rPr>
        <w:t>Reconception</w:t>
      </w:r>
      <w:bookmarkEnd w:id="138"/>
    </w:p>
    <w:p w:rsidR="0088336D" w:rsidRDefault="00FA19E2" w:rsidP="0088336D">
      <w:r>
        <w:t>Afin de pouvoir</w:t>
      </w:r>
      <w:r w:rsidR="007E6C0E">
        <w:t xml:space="preserve"> mettre en place l’optimisation topologique, il a fallu modifier ladite topologie de départ </w:t>
      </w:r>
      <w:del w:id="139" w:author="Alexandre ROSCHEWITZ" w:date="2015-07-27T17:18:00Z">
        <w:r w:rsidR="007E6C0E" w:rsidDel="0027229F">
          <w:delText xml:space="preserve">et ce, </w:delText>
        </w:r>
      </w:del>
      <w:r w:rsidR="007E6C0E">
        <w:t xml:space="preserve">en </w:t>
      </w:r>
      <w:ins w:id="140" w:author="Alexandre ROSCHEWITZ" w:date="2015-07-27T17:18:00Z">
        <w:r w:rsidR="0027229F">
          <w:t>« </w:t>
        </w:r>
      </w:ins>
      <w:del w:id="141" w:author="Alexandre ROSCHEWITZ" w:date="2015-07-27T17:18:00Z">
        <w:r w:rsidR="007E6C0E" w:rsidDel="0027229F">
          <w:delText>‘</w:delText>
        </w:r>
      </w:del>
      <w:r w:rsidR="007E6C0E">
        <w:t>remplissant</w:t>
      </w:r>
      <w:del w:id="142" w:author="Alexandre ROSCHEWITZ" w:date="2015-07-27T17:18:00Z">
        <w:r w:rsidR="007E6C0E" w:rsidDel="0027229F">
          <w:delText>’</w:delText>
        </w:r>
      </w:del>
      <w:ins w:id="143" w:author="Alexandre ROSCHEWITZ" w:date="2015-07-27T17:18:00Z">
        <w:r w:rsidR="0027229F">
          <w:t> »</w:t>
        </w:r>
      </w:ins>
      <w:r w:rsidR="007E6C0E">
        <w:t xml:space="preserve"> le volant de matière comme l’illustre la </w:t>
      </w:r>
      <w:r w:rsidR="00482A46">
        <w:fldChar w:fldCharType="begin"/>
      </w:r>
      <w:r w:rsidR="00482A46">
        <w:instrText xml:space="preserve"> REF Figure4 \h </w:instrText>
      </w:r>
      <w:r w:rsidR="00482A46">
        <w:fldChar w:fldCharType="separate"/>
      </w:r>
      <w:r w:rsidR="00CB7728">
        <w:t xml:space="preserve">Figure </w:t>
      </w:r>
      <w:r w:rsidR="00CB7728">
        <w:rPr>
          <w:noProof/>
        </w:rPr>
        <w:t>4</w:t>
      </w:r>
      <w:r w:rsidR="00482A46">
        <w:fldChar w:fldCharType="end"/>
      </w:r>
      <w:r w:rsidR="007E6C0E">
        <w:t>.</w:t>
      </w:r>
      <w:r w:rsidR="00F53B2E">
        <w:t xml:space="preserve"> Est aussi représenté, sur la même figure, le plan de symétrie du volant moteur.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064EFF" w:rsidTr="002521CD">
        <w:tc>
          <w:tcPr>
            <w:tcW w:w="4889" w:type="dxa"/>
          </w:tcPr>
          <w:p w:rsidR="00064EFF" w:rsidRDefault="00064EFF" w:rsidP="00A90220">
            <w:pPr>
              <w:jc w:val="center"/>
            </w:pPr>
            <w:r w:rsidRPr="00064EFF">
              <w:rPr>
                <w:noProof/>
                <w:lang w:eastAsia="fr-FR"/>
              </w:rPr>
              <w:drawing>
                <wp:inline distT="0" distB="0" distL="0" distR="0" wp14:anchorId="3FB72609" wp14:editId="703AFF15">
                  <wp:extent cx="2286000" cy="2118777"/>
                  <wp:effectExtent l="0" t="0" r="0" b="0"/>
                  <wp:docPr id="36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4" name="Picture 4" descr="D:\Dt_e\IRaid\VolantsMoteur\Figures rapport\design.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37013"/>
                          <a:stretch/>
                        </pic:blipFill>
                        <pic:spPr bwMode="auto">
                          <a:xfrm>
                            <a:off x="0" y="0"/>
                            <a:ext cx="2287237" cy="2119924"/>
                          </a:xfrm>
                          <a:prstGeom prst="rect">
                            <a:avLst/>
                          </a:prstGeom>
                          <a:noFill/>
                          <a:ln>
                            <a:noFill/>
                          </a:ln>
                          <a:extLst>
                            <a:ext uri="{53640926-AAD7-44D8-BBD7-CCE9431645EC}">
                              <a14:shadowObscured xmlns:a14="http://schemas.microsoft.com/office/drawing/2010/main"/>
                            </a:ext>
                          </a:extLst>
                        </pic:spPr>
                      </pic:pic>
                    </a:graphicData>
                  </a:graphic>
                </wp:inline>
              </w:drawing>
            </w:r>
          </w:p>
          <w:p w:rsidR="00064EFF" w:rsidRDefault="00064EFF" w:rsidP="0088336D"/>
          <w:p w:rsidR="00064EFF" w:rsidRPr="00064EFF" w:rsidRDefault="00064EFF">
            <w:pPr>
              <w:jc w:val="center"/>
              <w:rPr>
                <w:b/>
              </w:rPr>
              <w:pPrChange w:id="144" w:author="Alexandre ROSCHEWITZ" w:date="2015-07-27T17:18:00Z">
                <w:pPr/>
              </w:pPrChange>
            </w:pPr>
            <w:r w:rsidRPr="00064EFF">
              <w:rPr>
                <w:b/>
              </w:rPr>
              <w:t>a)</w:t>
            </w:r>
          </w:p>
        </w:tc>
        <w:tc>
          <w:tcPr>
            <w:tcW w:w="4890" w:type="dxa"/>
          </w:tcPr>
          <w:p w:rsidR="00064EFF" w:rsidRDefault="00064EFF" w:rsidP="00207077">
            <w:pPr>
              <w:jc w:val="center"/>
            </w:pPr>
            <w:r w:rsidRPr="00064EFF">
              <w:rPr>
                <w:noProof/>
                <w:lang w:eastAsia="fr-FR"/>
              </w:rPr>
              <w:drawing>
                <wp:inline distT="0" distB="0" distL="0" distR="0" wp14:anchorId="2258C456" wp14:editId="4270ECE3">
                  <wp:extent cx="2524125" cy="2257203"/>
                  <wp:effectExtent l="0" t="0" r="0" b="0"/>
                  <wp:docPr id="36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 name="Picture 5" descr="D:\Dt_e\IRaid\VolantsMoteur\Figures rapport\design glac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34717"/>
                          <a:stretch/>
                        </pic:blipFill>
                        <pic:spPr bwMode="auto">
                          <a:xfrm>
                            <a:off x="0" y="0"/>
                            <a:ext cx="2539051" cy="2270551"/>
                          </a:xfrm>
                          <a:prstGeom prst="rect">
                            <a:avLst/>
                          </a:prstGeom>
                          <a:noFill/>
                          <a:ln>
                            <a:noFill/>
                          </a:ln>
                          <a:extLst>
                            <a:ext uri="{53640926-AAD7-44D8-BBD7-CCE9431645EC}">
                              <a14:shadowObscured xmlns:a14="http://schemas.microsoft.com/office/drawing/2010/main"/>
                            </a:ext>
                          </a:extLst>
                        </pic:spPr>
                      </pic:pic>
                    </a:graphicData>
                  </a:graphic>
                </wp:inline>
              </w:drawing>
            </w:r>
          </w:p>
          <w:p w:rsidR="00064EFF" w:rsidRPr="00064EFF" w:rsidRDefault="00064EFF">
            <w:pPr>
              <w:keepNext/>
              <w:jc w:val="center"/>
              <w:rPr>
                <w:b/>
              </w:rPr>
              <w:pPrChange w:id="145" w:author="Alexandre ROSCHEWITZ" w:date="2015-07-27T17:18:00Z">
                <w:pPr>
                  <w:keepNext/>
                </w:pPr>
              </w:pPrChange>
            </w:pPr>
            <w:r w:rsidRPr="00064EFF">
              <w:rPr>
                <w:b/>
              </w:rPr>
              <w:t>b)</w:t>
            </w:r>
          </w:p>
        </w:tc>
      </w:tr>
    </w:tbl>
    <w:p w:rsidR="000C1C35" w:rsidRDefault="001E6767" w:rsidP="0051483E">
      <w:pPr>
        <w:pStyle w:val="Lgende"/>
        <w:tabs>
          <w:tab w:val="center" w:pos="4819"/>
          <w:tab w:val="left" w:pos="5715"/>
        </w:tabs>
        <w:rPr>
          <w:lang w:val="fr-FR"/>
        </w:rPr>
      </w:pPr>
      <w:bookmarkStart w:id="146" w:name="Figure4"/>
      <w:bookmarkStart w:id="147" w:name="_Toc425429879"/>
      <w:r>
        <w:t xml:space="preserve">Figure </w:t>
      </w:r>
      <w:r w:rsidR="00910827">
        <w:fldChar w:fldCharType="begin"/>
      </w:r>
      <w:r w:rsidR="00910827">
        <w:instrText xml:space="preserve"> SEQ Figure \* ARABIC </w:instrText>
      </w:r>
      <w:r w:rsidR="00910827">
        <w:fldChar w:fldCharType="separate"/>
      </w:r>
      <w:r w:rsidR="00C718B4">
        <w:rPr>
          <w:noProof/>
        </w:rPr>
        <w:t>4</w:t>
      </w:r>
      <w:r w:rsidR="00910827">
        <w:rPr>
          <w:noProof/>
        </w:rPr>
        <w:fldChar w:fldCharType="end"/>
      </w:r>
      <w:bookmarkEnd w:id="146"/>
      <w:r>
        <w:rPr>
          <w:lang w:val="fr-FR"/>
        </w:rPr>
        <w:t> </w:t>
      </w:r>
      <w:r w:rsidR="00141AFB">
        <w:rPr>
          <w:lang w:val="fr-FR"/>
        </w:rPr>
        <w:t>–</w:t>
      </w:r>
      <w:r>
        <w:rPr>
          <w:lang w:val="fr-FR"/>
        </w:rPr>
        <w:t xml:space="preserve"> Volant moteur reconçu</w:t>
      </w:r>
      <w:bookmarkEnd w:id="147"/>
    </w:p>
    <w:p w:rsidR="007967C0" w:rsidRDefault="00B673A2" w:rsidP="00B673A2">
      <w:pPr>
        <w:pStyle w:val="Lgende"/>
        <w:tabs>
          <w:tab w:val="center" w:pos="4819"/>
          <w:tab w:val="left" w:pos="5715"/>
        </w:tabs>
        <w:ind w:left="405"/>
        <w:jc w:val="both"/>
        <w:rPr>
          <w:lang w:val="fr-FR"/>
        </w:rPr>
      </w:pPr>
      <w:r>
        <w:rPr>
          <w:b w:val="0"/>
          <w:lang w:val="fr-FR"/>
        </w:rPr>
        <w:t xml:space="preserve">  </w:t>
      </w:r>
      <w:r>
        <w:rPr>
          <w:b w:val="0"/>
          <w:lang w:val="fr-FR"/>
        </w:rPr>
        <w:tab/>
      </w:r>
      <w:r w:rsidR="000C1C35">
        <w:rPr>
          <w:b w:val="0"/>
          <w:lang w:val="fr-FR"/>
        </w:rPr>
        <w:t>a) Vue face vilebrequin  b) Vue face glace</w:t>
      </w:r>
    </w:p>
    <w:p w:rsidR="001E6767" w:rsidRDefault="001E6767" w:rsidP="001E6767"/>
    <w:p w:rsidR="00A33B43" w:rsidRDefault="00A33B43" w:rsidP="001E6767">
      <w:r>
        <w:t xml:space="preserve">Le volume jaune représente </w:t>
      </w:r>
      <w:r w:rsidR="001A06BC">
        <w:t xml:space="preserve">le </w:t>
      </w:r>
      <w:r w:rsidR="001A06BC">
        <w:rPr>
          <w:i/>
        </w:rPr>
        <w:t xml:space="preserve">design </w:t>
      </w:r>
      <w:proofErr w:type="spellStart"/>
      <w:r w:rsidR="001A06BC">
        <w:rPr>
          <w:i/>
        </w:rPr>
        <w:t>space</w:t>
      </w:r>
      <w:proofErr w:type="spellEnd"/>
      <w:r w:rsidR="00B41FDC">
        <w:t xml:space="preserve"> qui sera concerné par tous les changements topologiques à apporter au volant.</w:t>
      </w:r>
      <w:r w:rsidR="00377557">
        <w:t xml:space="preserve"> La face glace n’en fait pas partie car elle est le support de</w:t>
      </w:r>
      <w:r w:rsidR="00A70D94">
        <w:t xml:space="preserve"> l’embrayage</w:t>
      </w:r>
      <w:r w:rsidR="008354C1">
        <w:t>.</w:t>
      </w:r>
      <w:r w:rsidR="00871C9D">
        <w:t xml:space="preserve"> Il n’est donc pas souhaitable de la modifier, ce serait même contraire aux exigences du cahier des charges.</w:t>
      </w:r>
    </w:p>
    <w:p w:rsidR="00475467" w:rsidRPr="001E6767" w:rsidRDefault="00475467" w:rsidP="001E6767"/>
    <w:p w:rsidR="00BF5B58" w:rsidRDefault="00BF5B58" w:rsidP="00BF5B58">
      <w:pPr>
        <w:pStyle w:val="Titre3"/>
        <w:rPr>
          <w:lang w:val="fr-FR"/>
        </w:rPr>
      </w:pPr>
      <w:bookmarkStart w:id="148" w:name="_Toc425429959"/>
      <w:r>
        <w:rPr>
          <w:lang w:val="fr-FR"/>
        </w:rPr>
        <w:t>OptiStruct</w:t>
      </w:r>
      <w:bookmarkEnd w:id="148"/>
    </w:p>
    <w:p w:rsidR="00154C99" w:rsidRDefault="00E869A7" w:rsidP="00A14162">
      <w:r>
        <w:t>L</w:t>
      </w:r>
      <w:r w:rsidR="0029367E">
        <w:t>a mise en donnée du problème d’optimisation adoptée sur OptiStruct</w:t>
      </w:r>
      <w:r w:rsidR="00154C99">
        <w:t xml:space="preserve"> est la suivante :</w:t>
      </w:r>
    </w:p>
    <w:p w:rsidR="005B279F" w:rsidRDefault="005B279F" w:rsidP="00A14162"/>
    <w:p w:rsidR="004E6ECE" w:rsidRDefault="002C1505" w:rsidP="004E6ECE">
      <w:pPr>
        <w:pStyle w:val="Paragraphedeliste"/>
        <w:numPr>
          <w:ilvl w:val="0"/>
          <w:numId w:val="21"/>
        </w:numPr>
      </w:pPr>
      <w:r>
        <w:rPr>
          <w:b/>
        </w:rPr>
        <w:t xml:space="preserve">Objectif : </w:t>
      </w:r>
      <w:r w:rsidR="00AC7E15">
        <w:t>Mi</w:t>
      </w:r>
      <w:r w:rsidR="00E30035">
        <w:t>nimiser la masse totale de l’ensemble volant et couronne.</w:t>
      </w:r>
    </w:p>
    <w:p w:rsidR="00AD0353" w:rsidRDefault="004E6ECE" w:rsidP="00AD0353">
      <w:pPr>
        <w:pStyle w:val="Paragraphedeliste"/>
        <w:numPr>
          <w:ilvl w:val="0"/>
          <w:numId w:val="21"/>
        </w:numPr>
      </w:pPr>
      <w:r>
        <w:rPr>
          <w:b/>
        </w:rPr>
        <w:t>Contraintes :</w:t>
      </w:r>
      <w:r w:rsidR="004E238B">
        <w:rPr>
          <w:b/>
        </w:rPr>
        <w:t xml:space="preserve"> </w:t>
      </w:r>
    </w:p>
    <w:p w:rsidR="004E238B" w:rsidRDefault="005F071F" w:rsidP="00303FB6">
      <w:pPr>
        <w:pStyle w:val="Paragraphedeliste"/>
        <w:numPr>
          <w:ilvl w:val="0"/>
          <w:numId w:val="22"/>
        </w:numPr>
      </w:pPr>
      <w:r>
        <w:t xml:space="preserve">Inertie </w:t>
      </w:r>
      <w:r w:rsidR="00121322">
        <w:t>supérieure à</w:t>
      </w:r>
      <w:r>
        <w:t xml:space="preserve"> 70 t.mm</w:t>
      </w:r>
      <w:r>
        <w:rPr>
          <w:vertAlign w:val="superscript"/>
        </w:rPr>
        <w:t>2</w:t>
      </w:r>
      <w:r>
        <w:t xml:space="preserve"> </w:t>
      </w:r>
    </w:p>
    <w:p w:rsidR="005315D4" w:rsidRDefault="00121322" w:rsidP="00303FB6">
      <w:pPr>
        <w:pStyle w:val="Paragraphedeliste"/>
        <w:numPr>
          <w:ilvl w:val="0"/>
          <w:numId w:val="22"/>
        </w:numPr>
      </w:pPr>
      <w:r>
        <w:t xml:space="preserve">Contraintes de Von Mises </w:t>
      </w:r>
      <w:r w:rsidR="005346D9">
        <w:t>inférieures à 195 MPa.</w:t>
      </w:r>
    </w:p>
    <w:p w:rsidR="00133FAE" w:rsidRPr="00A14162" w:rsidRDefault="00133FAE" w:rsidP="00133FAE">
      <w:pPr>
        <w:pStyle w:val="Paragraphedeliste"/>
        <w:numPr>
          <w:ilvl w:val="0"/>
          <w:numId w:val="22"/>
        </w:numPr>
      </w:pPr>
      <w:r>
        <w:t xml:space="preserve">Déplacement des nœuds </w:t>
      </w:r>
      <w:r w:rsidR="00D77CC1">
        <w:t xml:space="preserve">sur </w:t>
      </w:r>
      <w:r w:rsidR="00956178">
        <w:t>la cour</w:t>
      </w:r>
      <w:r w:rsidR="00455286">
        <w:t>onne</w:t>
      </w:r>
      <w:r w:rsidR="00367F12">
        <w:t xml:space="preserve"> </w:t>
      </w:r>
      <w:r w:rsidR="00E06B44">
        <w:t xml:space="preserve">inférieurs à 0.5 </w:t>
      </w:r>
      <w:proofErr w:type="spellStart"/>
      <w:r w:rsidR="00E06B44">
        <w:t>mm.</w:t>
      </w:r>
      <w:proofErr w:type="spellEnd"/>
    </w:p>
    <w:p w:rsidR="00133FAE" w:rsidRDefault="00E3423D" w:rsidP="00303FB6">
      <w:pPr>
        <w:pStyle w:val="Paragraphedeliste"/>
        <w:numPr>
          <w:ilvl w:val="0"/>
          <w:numId w:val="22"/>
        </w:numPr>
      </w:pPr>
      <w:r>
        <w:t xml:space="preserve">Centre de gravité (COG) </w:t>
      </w:r>
      <w:r w:rsidR="00492E52">
        <w:t>tel que</w:t>
      </w:r>
      <m:oMath>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COG</m:t>
                  </m:r>
                </m:sub>
              </m:sSub>
              <m:r>
                <w:rPr>
                  <w:rFonts w:ascii="Cambria Math" w:hAnsi="Cambria Math"/>
                </w:rPr>
                <m:t>|≤0.5 mm</m:t>
              </m:r>
            </m:e>
          </m:mr>
          <m:m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COG</m:t>
                      </m:r>
                    </m:sub>
                  </m:sSub>
                </m:e>
              </m:d>
              <m:r>
                <w:rPr>
                  <w:rFonts w:ascii="Cambria Math" w:hAnsi="Cambria Math"/>
                </w:rPr>
                <m:t>≤0.5 mm</m:t>
              </m:r>
            </m:e>
          </m:mr>
        </m:m>
      </m:oMath>
      <w:r w:rsidR="00805BAC">
        <w:t>. En effet, il est souhaitable que le centre de gravité soit le plus proche</w:t>
      </w:r>
      <w:r w:rsidR="00CC772A">
        <w:t xml:space="preserve"> possible</w:t>
      </w:r>
      <w:r w:rsidR="00805BAC">
        <w:t xml:space="preserve"> de l’</w:t>
      </w:r>
      <w:r w:rsidR="00B23C93">
        <w:t>axe de rotation, axe</w:t>
      </w:r>
      <m:oMath>
        <m:r>
          <w:rPr>
            <w:rFonts w:ascii="Cambria Math" w:hAnsi="Cambria Math"/>
          </w:rPr>
          <m:t xml:space="preserve"> </m:t>
        </m:r>
        <m:acc>
          <m:accPr>
            <m:chr m:val="⃗"/>
            <m:ctrlPr>
              <w:rPr>
                <w:rFonts w:ascii="Cambria Math" w:hAnsi="Cambria Math"/>
                <w:i/>
              </w:rPr>
            </m:ctrlPr>
          </m:accPr>
          <m:e>
            <m:r>
              <w:rPr>
                <w:rFonts w:ascii="Cambria Math" w:hAnsi="Cambria Math"/>
              </w:rPr>
              <m:t>x</m:t>
            </m:r>
          </m:e>
        </m:acc>
      </m:oMath>
      <w:r w:rsidR="001D3765">
        <w:t>, afin d’éviter le balourd qui est préjudiciable pour le volant moteur</w:t>
      </w:r>
      <w:del w:id="149" w:author="Alexandre ROSCHEWITZ" w:date="2015-07-27T17:19:00Z">
        <w:r w:rsidR="001D3765" w:rsidDel="0027229F">
          <w:delText>,</w:delText>
        </w:r>
      </w:del>
      <w:r w:rsidR="001D3765">
        <w:t xml:space="preserve"> et </w:t>
      </w:r>
      <w:del w:id="150" w:author="Alexandre ROSCHEWITZ" w:date="2015-07-27T17:19:00Z">
        <w:r w:rsidR="001D3765" w:rsidDel="0027229F">
          <w:delText>même les structures autour</w:delText>
        </w:r>
      </w:del>
      <w:ins w:id="151" w:author="Alexandre ROSCHEWITZ" w:date="2015-07-27T17:20:00Z">
        <w:r w:rsidR="0027229F">
          <w:t>le moteur</w:t>
        </w:r>
      </w:ins>
      <w:r w:rsidR="001D3765">
        <w:t>.</w:t>
      </w:r>
      <w:r w:rsidR="004C66EF">
        <w:t xml:space="preserve"> </w:t>
      </w:r>
    </w:p>
    <w:p w:rsidR="00A70D94" w:rsidRDefault="00893889" w:rsidP="00303FB6">
      <w:pPr>
        <w:pStyle w:val="Paragraphedeliste"/>
        <w:numPr>
          <w:ilvl w:val="0"/>
          <w:numId w:val="22"/>
        </w:numPr>
      </w:pPr>
      <w:r>
        <w:t>Sens de démoulage selon</w:t>
      </w:r>
      <m:oMath>
        <m:r>
          <w:rPr>
            <w:rFonts w:ascii="Cambria Math" w:hAnsi="Cambria Math"/>
          </w:rPr>
          <m:t xml:space="preserve"> </m:t>
        </m:r>
        <m:acc>
          <m:accPr>
            <m:chr m:val="⃗"/>
            <m:ctrlPr>
              <w:rPr>
                <w:rFonts w:ascii="Cambria Math" w:hAnsi="Cambria Math"/>
                <w:i/>
              </w:rPr>
            </m:ctrlPr>
          </m:accPr>
          <m:e>
            <m:r>
              <w:rPr>
                <w:rFonts w:ascii="Cambria Math" w:hAnsi="Cambria Math"/>
              </w:rPr>
              <m:t>x</m:t>
            </m:r>
          </m:e>
        </m:acc>
      </m:oMath>
      <w:r>
        <w:t>, contrainte de fabrication imposée par le constructeur.</w:t>
      </w:r>
    </w:p>
    <w:p w:rsidR="00806951" w:rsidRDefault="00806951" w:rsidP="00303FB6">
      <w:pPr>
        <w:pStyle w:val="Paragraphedeliste"/>
        <w:numPr>
          <w:ilvl w:val="0"/>
          <w:numId w:val="22"/>
        </w:numPr>
      </w:pPr>
      <w:r>
        <w:t>Symétrie du volant moteur</w:t>
      </w:r>
      <w:r w:rsidR="004D0B19">
        <w:t>.</w:t>
      </w:r>
      <w:r>
        <w:t xml:space="preserve"> </w:t>
      </w:r>
    </w:p>
    <w:p w:rsidR="00FD4C30" w:rsidRDefault="00FD4C30" w:rsidP="00036897"/>
    <w:p w:rsidR="00036897" w:rsidRDefault="00036897" w:rsidP="00036897">
      <w:r>
        <w:t xml:space="preserve">Aussi, les paramètres </w:t>
      </w:r>
      <w:proofErr w:type="spellStart"/>
      <w:r w:rsidRPr="007A4884">
        <w:rPr>
          <w:i/>
        </w:rPr>
        <w:t>mindim</w:t>
      </w:r>
      <w:proofErr w:type="spellEnd"/>
      <w:r>
        <w:t xml:space="preserve"> et </w:t>
      </w:r>
      <w:proofErr w:type="spellStart"/>
      <w:r w:rsidRPr="007A4884">
        <w:rPr>
          <w:i/>
        </w:rPr>
        <w:t>discrete</w:t>
      </w:r>
      <w:proofErr w:type="spellEnd"/>
      <w:r>
        <w:t xml:space="preserve"> ont été utilisés pour les valeurs respectives de 18</w:t>
      </w:r>
      <w:r w:rsidR="00BC5AD9">
        <w:t xml:space="preserve"> </w:t>
      </w:r>
      <w:r>
        <w:t>mm</w:t>
      </w:r>
      <w:r w:rsidR="0074424E">
        <w:t xml:space="preserve">, aussi </w:t>
      </w:r>
      <w:commentRangeStart w:id="152"/>
      <w:r w:rsidR="0074424E">
        <w:t>une contrainte de fabrication imposée par le constructeur</w:t>
      </w:r>
      <w:commentRangeEnd w:id="152"/>
      <w:r w:rsidR="0027229F">
        <w:rPr>
          <w:rStyle w:val="Marquedecommentaire"/>
          <w:lang w:val="x-none"/>
        </w:rPr>
        <w:commentReference w:id="152"/>
      </w:r>
      <w:r w:rsidR="0074424E">
        <w:t>,</w:t>
      </w:r>
      <w:r>
        <w:t xml:space="preserve"> et </w:t>
      </w:r>
      <w:commentRangeStart w:id="153"/>
      <w:r>
        <w:t>3</w:t>
      </w:r>
      <w:commentRangeEnd w:id="153"/>
      <w:r w:rsidR="0027229F">
        <w:rPr>
          <w:rStyle w:val="Marquedecommentaire"/>
          <w:lang w:val="x-none"/>
        </w:rPr>
        <w:commentReference w:id="153"/>
      </w:r>
      <w:r>
        <w:t>.</w:t>
      </w:r>
    </w:p>
    <w:p w:rsidR="00AD4794" w:rsidRDefault="00AD4794" w:rsidP="00036897"/>
    <w:p w:rsidR="00AD4794" w:rsidRDefault="006C3D81" w:rsidP="00036897">
      <w:r>
        <w:t>Le premier résultat obtenu</w:t>
      </w:r>
      <w:r w:rsidR="000363DA">
        <w:t xml:space="preserve"> est illustré </w:t>
      </w:r>
      <w:r w:rsidR="0045528C">
        <w:fldChar w:fldCharType="begin"/>
      </w:r>
      <w:r w:rsidR="0045528C">
        <w:instrText xml:space="preserve"> REF Figure5 \h </w:instrText>
      </w:r>
      <w:r w:rsidR="0045528C">
        <w:fldChar w:fldCharType="separate"/>
      </w:r>
      <w:r w:rsidR="00CB7728">
        <w:t xml:space="preserve">Figure </w:t>
      </w:r>
      <w:r w:rsidR="00CB7728">
        <w:rPr>
          <w:noProof/>
        </w:rPr>
        <w:t>5</w:t>
      </w:r>
      <w:r w:rsidR="0045528C">
        <w:fldChar w:fldCharType="end"/>
      </w:r>
      <w:r w:rsidR="005368A9">
        <w:t xml:space="preserve"> ou sont représentées les densités des éléments du volant moteur, résultat de l’optimisation décrite ci-dessus.</w:t>
      </w:r>
    </w:p>
    <w:p w:rsidR="00615B00" w:rsidRDefault="00615B00" w:rsidP="00036897"/>
    <w:p w:rsidR="004F6F02" w:rsidRDefault="009C578A" w:rsidP="00784E60">
      <w:pPr>
        <w:keepNext/>
        <w:jc w:val="center"/>
      </w:pPr>
      <w:r>
        <w:rPr>
          <w:noProof/>
          <w:lang w:eastAsia="fr-FR"/>
        </w:rPr>
        <w:drawing>
          <wp:inline distT="0" distB="0" distL="0" distR="0" wp14:anchorId="013C8B8C" wp14:editId="0AC22D7D">
            <wp:extent cx="5924551" cy="29622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 OPT1 dens.png"/>
                    <pic:cNvPicPr/>
                  </pic:nvPicPr>
                  <pic:blipFill>
                    <a:blip r:embed="rId20">
                      <a:extLst>
                        <a:ext uri="{28A0092B-C50C-407E-A947-70E740481C1C}">
                          <a14:useLocalDpi xmlns:a14="http://schemas.microsoft.com/office/drawing/2010/main" val="0"/>
                        </a:ext>
                      </a:extLst>
                    </a:blip>
                    <a:stretch>
                      <a:fillRect/>
                    </a:stretch>
                  </pic:blipFill>
                  <pic:spPr>
                    <a:xfrm>
                      <a:off x="0" y="0"/>
                      <a:ext cx="5930087" cy="2965043"/>
                    </a:xfrm>
                    <a:prstGeom prst="rect">
                      <a:avLst/>
                    </a:prstGeom>
                  </pic:spPr>
                </pic:pic>
              </a:graphicData>
            </a:graphic>
          </wp:inline>
        </w:drawing>
      </w:r>
    </w:p>
    <w:p w:rsidR="00A96DFD" w:rsidRDefault="004F6F02" w:rsidP="004F6F02">
      <w:pPr>
        <w:pStyle w:val="Lgende"/>
        <w:rPr>
          <w:lang w:val="fr-FR"/>
        </w:rPr>
      </w:pPr>
      <w:bookmarkStart w:id="154" w:name="Figure5"/>
      <w:bookmarkStart w:id="155" w:name="_Toc425429880"/>
      <w:r>
        <w:t xml:space="preserve">Figure </w:t>
      </w:r>
      <w:r w:rsidR="00910827">
        <w:fldChar w:fldCharType="begin"/>
      </w:r>
      <w:r w:rsidR="00910827">
        <w:instrText xml:space="preserve"> SEQ Figure \* ARABIC </w:instrText>
      </w:r>
      <w:r w:rsidR="00910827">
        <w:fldChar w:fldCharType="separate"/>
      </w:r>
      <w:r w:rsidR="00C718B4">
        <w:rPr>
          <w:noProof/>
        </w:rPr>
        <w:t>5</w:t>
      </w:r>
      <w:r w:rsidR="00910827">
        <w:rPr>
          <w:noProof/>
        </w:rPr>
        <w:fldChar w:fldCharType="end"/>
      </w:r>
      <w:bookmarkEnd w:id="154"/>
      <w:r>
        <w:rPr>
          <w:lang w:val="fr-FR"/>
        </w:rPr>
        <w:t> </w:t>
      </w:r>
      <w:r w:rsidR="00141AFB">
        <w:rPr>
          <w:lang w:val="fr-FR"/>
        </w:rPr>
        <w:t>–</w:t>
      </w:r>
      <w:r w:rsidR="00E62420">
        <w:rPr>
          <w:lang w:val="fr-FR"/>
        </w:rPr>
        <w:t xml:space="preserve"> Densités des éléments du volant moteur après la première optimisation performée sur OptiStruct</w:t>
      </w:r>
      <w:bookmarkEnd w:id="155"/>
    </w:p>
    <w:p w:rsidR="00C72196" w:rsidRPr="00C72196" w:rsidRDefault="00C72196" w:rsidP="00C72196">
      <w:pPr>
        <w:jc w:val="center"/>
        <w:rPr>
          <w:sz w:val="20"/>
        </w:rPr>
      </w:pPr>
      <w:r>
        <w:rPr>
          <w:sz w:val="20"/>
        </w:rPr>
        <w:t>(</w:t>
      </w:r>
      <w:r w:rsidRPr="00C72196">
        <w:rPr>
          <w:sz w:val="20"/>
        </w:rPr>
        <w:t>à droite, les éléments aux densités inférieures à 0.65 ont été cachés</w:t>
      </w:r>
      <w:r>
        <w:rPr>
          <w:sz w:val="20"/>
        </w:rPr>
        <w:t>)</w:t>
      </w:r>
    </w:p>
    <w:p w:rsidR="00583DA3" w:rsidRDefault="00583DA3" w:rsidP="00583DA3"/>
    <w:p w:rsidR="00420CC6" w:rsidRDefault="00CB5532" w:rsidP="00583DA3">
      <w:r>
        <w:t>Le choix de garder les éléments dont la densité est supérieure à 0.65 est dû au fait qu’autour de cette valeur, il y a très peu d’éléments.</w:t>
      </w:r>
      <w:r w:rsidR="00262DBE">
        <w:t xml:space="preserve"> A noter la discontinuité entre éléments de densités inférieures à 0.12, en bleu foncé, et ceux dont les valeurs dépassent 0.65, vert clair.</w:t>
      </w:r>
    </w:p>
    <w:p w:rsidR="002B55BD" w:rsidRDefault="002B55BD" w:rsidP="00583DA3"/>
    <w:p w:rsidR="002B55BD" w:rsidRDefault="00C30D71" w:rsidP="00583DA3">
      <w:r>
        <w:t>Sur OptiStruct, il est possible d’</w:t>
      </w:r>
      <w:r w:rsidR="005238BC">
        <w:t>obtenir une modélisation par éléments finis du résultat</w:t>
      </w:r>
      <w:r w:rsidR="0092797E">
        <w:t xml:space="preserve"> </w:t>
      </w:r>
      <w:r w:rsidR="00452F19">
        <w:t xml:space="preserve">sans perte de la mise en données, seul le </w:t>
      </w:r>
      <w:r w:rsidR="00452F19" w:rsidRPr="00452F19">
        <w:rPr>
          <w:i/>
        </w:rPr>
        <w:t xml:space="preserve">design </w:t>
      </w:r>
      <w:proofErr w:type="spellStart"/>
      <w:r w:rsidR="00452F19" w:rsidRPr="00452F19">
        <w:rPr>
          <w:i/>
        </w:rPr>
        <w:t>space</w:t>
      </w:r>
      <w:proofErr w:type="spellEnd"/>
      <w:r w:rsidR="00452F19">
        <w:t xml:space="preserve"> change,</w:t>
      </w:r>
      <w:r w:rsidR="0021112A">
        <w:t xml:space="preserve"> </w:t>
      </w:r>
      <w:r w:rsidR="00E751C4">
        <w:t xml:space="preserve">et ce, de manière </w:t>
      </w:r>
      <w:r w:rsidR="00F12F83">
        <w:t>quasi-</w:t>
      </w:r>
      <w:r w:rsidR="00E751C4">
        <w:t xml:space="preserve">instantanée grâce à l’outil </w:t>
      </w:r>
      <w:r w:rsidR="00E751C4">
        <w:rPr>
          <w:b/>
        </w:rPr>
        <w:t xml:space="preserve">FEA </w:t>
      </w:r>
      <w:proofErr w:type="spellStart"/>
      <w:r w:rsidR="00E751C4">
        <w:rPr>
          <w:b/>
        </w:rPr>
        <w:t>Reanalysis</w:t>
      </w:r>
      <w:proofErr w:type="spellEnd"/>
      <w:r w:rsidR="00E751C4">
        <w:t>.</w:t>
      </w:r>
      <w:r w:rsidR="00906D43">
        <w:t xml:space="preserve"> Il suffit de donner en entrée le fichier résultat (au format </w:t>
      </w:r>
      <w:r w:rsidR="00906D43" w:rsidRPr="00906D43">
        <w:rPr>
          <w:i/>
        </w:rPr>
        <w:t>*.sh</w:t>
      </w:r>
      <w:r w:rsidR="00906D43">
        <w:t>)</w:t>
      </w:r>
      <w:r w:rsidR="00F7546C">
        <w:t>,</w:t>
      </w:r>
      <w:r w:rsidR="0037226B">
        <w:t xml:space="preserve"> et d’indiquer le seuil de la densité des éléments </w:t>
      </w:r>
      <w:commentRangeStart w:id="156"/>
      <w:r w:rsidR="0037226B">
        <w:t>souhaités</w:t>
      </w:r>
      <w:commentRangeEnd w:id="156"/>
      <w:r w:rsidR="0027229F">
        <w:rPr>
          <w:rStyle w:val="Marquedecommentaire"/>
          <w:lang w:val="x-none"/>
        </w:rPr>
        <w:commentReference w:id="156"/>
      </w:r>
      <w:r w:rsidR="0037226B">
        <w:t>.</w:t>
      </w:r>
    </w:p>
    <w:p w:rsidR="00BF538D" w:rsidRDefault="00BF538D" w:rsidP="00583DA3"/>
    <w:p w:rsidR="00BF538D" w:rsidRDefault="00BF538D" w:rsidP="00A1107E">
      <w:r>
        <w:t xml:space="preserve">Ce procédé permet de soumettre la nouvelle structure, sans les éléments ‘parasites’ de densités inférieures à celle souhaitée, </w:t>
      </w:r>
      <w:r w:rsidR="00CA4C00">
        <w:t>aux chargements étudiés. Les résultats sont alors plus représentatifs d</w:t>
      </w:r>
      <w:r w:rsidR="00252819">
        <w:t>e la réalité.</w:t>
      </w:r>
    </w:p>
    <w:p w:rsidR="005435C9" w:rsidRDefault="005435C9" w:rsidP="00A1107E"/>
    <w:p w:rsidR="005435C9" w:rsidRDefault="0056373C" w:rsidP="00A1107E">
      <w:r>
        <w:t xml:space="preserve">Cette dernière opération faite, </w:t>
      </w:r>
      <w:r w:rsidR="00F170C9">
        <w:t xml:space="preserve">la structure obtenue pèse </w:t>
      </w:r>
      <w:r w:rsidR="00F170C9" w:rsidRPr="00912833">
        <w:rPr>
          <w:b/>
        </w:rPr>
        <w:t>5.4 kg</w:t>
      </w:r>
      <w:r w:rsidR="00F170C9">
        <w:t xml:space="preserve"> et possède une inertie de </w:t>
      </w:r>
      <w:r w:rsidR="00F170C9" w:rsidRPr="00912833">
        <w:rPr>
          <w:b/>
        </w:rPr>
        <w:t>66.7 t.mm</w:t>
      </w:r>
      <w:r w:rsidR="00F170C9" w:rsidRPr="00912833">
        <w:rPr>
          <w:b/>
          <w:vertAlign w:val="superscript"/>
        </w:rPr>
        <w:t>2</w:t>
      </w:r>
      <w:r w:rsidR="00451A8D">
        <w:t>.</w:t>
      </w:r>
      <w:r w:rsidR="00891146">
        <w:t xml:space="preserve"> A noter que d’après la définition de cette dernière, il est logique que le résultat </w:t>
      </w:r>
      <w:r w:rsidR="00891146">
        <w:fldChar w:fldCharType="begin"/>
      </w:r>
      <w:r w:rsidR="00891146">
        <w:instrText xml:space="preserve"> REF Figure5 \h </w:instrText>
      </w:r>
      <w:r w:rsidR="00891146">
        <w:fldChar w:fldCharType="separate"/>
      </w:r>
      <w:r w:rsidR="00CB7728">
        <w:t xml:space="preserve">Figure </w:t>
      </w:r>
      <w:r w:rsidR="00CB7728">
        <w:rPr>
          <w:noProof/>
        </w:rPr>
        <w:t>5</w:t>
      </w:r>
      <w:r w:rsidR="00891146">
        <w:fldChar w:fldCharType="end"/>
      </w:r>
      <w:r w:rsidR="00891146">
        <w:t xml:space="preserve"> présente ce profil où de la masse a été distribuée sur les bords du volant, autour mais loin de son axe. Ce qui a pour </w:t>
      </w:r>
      <w:r w:rsidR="00CE0809">
        <w:t>effet</w:t>
      </w:r>
      <w:r w:rsidR="00891146">
        <w:t xml:space="preserve"> d’augmenter </w:t>
      </w:r>
      <w:r w:rsidR="00CE0809">
        <w:t>son inertie</w:t>
      </w:r>
      <w:r w:rsidR="00C945DF">
        <w:t>.</w:t>
      </w:r>
    </w:p>
    <w:p w:rsidR="00AE322F" w:rsidRDefault="00AE322F" w:rsidP="00A1107E"/>
    <w:p w:rsidR="001713F8" w:rsidRDefault="00044431" w:rsidP="00A1107E">
      <w:r>
        <w:t xml:space="preserve">Sur la </w:t>
      </w:r>
      <w:r w:rsidR="00026705">
        <w:fldChar w:fldCharType="begin"/>
      </w:r>
      <w:r w:rsidR="00026705">
        <w:instrText xml:space="preserve"> REF Figure6 \h </w:instrText>
      </w:r>
      <w:r w:rsidR="00026705">
        <w:fldChar w:fldCharType="separate"/>
      </w:r>
      <w:r w:rsidR="00CB7728">
        <w:t xml:space="preserve">Figure </w:t>
      </w:r>
      <w:r w:rsidR="00CB7728">
        <w:rPr>
          <w:noProof/>
        </w:rPr>
        <w:t>6</w:t>
      </w:r>
      <w:r w:rsidR="00026705">
        <w:fldChar w:fldCharType="end"/>
      </w:r>
      <w:r>
        <w:t>, la comparaison des déplacements entre le volant initial et le nouveau modèle s</w:t>
      </w:r>
      <w:r w:rsidR="00620444">
        <w:t>ou</w:t>
      </w:r>
      <w:r>
        <w:t>mis à l’effort d’embrayage.</w:t>
      </w:r>
    </w:p>
    <w:p w:rsidR="001713F8" w:rsidRDefault="001713F8" w:rsidP="00A1107E"/>
    <w:p w:rsidR="001713F8" w:rsidRDefault="001713F8" w:rsidP="00784E60">
      <w:pPr>
        <w:keepNext/>
        <w:jc w:val="center"/>
      </w:pPr>
      <w:r>
        <w:rPr>
          <w:noProof/>
          <w:lang w:eastAsia="fr-FR"/>
        </w:rPr>
        <w:drawing>
          <wp:inline distT="0" distB="0" distL="0" distR="0" wp14:anchorId="5657CDA8" wp14:editId="017982AF">
            <wp:extent cx="5581650" cy="2791114"/>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 OPT1 disp.png"/>
                    <pic:cNvPicPr/>
                  </pic:nvPicPr>
                  <pic:blipFill>
                    <a:blip r:embed="rId21">
                      <a:extLst>
                        <a:ext uri="{28A0092B-C50C-407E-A947-70E740481C1C}">
                          <a14:useLocalDpi xmlns:a14="http://schemas.microsoft.com/office/drawing/2010/main" val="0"/>
                        </a:ext>
                      </a:extLst>
                    </a:blip>
                    <a:stretch>
                      <a:fillRect/>
                    </a:stretch>
                  </pic:blipFill>
                  <pic:spPr>
                    <a:xfrm>
                      <a:off x="0" y="0"/>
                      <a:ext cx="5587446" cy="2794012"/>
                    </a:xfrm>
                    <a:prstGeom prst="rect">
                      <a:avLst/>
                    </a:prstGeom>
                  </pic:spPr>
                </pic:pic>
              </a:graphicData>
            </a:graphic>
          </wp:inline>
        </w:drawing>
      </w:r>
    </w:p>
    <w:p w:rsidR="001713F8" w:rsidRDefault="001713F8" w:rsidP="00D14B6C">
      <w:pPr>
        <w:pStyle w:val="Lgende"/>
        <w:rPr>
          <w:lang w:val="fr-FR"/>
        </w:rPr>
      </w:pPr>
      <w:bookmarkStart w:id="157" w:name="Figure6"/>
      <w:bookmarkStart w:id="158" w:name="_Toc425429881"/>
      <w:r>
        <w:t xml:space="preserve">Figure </w:t>
      </w:r>
      <w:r w:rsidR="00910827">
        <w:fldChar w:fldCharType="begin"/>
      </w:r>
      <w:r w:rsidR="00910827">
        <w:instrText xml:space="preserve"> SEQ Figure \* ARABIC </w:instrText>
      </w:r>
      <w:r w:rsidR="00910827">
        <w:fldChar w:fldCharType="separate"/>
      </w:r>
      <w:r w:rsidR="00C718B4">
        <w:rPr>
          <w:noProof/>
        </w:rPr>
        <w:t>6</w:t>
      </w:r>
      <w:r w:rsidR="00910827">
        <w:rPr>
          <w:noProof/>
        </w:rPr>
        <w:fldChar w:fldCharType="end"/>
      </w:r>
      <w:bookmarkEnd w:id="157"/>
      <w:r>
        <w:rPr>
          <w:lang w:val="fr-FR"/>
        </w:rPr>
        <w:t xml:space="preserve"> </w:t>
      </w:r>
      <w:r w:rsidR="001243FB">
        <w:rPr>
          <w:noProof/>
          <w:lang w:val="fr-FR"/>
        </w:rPr>
        <w:t>–</w:t>
      </w:r>
      <w:r>
        <w:rPr>
          <w:lang w:val="fr-FR"/>
        </w:rPr>
        <w:t xml:space="preserve"> Déplacements</w:t>
      </w:r>
      <w:r w:rsidR="00555545">
        <w:rPr>
          <w:lang w:val="fr-FR"/>
        </w:rPr>
        <w:t xml:space="preserve"> selon l’axe</w:t>
      </w:r>
      <w:r w:rsidR="00D246B9">
        <w:rPr>
          <w:lang w:val="fr-FR"/>
        </w:rPr>
        <w:t xml:space="preserve"> </w:t>
      </w:r>
      <m:oMath>
        <m:acc>
          <m:accPr>
            <m:chr m:val="⃗"/>
            <m:ctrlPr>
              <w:rPr>
                <w:rFonts w:ascii="Cambria Math" w:hAnsi="Cambria Math"/>
                <w:i/>
                <w:lang w:val="fr-FR"/>
              </w:rPr>
            </m:ctrlPr>
          </m:accPr>
          <m:e>
            <m:r>
              <m:rPr>
                <m:sty m:val="bi"/>
              </m:rPr>
              <w:rPr>
                <w:rFonts w:ascii="Cambria Math" w:hAnsi="Cambria Math"/>
                <w:lang w:val="fr-FR"/>
              </w:rPr>
              <m:t>x</m:t>
            </m:r>
          </m:e>
        </m:acc>
      </m:oMath>
      <w:r>
        <w:rPr>
          <w:lang w:val="fr-FR"/>
        </w:rPr>
        <w:t xml:space="preserve"> (mm) sous effort d'embrayage</w:t>
      </w:r>
      <w:bookmarkEnd w:id="158"/>
    </w:p>
    <w:p w:rsidR="00D14B6C" w:rsidRPr="00C154A5" w:rsidRDefault="00D14B6C" w:rsidP="006B7D68">
      <w:pPr>
        <w:jc w:val="center"/>
        <w:rPr>
          <w:sz w:val="20"/>
        </w:rPr>
      </w:pPr>
      <w:r w:rsidRPr="00C154A5">
        <w:rPr>
          <w:sz w:val="20"/>
        </w:rPr>
        <w:t>(à gauche le modèle initial et à droite le volant reconçu)</w:t>
      </w:r>
    </w:p>
    <w:p w:rsidR="00555545" w:rsidRDefault="00555545" w:rsidP="00A1107E"/>
    <w:p w:rsidR="00555545" w:rsidRDefault="00555545" w:rsidP="00A1107E">
      <w:pPr>
        <w:rPr>
          <w:bCs/>
        </w:rPr>
      </w:pPr>
      <w:r>
        <w:t>Sur ce seul cas de charge, il est possible d’invalider le nouveau modèle conçu. En effet, la face glace est soumise à des déformations allant de 0.1 mm à 0.7 mm</w:t>
      </w:r>
      <w:r w:rsidR="00114CEF">
        <w:t xml:space="preserve"> suivant sa normale</w:t>
      </w:r>
      <w:r w:rsidR="00C72436">
        <w:t>,</w:t>
      </w:r>
      <w:r w:rsidR="00114CEF">
        <w:t xml:space="preserve"> qui est l’</w:t>
      </w:r>
      <w:r w:rsidR="00992178">
        <w:t>axe</w:t>
      </w:r>
      <m:oMath>
        <m:acc>
          <m:accPr>
            <m:chr m:val="⃗"/>
            <m:ctrlPr>
              <w:rPr>
                <w:rFonts w:ascii="Cambria Math" w:hAnsi="Cambria Math"/>
                <w:bCs/>
                <w:i/>
              </w:rPr>
            </m:ctrlPr>
          </m:accPr>
          <m:e>
            <m:r>
              <w:rPr>
                <w:rFonts w:ascii="Cambria Math" w:hAnsi="Cambria Math"/>
              </w:rPr>
              <m:t xml:space="preserve"> x</m:t>
            </m:r>
          </m:e>
        </m:acc>
      </m:oMath>
      <w:r w:rsidR="00C72436">
        <w:rPr>
          <w:bCs/>
        </w:rPr>
        <w:t>,</w:t>
      </w:r>
      <w:r w:rsidR="00475D6A">
        <w:rPr>
          <w:bCs/>
        </w:rPr>
        <w:t xml:space="preserve"> </w:t>
      </w:r>
      <w:r w:rsidR="00483EA1">
        <w:rPr>
          <w:bCs/>
        </w:rPr>
        <w:t>contre au plus 0.25 mm pour le modèle original.</w:t>
      </w:r>
    </w:p>
    <w:p w:rsidR="00992178" w:rsidRDefault="00992178" w:rsidP="00A1107E">
      <w:pPr>
        <w:rPr>
          <w:bCs/>
        </w:rPr>
      </w:pPr>
    </w:p>
    <w:p w:rsidR="00071C12" w:rsidRDefault="00992178" w:rsidP="00A1107E">
      <w:pPr>
        <w:rPr>
          <w:bCs/>
        </w:rPr>
      </w:pPr>
      <w:r>
        <w:rPr>
          <w:bCs/>
        </w:rPr>
        <w:t>La planéité de la face glace durant l’embrayage étant un point essentiel auquel le volant moteur doit répondre</w:t>
      </w:r>
      <w:r w:rsidR="002414F0">
        <w:rPr>
          <w:bCs/>
        </w:rPr>
        <w:t xml:space="preserve">, il est nécessaire d’adjoindre une </w:t>
      </w:r>
      <w:r w:rsidR="002414F0">
        <w:rPr>
          <w:b/>
          <w:bCs/>
        </w:rPr>
        <w:t>contrainte</w:t>
      </w:r>
      <w:r w:rsidR="002414F0">
        <w:rPr>
          <w:bCs/>
        </w:rPr>
        <w:t xml:space="preserve"> sur les déplacements des nœuds de</w:t>
      </w:r>
      <w:r w:rsidR="00C74824">
        <w:rPr>
          <w:bCs/>
        </w:rPr>
        <w:t xml:space="preserve"> cette face afin de les contenir. La limite choisie est celle du volant initial, et qui est de 0.25 </w:t>
      </w:r>
      <w:proofErr w:type="spellStart"/>
      <w:r w:rsidR="00C74824">
        <w:rPr>
          <w:bCs/>
        </w:rPr>
        <w:t>mm.</w:t>
      </w:r>
      <w:proofErr w:type="spellEnd"/>
      <w:r w:rsidR="00071C12">
        <w:rPr>
          <w:bCs/>
        </w:rPr>
        <w:t xml:space="preserve"> Le résultat obtenu est illustré sur la </w:t>
      </w:r>
      <w:r w:rsidR="005651ED">
        <w:rPr>
          <w:bCs/>
        </w:rPr>
        <w:fldChar w:fldCharType="begin"/>
      </w:r>
      <w:r w:rsidR="005651ED">
        <w:rPr>
          <w:bCs/>
        </w:rPr>
        <w:instrText xml:space="preserve"> REF Figure7 \h </w:instrText>
      </w:r>
      <w:r w:rsidR="005651ED">
        <w:rPr>
          <w:bCs/>
        </w:rPr>
      </w:r>
      <w:r w:rsidR="005651ED">
        <w:rPr>
          <w:bCs/>
        </w:rPr>
        <w:fldChar w:fldCharType="separate"/>
      </w:r>
      <w:r w:rsidR="00CB7728">
        <w:t xml:space="preserve">Figure </w:t>
      </w:r>
      <w:r w:rsidR="00CB7728">
        <w:rPr>
          <w:noProof/>
        </w:rPr>
        <w:t>7</w:t>
      </w:r>
      <w:r w:rsidR="005651ED">
        <w:rPr>
          <w:bCs/>
        </w:rPr>
        <w:fldChar w:fldCharType="end"/>
      </w:r>
      <w:r w:rsidR="00071C12">
        <w:rPr>
          <w:bCs/>
        </w:rPr>
        <w:t xml:space="preserve"> selon le même principe que la </w:t>
      </w:r>
      <w:r w:rsidR="00E777B3">
        <w:rPr>
          <w:bCs/>
        </w:rPr>
        <w:fldChar w:fldCharType="begin"/>
      </w:r>
      <w:r w:rsidR="00E777B3">
        <w:rPr>
          <w:bCs/>
        </w:rPr>
        <w:instrText xml:space="preserve"> REF Figure5 \h </w:instrText>
      </w:r>
      <w:r w:rsidR="00E777B3">
        <w:rPr>
          <w:bCs/>
        </w:rPr>
      </w:r>
      <w:r w:rsidR="00E777B3">
        <w:rPr>
          <w:bCs/>
        </w:rPr>
        <w:fldChar w:fldCharType="separate"/>
      </w:r>
      <w:r w:rsidR="00CB7728">
        <w:t xml:space="preserve">Figure </w:t>
      </w:r>
      <w:r w:rsidR="00CB7728">
        <w:rPr>
          <w:noProof/>
        </w:rPr>
        <w:t>5</w:t>
      </w:r>
      <w:r w:rsidR="00E777B3">
        <w:rPr>
          <w:bCs/>
        </w:rPr>
        <w:fldChar w:fldCharType="end"/>
      </w:r>
      <w:r w:rsidR="00071C12">
        <w:rPr>
          <w:bCs/>
        </w:rPr>
        <w:t>.</w:t>
      </w:r>
    </w:p>
    <w:p w:rsidR="00DD2097" w:rsidRDefault="00DD2097" w:rsidP="00A1107E">
      <w:pPr>
        <w:rPr>
          <w:bCs/>
        </w:rPr>
      </w:pPr>
    </w:p>
    <w:p w:rsidR="009C0E31" w:rsidRDefault="00DD2097" w:rsidP="00784E60">
      <w:pPr>
        <w:keepNext/>
        <w:jc w:val="center"/>
      </w:pPr>
      <w:r>
        <w:rPr>
          <w:bCs/>
          <w:noProof/>
          <w:lang w:eastAsia="fr-FR"/>
        </w:rPr>
        <w:drawing>
          <wp:inline distT="0" distB="0" distL="0" distR="0" wp14:anchorId="2D972ADF" wp14:editId="1B5488CD">
            <wp:extent cx="5590576" cy="2795577"/>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 OPT2 dens.png"/>
                    <pic:cNvPicPr/>
                  </pic:nvPicPr>
                  <pic:blipFill>
                    <a:blip r:embed="rId22">
                      <a:extLst>
                        <a:ext uri="{28A0092B-C50C-407E-A947-70E740481C1C}">
                          <a14:useLocalDpi xmlns:a14="http://schemas.microsoft.com/office/drawing/2010/main" val="0"/>
                        </a:ext>
                      </a:extLst>
                    </a:blip>
                    <a:stretch>
                      <a:fillRect/>
                    </a:stretch>
                  </pic:blipFill>
                  <pic:spPr>
                    <a:xfrm>
                      <a:off x="0" y="0"/>
                      <a:ext cx="5596961" cy="2798770"/>
                    </a:xfrm>
                    <a:prstGeom prst="rect">
                      <a:avLst/>
                    </a:prstGeom>
                  </pic:spPr>
                </pic:pic>
              </a:graphicData>
            </a:graphic>
          </wp:inline>
        </w:drawing>
      </w:r>
    </w:p>
    <w:p w:rsidR="00284730" w:rsidRDefault="009C0E31" w:rsidP="00284730">
      <w:pPr>
        <w:pStyle w:val="Lgende"/>
        <w:rPr>
          <w:lang w:val="fr-FR"/>
        </w:rPr>
      </w:pPr>
      <w:bookmarkStart w:id="159" w:name="Figure7"/>
      <w:bookmarkStart w:id="160" w:name="_Toc425429882"/>
      <w:r>
        <w:t xml:space="preserve">Figure </w:t>
      </w:r>
      <w:r w:rsidR="00910827">
        <w:fldChar w:fldCharType="begin"/>
      </w:r>
      <w:r w:rsidR="00910827">
        <w:instrText xml:space="preserve"> SEQ Figure \* ARABIC </w:instrText>
      </w:r>
      <w:r w:rsidR="00910827">
        <w:fldChar w:fldCharType="separate"/>
      </w:r>
      <w:r w:rsidR="00C718B4">
        <w:rPr>
          <w:noProof/>
        </w:rPr>
        <w:t>7</w:t>
      </w:r>
      <w:r w:rsidR="00910827">
        <w:rPr>
          <w:noProof/>
        </w:rPr>
        <w:fldChar w:fldCharType="end"/>
      </w:r>
      <w:bookmarkEnd w:id="159"/>
      <w:r w:rsidR="005651ED">
        <w:rPr>
          <w:lang w:val="fr-FR"/>
        </w:rPr>
        <w:t xml:space="preserve"> </w:t>
      </w:r>
      <w:r w:rsidR="00141AFB">
        <w:rPr>
          <w:lang w:val="fr-FR"/>
        </w:rPr>
        <w:t>–</w:t>
      </w:r>
      <w:r w:rsidR="00284730">
        <w:rPr>
          <w:lang w:val="fr-FR"/>
        </w:rPr>
        <w:t xml:space="preserve"> Densités des éléments du volant moteur après la première optimisation </w:t>
      </w:r>
      <w:commentRangeStart w:id="161"/>
      <w:r w:rsidR="00284730">
        <w:rPr>
          <w:lang w:val="fr-FR"/>
        </w:rPr>
        <w:t xml:space="preserve">performée </w:t>
      </w:r>
      <w:commentRangeEnd w:id="161"/>
      <w:r w:rsidR="0027229F">
        <w:rPr>
          <w:rStyle w:val="Marquedecommentaire"/>
          <w:b w:val="0"/>
          <w:bCs w:val="0"/>
        </w:rPr>
        <w:commentReference w:id="161"/>
      </w:r>
      <w:r w:rsidR="00284730">
        <w:rPr>
          <w:lang w:val="fr-FR"/>
        </w:rPr>
        <w:t>sur OptiStruct</w:t>
      </w:r>
      <w:bookmarkEnd w:id="160"/>
    </w:p>
    <w:p w:rsidR="00284730" w:rsidRDefault="00284730" w:rsidP="00284730">
      <w:pPr>
        <w:jc w:val="center"/>
        <w:rPr>
          <w:sz w:val="20"/>
        </w:rPr>
      </w:pPr>
      <w:r>
        <w:rPr>
          <w:sz w:val="20"/>
        </w:rPr>
        <w:t>(</w:t>
      </w:r>
      <w:r w:rsidRPr="00C72196">
        <w:rPr>
          <w:sz w:val="20"/>
        </w:rPr>
        <w:t>à droite, les éléments aux densités inférieures à 0.65 ont été cachés</w:t>
      </w:r>
      <w:r>
        <w:rPr>
          <w:sz w:val="20"/>
        </w:rPr>
        <w:t>)</w:t>
      </w:r>
    </w:p>
    <w:p w:rsidR="00CF266F" w:rsidRDefault="002F1AD5" w:rsidP="00CF266F">
      <w:r>
        <w:t>Le deuxième modèle obtenu présente cette fois</w:t>
      </w:r>
      <w:del w:id="162" w:author="Alexandre ROSCHEWITZ" w:date="2015-07-27T17:54:00Z">
        <w:r w:rsidDel="00F43832">
          <w:delText>-ci</w:delText>
        </w:r>
      </w:del>
      <w:r>
        <w:t xml:space="preserve"> huit bras, en non </w:t>
      </w:r>
      <w:del w:id="163" w:author="Alexandre ROSCHEWITZ" w:date="2015-07-27T17:54:00Z">
        <w:r w:rsidDel="00F43832">
          <w:delText xml:space="preserve">plus </w:delText>
        </w:r>
      </w:del>
      <w:r>
        <w:t>six contrairement au premier, et qui sont étendus jusqu’à la limite de la périphérie du volant moteur.</w:t>
      </w:r>
      <w:r w:rsidR="00300152">
        <w:t xml:space="preserve"> </w:t>
      </w:r>
      <w:r w:rsidR="00CB64E4">
        <w:t xml:space="preserve">Aussi, est apparue une surcouche de matière sur la face glace, côté vilebrequin, et qui </w:t>
      </w:r>
      <w:r w:rsidR="00885E12">
        <w:t>l’épaissit</w:t>
      </w:r>
      <w:r w:rsidR="00CB64E4">
        <w:t xml:space="preserve">. </w:t>
      </w:r>
      <w:r w:rsidR="00300152">
        <w:t xml:space="preserve">Ce changement provient de la condition </w:t>
      </w:r>
      <w:r w:rsidR="004503F8">
        <w:t>ajoutée</w:t>
      </w:r>
      <w:r w:rsidR="00300152">
        <w:t xml:space="preserve"> sur la planéité de la face glace, et a pour effet immédiat de rigidifier cette dernière afin de limiter ses déformations.</w:t>
      </w:r>
    </w:p>
    <w:p w:rsidR="00ED76C8" w:rsidRDefault="00ED76C8" w:rsidP="00CF266F"/>
    <w:p w:rsidR="00ED76C8" w:rsidRDefault="00125490" w:rsidP="00CF266F">
      <w:r>
        <w:t xml:space="preserve">Une fois le modèle obtenu reconçu sur NX, la mise en donnée refaite avec </w:t>
      </w:r>
      <w:proofErr w:type="spellStart"/>
      <w:r>
        <w:t>HyperMesh</w:t>
      </w:r>
      <w:proofErr w:type="spellEnd"/>
      <w:r w:rsidR="00422C15">
        <w:t xml:space="preserve">, les résultats du nouveau calcul obtenus ont été reportés sur le </w:t>
      </w:r>
      <w:r w:rsidR="00E52B97">
        <w:fldChar w:fldCharType="begin"/>
      </w:r>
      <w:r w:rsidR="00E52B97">
        <w:instrText xml:space="preserve"> REF Tableau5 \h </w:instrText>
      </w:r>
      <w:r w:rsidR="00E52B97">
        <w:fldChar w:fldCharType="separate"/>
      </w:r>
      <w:r w:rsidR="00CB7728">
        <w:t xml:space="preserve">Tableau </w:t>
      </w:r>
      <w:r w:rsidR="00CB7728">
        <w:rPr>
          <w:noProof/>
        </w:rPr>
        <w:t>5</w:t>
      </w:r>
      <w:r w:rsidR="00E52B97">
        <w:fldChar w:fldCharType="end"/>
      </w:r>
      <w:r w:rsidR="00422C15">
        <w:t>.</w:t>
      </w:r>
    </w:p>
    <w:p w:rsidR="00750662" w:rsidRDefault="00750662" w:rsidP="00CF266F"/>
    <w:tbl>
      <w:tblPr>
        <w:tblStyle w:val="Grilledutableau"/>
        <w:tblW w:w="10261" w:type="dxa"/>
        <w:tblInd w:w="-176" w:type="dxa"/>
        <w:tblLook w:val="04A0" w:firstRow="1" w:lastRow="0" w:firstColumn="1" w:lastColumn="0" w:noHBand="0" w:noVBand="1"/>
      </w:tblPr>
      <w:tblGrid>
        <w:gridCol w:w="936"/>
        <w:gridCol w:w="792"/>
        <w:gridCol w:w="902"/>
        <w:gridCol w:w="913"/>
        <w:gridCol w:w="1250"/>
        <w:gridCol w:w="970"/>
        <w:gridCol w:w="1507"/>
        <w:gridCol w:w="841"/>
        <w:gridCol w:w="824"/>
        <w:gridCol w:w="1326"/>
      </w:tblGrid>
      <w:tr w:rsidR="00434750" w:rsidTr="00702295">
        <w:tc>
          <w:tcPr>
            <w:tcW w:w="934" w:type="dxa"/>
            <w:vMerge w:val="restart"/>
            <w:vAlign w:val="center"/>
          </w:tcPr>
          <w:p w:rsidR="00A966E7" w:rsidRDefault="00A966E7" w:rsidP="005B0F0E">
            <w:pPr>
              <w:jc w:val="center"/>
            </w:pPr>
          </w:p>
        </w:tc>
        <w:tc>
          <w:tcPr>
            <w:tcW w:w="791" w:type="dxa"/>
            <w:vMerge w:val="restart"/>
            <w:vAlign w:val="center"/>
          </w:tcPr>
          <w:p w:rsidR="00A966E7" w:rsidRDefault="005B0F0E" w:rsidP="005B0F0E">
            <w:pPr>
              <w:jc w:val="center"/>
            </w:pPr>
            <w:r>
              <w:t>Masse</w:t>
            </w:r>
            <w:r w:rsidR="001F16B6">
              <w:t xml:space="preserve"> (kg)</w:t>
            </w:r>
          </w:p>
        </w:tc>
        <w:tc>
          <w:tcPr>
            <w:tcW w:w="901" w:type="dxa"/>
            <w:vMerge w:val="restart"/>
            <w:vAlign w:val="center"/>
          </w:tcPr>
          <w:p w:rsidR="00A966E7" w:rsidRPr="001F16B6" w:rsidRDefault="005B0F0E" w:rsidP="001F16B6">
            <w:pPr>
              <w:jc w:val="center"/>
              <w:rPr>
                <w:vertAlign w:val="superscript"/>
              </w:rPr>
            </w:pPr>
            <w:r>
              <w:t>Inertie</w:t>
            </w:r>
            <w:r w:rsidR="001F16B6">
              <w:t xml:space="preserve"> (t.mm</w:t>
            </w:r>
            <w:r w:rsidR="001F16B6">
              <w:rPr>
                <w:vertAlign w:val="superscript"/>
              </w:rPr>
              <w:t>2</w:t>
            </w:r>
            <w:r w:rsidR="001F16B6">
              <w:t>)</w:t>
            </w:r>
          </w:p>
        </w:tc>
        <w:tc>
          <w:tcPr>
            <w:tcW w:w="912" w:type="dxa"/>
            <w:vMerge w:val="restart"/>
            <w:vAlign w:val="center"/>
          </w:tcPr>
          <w:p w:rsidR="00A966E7" w:rsidRDefault="005B0F0E" w:rsidP="005B0F0E">
            <w:pPr>
              <w:jc w:val="center"/>
            </w:pPr>
            <w:r>
              <w:t>Modes propres</w:t>
            </w:r>
            <w:r w:rsidR="00CE776F">
              <w:t xml:space="preserve"> </w:t>
            </w:r>
            <w:r w:rsidR="004836A6">
              <w:t xml:space="preserve"> (Hz)</w:t>
            </w:r>
          </w:p>
        </w:tc>
        <w:tc>
          <w:tcPr>
            <w:tcW w:w="1248" w:type="dxa"/>
            <w:vMerge w:val="restart"/>
            <w:vAlign w:val="center"/>
          </w:tcPr>
          <w:p w:rsidR="00A966E7" w:rsidRDefault="00A93606" w:rsidP="005B0F0E">
            <w:pPr>
              <w:jc w:val="center"/>
            </w:pPr>
            <w:r>
              <w:t>COG</w:t>
            </w:r>
            <w:r w:rsidR="00CE4350">
              <w:t xml:space="preserve"> (mm)</w:t>
            </w:r>
          </w:p>
        </w:tc>
        <w:tc>
          <w:tcPr>
            <w:tcW w:w="5475" w:type="dxa"/>
            <w:gridSpan w:val="5"/>
            <w:vAlign w:val="center"/>
          </w:tcPr>
          <w:p w:rsidR="00A966E7" w:rsidRDefault="000C4D52" w:rsidP="00C52510">
            <w:pPr>
              <w:jc w:val="center"/>
            </w:pPr>
            <w:r>
              <w:t>Déplacement</w:t>
            </w:r>
            <w:r w:rsidR="00C52510">
              <w:t xml:space="preserve"> maximal</w:t>
            </w:r>
            <w:r>
              <w:t xml:space="preserve"> (mm)</w:t>
            </w:r>
          </w:p>
        </w:tc>
      </w:tr>
      <w:tr w:rsidR="00434750" w:rsidTr="00702295">
        <w:tc>
          <w:tcPr>
            <w:tcW w:w="934" w:type="dxa"/>
            <w:vMerge/>
          </w:tcPr>
          <w:p w:rsidR="00A966E7" w:rsidRDefault="00A966E7" w:rsidP="00CF266F"/>
        </w:tc>
        <w:tc>
          <w:tcPr>
            <w:tcW w:w="791" w:type="dxa"/>
            <w:vMerge/>
          </w:tcPr>
          <w:p w:rsidR="00A966E7" w:rsidRDefault="00A966E7" w:rsidP="00CF266F"/>
        </w:tc>
        <w:tc>
          <w:tcPr>
            <w:tcW w:w="901" w:type="dxa"/>
            <w:vMerge/>
          </w:tcPr>
          <w:p w:rsidR="00A966E7" w:rsidRDefault="00A966E7" w:rsidP="00CF266F"/>
        </w:tc>
        <w:tc>
          <w:tcPr>
            <w:tcW w:w="912" w:type="dxa"/>
            <w:vMerge/>
          </w:tcPr>
          <w:p w:rsidR="00A966E7" w:rsidRDefault="00A966E7" w:rsidP="00CF266F"/>
        </w:tc>
        <w:tc>
          <w:tcPr>
            <w:tcW w:w="1248" w:type="dxa"/>
            <w:vMerge/>
          </w:tcPr>
          <w:p w:rsidR="00A966E7" w:rsidRDefault="00A966E7" w:rsidP="00CF266F"/>
        </w:tc>
        <w:tc>
          <w:tcPr>
            <w:tcW w:w="969" w:type="dxa"/>
            <w:vAlign w:val="center"/>
          </w:tcPr>
          <w:p w:rsidR="00A966E7" w:rsidRDefault="004330FB" w:rsidP="004330FB">
            <w:pPr>
              <w:jc w:val="center"/>
            </w:pPr>
            <w:r>
              <w:t>Frettage</w:t>
            </w:r>
          </w:p>
        </w:tc>
        <w:tc>
          <w:tcPr>
            <w:tcW w:w="1505" w:type="dxa"/>
            <w:vAlign w:val="center"/>
          </w:tcPr>
          <w:p w:rsidR="00A966E7" w:rsidRDefault="004330FB" w:rsidP="004330FB">
            <w:pPr>
              <w:jc w:val="center"/>
            </w:pPr>
            <w:r>
              <w:t>Centrifugation 6 500 tr.min</w:t>
            </w:r>
            <w:r>
              <w:rPr>
                <w:vertAlign w:val="superscript"/>
              </w:rPr>
              <w:t>-1</w:t>
            </w:r>
          </w:p>
        </w:tc>
        <w:tc>
          <w:tcPr>
            <w:tcW w:w="840" w:type="dxa"/>
            <w:vAlign w:val="center"/>
          </w:tcPr>
          <w:p w:rsidR="00A966E7" w:rsidRDefault="00B25188" w:rsidP="004330FB">
            <w:pPr>
              <w:jc w:val="center"/>
            </w:pPr>
            <w:r>
              <w:t>Couple</w:t>
            </w:r>
          </w:p>
        </w:tc>
        <w:tc>
          <w:tcPr>
            <w:tcW w:w="823" w:type="dxa"/>
            <w:vAlign w:val="center"/>
          </w:tcPr>
          <w:p w:rsidR="00A966E7" w:rsidRDefault="00B25188" w:rsidP="004330FB">
            <w:pPr>
              <w:jc w:val="center"/>
            </w:pPr>
            <w:r>
              <w:t>Tarage</w:t>
            </w:r>
          </w:p>
        </w:tc>
        <w:tc>
          <w:tcPr>
            <w:tcW w:w="1338" w:type="dxa"/>
            <w:vAlign w:val="center"/>
          </w:tcPr>
          <w:p w:rsidR="00A966E7" w:rsidRDefault="00B25188" w:rsidP="004330FB">
            <w:pPr>
              <w:jc w:val="center"/>
            </w:pPr>
            <w:r>
              <w:t>Embray</w:t>
            </w:r>
            <w:r w:rsidR="00E303F8">
              <w:t>a</w:t>
            </w:r>
            <w:r>
              <w:t>ge</w:t>
            </w:r>
          </w:p>
        </w:tc>
      </w:tr>
      <w:tr w:rsidR="00702295" w:rsidTr="00702295">
        <w:trPr>
          <w:trHeight w:val="848"/>
        </w:trPr>
        <w:tc>
          <w:tcPr>
            <w:tcW w:w="934" w:type="dxa"/>
            <w:vAlign w:val="center"/>
          </w:tcPr>
          <w:p w:rsidR="005B7991" w:rsidRDefault="005B7991" w:rsidP="00312002">
            <w:pPr>
              <w:jc w:val="center"/>
            </w:pPr>
            <w:r>
              <w:t>Modèle original</w:t>
            </w:r>
          </w:p>
        </w:tc>
        <w:tc>
          <w:tcPr>
            <w:tcW w:w="791" w:type="dxa"/>
            <w:vAlign w:val="center"/>
          </w:tcPr>
          <w:p w:rsidR="005B7991" w:rsidRDefault="005B7991" w:rsidP="00B24B17">
            <w:pPr>
              <w:jc w:val="center"/>
            </w:pPr>
            <w:r>
              <w:t>5.7</w:t>
            </w:r>
          </w:p>
        </w:tc>
        <w:tc>
          <w:tcPr>
            <w:tcW w:w="901" w:type="dxa"/>
            <w:vAlign w:val="center"/>
          </w:tcPr>
          <w:p w:rsidR="005B7991" w:rsidRDefault="005B7991" w:rsidP="00B24B17">
            <w:pPr>
              <w:jc w:val="center"/>
            </w:pPr>
            <w:r>
              <w:t>68.2</w:t>
            </w:r>
          </w:p>
        </w:tc>
        <w:tc>
          <w:tcPr>
            <w:tcW w:w="912" w:type="dxa"/>
            <w:vAlign w:val="center"/>
          </w:tcPr>
          <w:p w:rsidR="005B7991" w:rsidRDefault="005B7991" w:rsidP="00B24B17">
            <w:pPr>
              <w:jc w:val="center"/>
            </w:pPr>
            <w:r>
              <w:t>361.6</w:t>
            </w:r>
          </w:p>
          <w:p w:rsidR="005B7991" w:rsidRDefault="005B7991" w:rsidP="00B24B17">
            <w:pPr>
              <w:jc w:val="center"/>
            </w:pPr>
            <w:r>
              <w:t>363.5</w:t>
            </w:r>
          </w:p>
        </w:tc>
        <w:tc>
          <w:tcPr>
            <w:tcW w:w="1248" w:type="dxa"/>
          </w:tcPr>
          <w:p w:rsidR="005B7991" w:rsidRDefault="00B623E2">
            <m:oMathPara>
              <m:oMath>
                <m:m>
                  <m:mPr>
                    <m:mcs>
                      <m:mc>
                        <m:mcPr>
                          <m:count m:val="1"/>
                          <m:mcJc m:val="center"/>
                        </m:mcPr>
                      </m:mc>
                    </m:mcs>
                    <m:ctrlPr>
                      <w:rPr>
                        <w:rFonts w:ascii="Cambria Math" w:hAnsi="Cambria Math"/>
                        <w:i/>
                      </w:rPr>
                    </m:ctrlPr>
                  </m:mPr>
                  <m:mr>
                    <m:e>
                      <m:r>
                        <w:rPr>
                          <w:rFonts w:ascii="Cambria Math" w:hAnsi="Cambria Math"/>
                        </w:rPr>
                        <m:t>x= -12.7</m:t>
                      </m:r>
                    </m:e>
                  </m:mr>
                  <m:mr>
                    <m:e>
                      <m:r>
                        <w:rPr>
                          <w:rFonts w:ascii="Cambria Math" w:hAnsi="Cambria Math"/>
                        </w:rPr>
                        <m:t>y=0.018</m:t>
                      </m:r>
                    </m:e>
                  </m:mr>
                  <m:mr>
                    <m:e>
                      <m:r>
                        <w:rPr>
                          <w:rFonts w:ascii="Cambria Math" w:hAnsi="Cambria Math"/>
                        </w:rPr>
                        <m:t>z=0.008</m:t>
                      </m:r>
                    </m:e>
                  </m:mr>
                </m:m>
              </m:oMath>
            </m:oMathPara>
          </w:p>
        </w:tc>
        <w:tc>
          <w:tcPr>
            <w:tcW w:w="969" w:type="dxa"/>
            <w:vAlign w:val="center"/>
          </w:tcPr>
          <w:p w:rsidR="005B7991" w:rsidRDefault="005B7991" w:rsidP="00B24B17">
            <w:pPr>
              <w:jc w:val="center"/>
            </w:pPr>
            <w:r>
              <w:t>0.46</w:t>
            </w:r>
          </w:p>
        </w:tc>
        <w:tc>
          <w:tcPr>
            <w:tcW w:w="1505" w:type="dxa"/>
            <w:vAlign w:val="center"/>
          </w:tcPr>
          <w:p w:rsidR="005B7991" w:rsidRDefault="005B7991" w:rsidP="008F5455">
            <w:pPr>
              <w:jc w:val="center"/>
            </w:pPr>
            <w:r>
              <w:t>0.51</w:t>
            </w:r>
          </w:p>
        </w:tc>
        <w:tc>
          <w:tcPr>
            <w:tcW w:w="840" w:type="dxa"/>
            <w:vAlign w:val="center"/>
          </w:tcPr>
          <w:p w:rsidR="005B7991" w:rsidRDefault="005B7991" w:rsidP="00B24B17">
            <w:pPr>
              <w:jc w:val="center"/>
            </w:pPr>
            <w:r>
              <w:t>0.46</w:t>
            </w:r>
          </w:p>
        </w:tc>
        <w:tc>
          <w:tcPr>
            <w:tcW w:w="823" w:type="dxa"/>
            <w:vAlign w:val="center"/>
          </w:tcPr>
          <w:p w:rsidR="005B7991" w:rsidRDefault="005B7991" w:rsidP="00B24B17">
            <w:pPr>
              <w:jc w:val="center"/>
            </w:pPr>
            <w:r>
              <w:t>0.43</w:t>
            </w:r>
          </w:p>
        </w:tc>
        <w:tc>
          <w:tcPr>
            <w:tcW w:w="1338" w:type="dxa"/>
            <w:vAlign w:val="center"/>
          </w:tcPr>
          <w:p w:rsidR="005B7991" w:rsidRDefault="005B7991" w:rsidP="00B24B17">
            <w:pPr>
              <w:jc w:val="center"/>
            </w:pPr>
            <w:r>
              <w:t>0.52</w:t>
            </w:r>
          </w:p>
        </w:tc>
      </w:tr>
      <w:tr w:rsidR="005B7991" w:rsidTr="00702295">
        <w:tc>
          <w:tcPr>
            <w:tcW w:w="934" w:type="dxa"/>
            <w:vAlign w:val="center"/>
          </w:tcPr>
          <w:p w:rsidR="005B7991" w:rsidRDefault="005B7991" w:rsidP="00434750">
            <w:pPr>
              <w:jc w:val="center"/>
            </w:pPr>
            <w:r>
              <w:t>Modèle reconç</w:t>
            </w:r>
            <w:r w:rsidR="00434750">
              <w:t>u</w:t>
            </w:r>
          </w:p>
        </w:tc>
        <w:tc>
          <w:tcPr>
            <w:tcW w:w="791" w:type="dxa"/>
            <w:vAlign w:val="center"/>
          </w:tcPr>
          <w:p w:rsidR="005B7991" w:rsidRDefault="005B7991" w:rsidP="00B24B17">
            <w:pPr>
              <w:jc w:val="center"/>
            </w:pPr>
            <w:r>
              <w:t>5.2</w:t>
            </w:r>
          </w:p>
        </w:tc>
        <w:tc>
          <w:tcPr>
            <w:tcW w:w="901" w:type="dxa"/>
            <w:vAlign w:val="center"/>
          </w:tcPr>
          <w:p w:rsidR="005B7991" w:rsidRDefault="005B7991" w:rsidP="00B24B17">
            <w:pPr>
              <w:jc w:val="center"/>
            </w:pPr>
            <w:r>
              <w:t>65.2</w:t>
            </w:r>
          </w:p>
        </w:tc>
        <w:tc>
          <w:tcPr>
            <w:tcW w:w="912" w:type="dxa"/>
            <w:vAlign w:val="center"/>
          </w:tcPr>
          <w:p w:rsidR="005B7991" w:rsidRDefault="005B7991" w:rsidP="00B24B17">
            <w:pPr>
              <w:jc w:val="center"/>
            </w:pPr>
            <w:r>
              <w:t>352.3</w:t>
            </w:r>
          </w:p>
          <w:p w:rsidR="005B7991" w:rsidRDefault="005B7991" w:rsidP="007B5651">
            <w:pPr>
              <w:jc w:val="center"/>
            </w:pPr>
            <w:r>
              <w:t>355.2</w:t>
            </w:r>
          </w:p>
        </w:tc>
        <w:tc>
          <w:tcPr>
            <w:tcW w:w="1248" w:type="dxa"/>
          </w:tcPr>
          <w:p w:rsidR="005B7991" w:rsidRDefault="00B623E2" w:rsidP="005B7991">
            <m:oMathPara>
              <m:oMath>
                <m:m>
                  <m:mPr>
                    <m:mcs>
                      <m:mc>
                        <m:mcPr>
                          <m:count m:val="1"/>
                          <m:mcJc m:val="center"/>
                        </m:mcPr>
                      </m:mc>
                    </m:mcs>
                    <m:ctrlPr>
                      <w:rPr>
                        <w:rFonts w:ascii="Cambria Math" w:hAnsi="Cambria Math"/>
                        <w:i/>
                      </w:rPr>
                    </m:ctrlPr>
                  </m:mPr>
                  <m:mr>
                    <m:e>
                      <m:r>
                        <w:rPr>
                          <w:rFonts w:ascii="Cambria Math" w:hAnsi="Cambria Math"/>
                        </w:rPr>
                        <m:t>x= -11.8</m:t>
                      </m:r>
                    </m:e>
                  </m:mr>
                  <m:mr>
                    <m:e>
                      <m:r>
                        <w:rPr>
                          <w:rFonts w:ascii="Cambria Math" w:hAnsi="Cambria Math"/>
                        </w:rPr>
                        <m:t>y=0.160</m:t>
                      </m:r>
                    </m:e>
                  </m:mr>
                  <m:mr>
                    <m:e>
                      <m:r>
                        <w:rPr>
                          <w:rFonts w:ascii="Cambria Math" w:hAnsi="Cambria Math"/>
                        </w:rPr>
                        <m:t>z=0.316</m:t>
                      </m:r>
                    </m:e>
                  </m:mr>
                </m:m>
              </m:oMath>
            </m:oMathPara>
          </w:p>
        </w:tc>
        <w:tc>
          <w:tcPr>
            <w:tcW w:w="969" w:type="dxa"/>
            <w:vAlign w:val="center"/>
          </w:tcPr>
          <w:p w:rsidR="005B7991" w:rsidRDefault="005B7991" w:rsidP="00B24B17">
            <w:pPr>
              <w:jc w:val="center"/>
            </w:pPr>
            <w:r>
              <w:t>0.42</w:t>
            </w:r>
          </w:p>
        </w:tc>
        <w:tc>
          <w:tcPr>
            <w:tcW w:w="1505" w:type="dxa"/>
            <w:vAlign w:val="center"/>
          </w:tcPr>
          <w:p w:rsidR="005B7991" w:rsidRDefault="005B7991" w:rsidP="008F5455">
            <w:pPr>
              <w:jc w:val="center"/>
            </w:pPr>
            <w:r>
              <w:t>0.48</w:t>
            </w:r>
          </w:p>
        </w:tc>
        <w:tc>
          <w:tcPr>
            <w:tcW w:w="840" w:type="dxa"/>
            <w:vAlign w:val="center"/>
          </w:tcPr>
          <w:p w:rsidR="005B7991" w:rsidRDefault="005B7991" w:rsidP="00B24B17">
            <w:pPr>
              <w:jc w:val="center"/>
            </w:pPr>
            <w:r>
              <w:t>0.42</w:t>
            </w:r>
          </w:p>
        </w:tc>
        <w:tc>
          <w:tcPr>
            <w:tcW w:w="823" w:type="dxa"/>
            <w:vAlign w:val="center"/>
          </w:tcPr>
          <w:p w:rsidR="005B7991" w:rsidRDefault="005B7991" w:rsidP="00B24B17">
            <w:pPr>
              <w:jc w:val="center"/>
            </w:pPr>
            <w:r>
              <w:t>0.37</w:t>
            </w:r>
          </w:p>
        </w:tc>
        <w:tc>
          <w:tcPr>
            <w:tcW w:w="1338" w:type="dxa"/>
            <w:vAlign w:val="center"/>
          </w:tcPr>
          <w:p w:rsidR="005B7991" w:rsidRDefault="005B7991" w:rsidP="00B24B17">
            <w:pPr>
              <w:jc w:val="center"/>
            </w:pPr>
            <w:r>
              <w:t>0.48</w:t>
            </w:r>
          </w:p>
        </w:tc>
      </w:tr>
      <w:tr w:rsidR="00434750" w:rsidTr="00702295">
        <w:tc>
          <w:tcPr>
            <w:tcW w:w="934" w:type="dxa"/>
            <w:vAlign w:val="center"/>
          </w:tcPr>
          <w:p w:rsidR="00451BF3" w:rsidRDefault="000E7F46" w:rsidP="00312002">
            <w:pPr>
              <w:jc w:val="center"/>
            </w:pPr>
            <w:r>
              <w:t>Ecart</w:t>
            </w:r>
            <w:r w:rsidR="00D01115">
              <w:t xml:space="preserve"> (%)</w:t>
            </w:r>
          </w:p>
        </w:tc>
        <w:tc>
          <w:tcPr>
            <w:tcW w:w="791" w:type="dxa"/>
            <w:vAlign w:val="center"/>
          </w:tcPr>
          <w:p w:rsidR="00451BF3" w:rsidRDefault="00D01115" w:rsidP="00B24B17">
            <w:pPr>
              <w:jc w:val="center"/>
            </w:pPr>
            <w:r w:rsidRPr="00717598">
              <w:rPr>
                <w:color w:val="00B050"/>
              </w:rPr>
              <w:t>-8.6</w:t>
            </w:r>
          </w:p>
        </w:tc>
        <w:tc>
          <w:tcPr>
            <w:tcW w:w="901" w:type="dxa"/>
            <w:vAlign w:val="center"/>
          </w:tcPr>
          <w:p w:rsidR="00451BF3" w:rsidRDefault="00080653" w:rsidP="00B24B17">
            <w:pPr>
              <w:jc w:val="center"/>
            </w:pPr>
            <w:r w:rsidRPr="00717598">
              <w:rPr>
                <w:color w:val="FF0000"/>
              </w:rPr>
              <w:t>-4.5</w:t>
            </w:r>
          </w:p>
        </w:tc>
        <w:tc>
          <w:tcPr>
            <w:tcW w:w="912" w:type="dxa"/>
            <w:vAlign w:val="center"/>
          </w:tcPr>
          <w:p w:rsidR="00451BF3" w:rsidRDefault="007A773F" w:rsidP="00B24B17">
            <w:pPr>
              <w:jc w:val="center"/>
            </w:pPr>
            <w:r>
              <w:t>-</w:t>
            </w:r>
          </w:p>
        </w:tc>
        <w:tc>
          <w:tcPr>
            <w:tcW w:w="1248" w:type="dxa"/>
            <w:vAlign w:val="center"/>
          </w:tcPr>
          <w:p w:rsidR="00451BF3" w:rsidRDefault="00CF1616" w:rsidP="00B24B17">
            <w:pPr>
              <w:jc w:val="center"/>
            </w:pPr>
            <w:r>
              <w:t>-</w:t>
            </w:r>
          </w:p>
        </w:tc>
        <w:tc>
          <w:tcPr>
            <w:tcW w:w="969" w:type="dxa"/>
            <w:vAlign w:val="center"/>
          </w:tcPr>
          <w:p w:rsidR="00451BF3" w:rsidRPr="00717598" w:rsidRDefault="00444F7E" w:rsidP="00B24B17">
            <w:pPr>
              <w:jc w:val="center"/>
              <w:rPr>
                <w:color w:val="00B050"/>
              </w:rPr>
            </w:pPr>
            <w:r w:rsidRPr="00717598">
              <w:rPr>
                <w:color w:val="00B050"/>
              </w:rPr>
              <w:t>-8.8</w:t>
            </w:r>
          </w:p>
        </w:tc>
        <w:tc>
          <w:tcPr>
            <w:tcW w:w="1505" w:type="dxa"/>
            <w:vAlign w:val="center"/>
          </w:tcPr>
          <w:p w:rsidR="00451BF3" w:rsidRPr="00717598" w:rsidRDefault="008F5455" w:rsidP="008F5455">
            <w:pPr>
              <w:jc w:val="center"/>
              <w:rPr>
                <w:color w:val="00B050"/>
              </w:rPr>
            </w:pPr>
            <w:r w:rsidRPr="00717598">
              <w:rPr>
                <w:color w:val="00B050"/>
              </w:rPr>
              <w:t>-4.7</w:t>
            </w:r>
          </w:p>
        </w:tc>
        <w:tc>
          <w:tcPr>
            <w:tcW w:w="840" w:type="dxa"/>
            <w:vAlign w:val="center"/>
          </w:tcPr>
          <w:p w:rsidR="00451BF3" w:rsidRPr="00717598" w:rsidRDefault="00CD0008" w:rsidP="00B24B17">
            <w:pPr>
              <w:jc w:val="center"/>
              <w:rPr>
                <w:color w:val="00B050"/>
              </w:rPr>
            </w:pPr>
            <w:r w:rsidRPr="00717598">
              <w:rPr>
                <w:color w:val="00B050"/>
              </w:rPr>
              <w:t>-8.7</w:t>
            </w:r>
          </w:p>
        </w:tc>
        <w:tc>
          <w:tcPr>
            <w:tcW w:w="823" w:type="dxa"/>
            <w:vAlign w:val="center"/>
          </w:tcPr>
          <w:p w:rsidR="00451BF3" w:rsidRPr="00717598" w:rsidRDefault="00CD0008" w:rsidP="00B24B17">
            <w:pPr>
              <w:jc w:val="center"/>
              <w:rPr>
                <w:color w:val="00B050"/>
              </w:rPr>
            </w:pPr>
            <w:r w:rsidRPr="00717598">
              <w:rPr>
                <w:color w:val="00B050"/>
              </w:rPr>
              <w:t>-12.8</w:t>
            </w:r>
          </w:p>
        </w:tc>
        <w:tc>
          <w:tcPr>
            <w:tcW w:w="1338" w:type="dxa"/>
            <w:vAlign w:val="center"/>
          </w:tcPr>
          <w:p w:rsidR="00451BF3" w:rsidRPr="00717598" w:rsidRDefault="00DD53A3" w:rsidP="003410B7">
            <w:pPr>
              <w:keepNext/>
              <w:jc w:val="center"/>
              <w:rPr>
                <w:color w:val="00B050"/>
              </w:rPr>
            </w:pPr>
            <w:r w:rsidRPr="00717598">
              <w:rPr>
                <w:color w:val="00B050"/>
              </w:rPr>
              <w:t>-5.8</w:t>
            </w:r>
          </w:p>
        </w:tc>
      </w:tr>
    </w:tbl>
    <w:p w:rsidR="00750662" w:rsidRPr="00114A8A" w:rsidRDefault="003410B7" w:rsidP="003410B7">
      <w:pPr>
        <w:pStyle w:val="Lgende"/>
      </w:pPr>
      <w:bookmarkStart w:id="164" w:name="Tableau5"/>
      <w:bookmarkStart w:id="165" w:name="_Toc425429859"/>
      <w:commentRangeStart w:id="166"/>
      <w:r>
        <w:t xml:space="preserve">Tableau </w:t>
      </w:r>
      <w:r w:rsidR="00910827">
        <w:fldChar w:fldCharType="begin"/>
      </w:r>
      <w:r w:rsidR="00910827">
        <w:instrText xml:space="preserve"> SEQ Tableau \* ARABIC </w:instrText>
      </w:r>
      <w:r w:rsidR="00910827">
        <w:fldChar w:fldCharType="separate"/>
      </w:r>
      <w:r w:rsidR="00846588">
        <w:rPr>
          <w:noProof/>
        </w:rPr>
        <w:t>5</w:t>
      </w:r>
      <w:r w:rsidR="00910827">
        <w:rPr>
          <w:noProof/>
        </w:rPr>
        <w:fldChar w:fldCharType="end"/>
      </w:r>
      <w:bookmarkEnd w:id="164"/>
      <w:r>
        <w:rPr>
          <w:lang w:val="fr-FR"/>
        </w:rPr>
        <w:t> </w:t>
      </w:r>
      <w:r w:rsidR="00141AFB">
        <w:rPr>
          <w:lang w:val="fr-FR"/>
        </w:rPr>
        <w:t>–</w:t>
      </w:r>
      <w:r>
        <w:rPr>
          <w:lang w:val="fr-FR"/>
        </w:rPr>
        <w:t xml:space="preserve"> Comparatif des principales caractéristiques des volants moteurs original et reconçu</w:t>
      </w:r>
      <w:r w:rsidR="00B51F16">
        <w:rPr>
          <w:lang w:val="fr-FR"/>
        </w:rPr>
        <w:t xml:space="preserve"> par OptiStruct</w:t>
      </w:r>
      <w:bookmarkEnd w:id="165"/>
      <w:commentRangeEnd w:id="166"/>
      <w:r w:rsidR="00F43832">
        <w:rPr>
          <w:rStyle w:val="Marquedecommentaire"/>
          <w:b w:val="0"/>
          <w:bCs w:val="0"/>
        </w:rPr>
        <w:commentReference w:id="166"/>
      </w:r>
    </w:p>
    <w:p w:rsidR="00AE322F" w:rsidRDefault="00AE322F" w:rsidP="00A1107E"/>
    <w:p w:rsidR="00322704" w:rsidRDefault="00072270" w:rsidP="00A1107E">
      <w:r>
        <w:t>Pour le cas de la centrifugation à 13 000 tr.min</w:t>
      </w:r>
      <w:r>
        <w:rPr>
          <w:vertAlign w:val="superscript"/>
        </w:rPr>
        <w:t>-1</w:t>
      </w:r>
      <w:r>
        <w:t>,</w:t>
      </w:r>
      <w:r w:rsidR="00993D15">
        <w:t xml:space="preserve"> le seul critère du constructeur est que le volant </w:t>
      </w:r>
      <w:r w:rsidR="00C542B6">
        <w:t xml:space="preserve">moteur </w:t>
      </w:r>
      <w:r w:rsidR="00993D15">
        <w:t>ne plastifie pas jusqu’à la rupture.</w:t>
      </w:r>
      <w:r w:rsidR="00C542B6">
        <w:t xml:space="preserve"> La </w:t>
      </w:r>
      <w:r w:rsidR="00151317">
        <w:fldChar w:fldCharType="begin"/>
      </w:r>
      <w:r w:rsidR="00151317">
        <w:instrText xml:space="preserve"> REF Figure8 \h </w:instrText>
      </w:r>
      <w:r w:rsidR="00151317">
        <w:fldChar w:fldCharType="separate"/>
      </w:r>
      <w:r w:rsidR="00CB7728">
        <w:t xml:space="preserve">Figure </w:t>
      </w:r>
      <w:r w:rsidR="00CB7728">
        <w:rPr>
          <w:noProof/>
        </w:rPr>
        <w:t>8</w:t>
      </w:r>
      <w:r w:rsidR="00151317">
        <w:fldChar w:fldCharType="end"/>
      </w:r>
      <w:r w:rsidR="00C542B6">
        <w:t xml:space="preserve"> montre l’état de plastification</w:t>
      </w:r>
      <w:r w:rsidR="009B135D">
        <w:t xml:space="preserve"> du volant pour ce cas de charge.</w:t>
      </w:r>
    </w:p>
    <w:p w:rsidR="006D2140" w:rsidRDefault="006D2140" w:rsidP="00A1107E"/>
    <w:tbl>
      <w:tblPr>
        <w:tblStyle w:val="Grilledutableau"/>
        <w:tblW w:w="10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8"/>
        <w:gridCol w:w="4937"/>
      </w:tblGrid>
      <w:tr w:rsidR="006D2140" w:rsidTr="008D4507">
        <w:trPr>
          <w:trHeight w:val="3346"/>
        </w:trPr>
        <w:tc>
          <w:tcPr>
            <w:tcW w:w="5308" w:type="dxa"/>
          </w:tcPr>
          <w:p w:rsidR="006D2140" w:rsidRDefault="006D2140" w:rsidP="00B50FB8">
            <w:r>
              <w:rPr>
                <w:noProof/>
                <w:lang w:eastAsia="fr-FR"/>
              </w:rPr>
              <w:drawing>
                <wp:inline distT="0" distB="0" distL="0" distR="0" wp14:anchorId="1510F302" wp14:editId="46475D58">
                  <wp:extent cx="3103245" cy="1932305"/>
                  <wp:effectExtent l="0" t="0" r="190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3245" cy="1932305"/>
                          </a:xfrm>
                          <a:prstGeom prst="rect">
                            <a:avLst/>
                          </a:prstGeom>
                          <a:noFill/>
                        </pic:spPr>
                      </pic:pic>
                    </a:graphicData>
                  </a:graphic>
                </wp:inline>
              </w:drawing>
            </w:r>
          </w:p>
          <w:p w:rsidR="000939B3" w:rsidRPr="000939B3" w:rsidRDefault="000939B3" w:rsidP="00B50FB8">
            <w:pPr>
              <w:rPr>
                <w:b/>
              </w:rPr>
            </w:pPr>
            <w:r>
              <w:rPr>
                <w:b/>
              </w:rPr>
              <w:t>a)</w:t>
            </w:r>
          </w:p>
        </w:tc>
        <w:tc>
          <w:tcPr>
            <w:tcW w:w="4937" w:type="dxa"/>
          </w:tcPr>
          <w:p w:rsidR="006D2140" w:rsidRDefault="006D2140" w:rsidP="00B50FB8">
            <w:r>
              <w:rPr>
                <w:noProof/>
                <w:lang w:eastAsia="fr-FR"/>
              </w:rPr>
              <w:drawing>
                <wp:inline distT="0" distB="0" distL="0" distR="0" wp14:anchorId="3AD4D159" wp14:editId="1170135C">
                  <wp:extent cx="2743200" cy="19265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926590"/>
                          </a:xfrm>
                          <a:prstGeom prst="rect">
                            <a:avLst/>
                          </a:prstGeom>
                          <a:noFill/>
                        </pic:spPr>
                      </pic:pic>
                    </a:graphicData>
                  </a:graphic>
                </wp:inline>
              </w:drawing>
            </w:r>
          </w:p>
          <w:p w:rsidR="000939B3" w:rsidRPr="000939B3" w:rsidRDefault="000939B3" w:rsidP="00ED7962">
            <w:pPr>
              <w:keepNext/>
              <w:rPr>
                <w:b/>
              </w:rPr>
            </w:pPr>
            <w:r w:rsidRPr="000939B3">
              <w:rPr>
                <w:b/>
              </w:rPr>
              <w:t>b)</w:t>
            </w:r>
          </w:p>
        </w:tc>
      </w:tr>
    </w:tbl>
    <w:p w:rsidR="006D2140" w:rsidRDefault="00ED7962" w:rsidP="00ED7962">
      <w:pPr>
        <w:pStyle w:val="Lgende"/>
        <w:rPr>
          <w:vertAlign w:val="superscript"/>
          <w:lang w:val="fr-FR"/>
        </w:rPr>
      </w:pPr>
      <w:bookmarkStart w:id="167" w:name="Figure8"/>
      <w:bookmarkStart w:id="168" w:name="_Toc425429883"/>
      <w:r>
        <w:t xml:space="preserve">Figure </w:t>
      </w:r>
      <w:r w:rsidR="00910827">
        <w:fldChar w:fldCharType="begin"/>
      </w:r>
      <w:r w:rsidR="00910827">
        <w:instrText xml:space="preserve"> SEQ Figure \* ARABIC </w:instrText>
      </w:r>
      <w:r w:rsidR="00910827">
        <w:fldChar w:fldCharType="separate"/>
      </w:r>
      <w:r w:rsidR="00C718B4">
        <w:rPr>
          <w:noProof/>
        </w:rPr>
        <w:t>8</w:t>
      </w:r>
      <w:r w:rsidR="00910827">
        <w:rPr>
          <w:noProof/>
        </w:rPr>
        <w:fldChar w:fldCharType="end"/>
      </w:r>
      <w:bookmarkEnd w:id="167"/>
      <w:r w:rsidR="001C59D0">
        <w:rPr>
          <w:lang w:val="fr-FR"/>
        </w:rPr>
        <w:t> </w:t>
      </w:r>
      <w:r w:rsidR="00141AFB">
        <w:rPr>
          <w:lang w:val="fr-FR"/>
        </w:rPr>
        <w:t>–</w:t>
      </w:r>
      <w:r w:rsidR="001C59D0">
        <w:rPr>
          <w:lang w:val="fr-FR"/>
        </w:rPr>
        <w:t xml:space="preserve"> Plastification du volant moteur</w:t>
      </w:r>
      <w:r w:rsidR="00B7449B">
        <w:rPr>
          <w:lang w:val="fr-FR"/>
        </w:rPr>
        <w:t xml:space="preserve"> reconçu sur OptiStruct</w:t>
      </w:r>
      <w:r w:rsidR="001C59D0">
        <w:rPr>
          <w:lang w:val="fr-FR"/>
        </w:rPr>
        <w:t xml:space="preserve"> en centrifugation à 13 000 tr.min</w:t>
      </w:r>
      <w:r w:rsidR="001C59D0">
        <w:rPr>
          <w:vertAlign w:val="superscript"/>
          <w:lang w:val="fr-FR"/>
        </w:rPr>
        <w:t>-1</w:t>
      </w:r>
      <w:bookmarkEnd w:id="168"/>
    </w:p>
    <w:p w:rsidR="008C0C10" w:rsidRDefault="00FC3F06" w:rsidP="008C0C10">
      <w:pPr>
        <w:jc w:val="center"/>
        <w:rPr>
          <w:sz w:val="20"/>
        </w:rPr>
      </w:pPr>
      <w:r>
        <w:rPr>
          <w:sz w:val="20"/>
        </w:rPr>
        <w:t>a) Vue face vilebrequin  b) Vue face glace</w:t>
      </w:r>
    </w:p>
    <w:p w:rsidR="00214CB6" w:rsidRDefault="00214CB6" w:rsidP="00214CB6">
      <w:pPr>
        <w:rPr>
          <w:sz w:val="20"/>
        </w:rPr>
      </w:pPr>
    </w:p>
    <w:p w:rsidR="00214CB6" w:rsidRPr="0054680B" w:rsidRDefault="0033028D" w:rsidP="00214CB6">
      <w:r>
        <w:t>Deux niveaux de plastification légère apparaissent. En</w:t>
      </w:r>
      <w:r w:rsidR="00557FEE">
        <w:t xml:space="preserve"> bleu clair, elle est d’environ 0.1%, et en vert de 0.25%</w:t>
      </w:r>
      <w:r w:rsidR="00E739E6">
        <w:t>.</w:t>
      </w:r>
      <w:r w:rsidR="002B2D9D">
        <w:t xml:space="preserve"> La plastification maximale est de 3.5%, et est localisée au niveau des vis d’encastrement du vilebrequin.</w:t>
      </w:r>
      <w:r w:rsidR="007A790A">
        <w:t xml:space="preserve"> Ceci est </w:t>
      </w:r>
      <w:r w:rsidR="007A790A" w:rsidRPr="00BD4556">
        <w:rPr>
          <w:i/>
        </w:rPr>
        <w:t>en partie</w:t>
      </w:r>
      <w:r w:rsidR="007A790A">
        <w:t xml:space="preserve"> dû à l’utilisation d’éléments rigides (de type RBE2)</w:t>
      </w:r>
      <w:r w:rsidR="00272D8C">
        <w:t xml:space="preserve"> au niveau de ces vis, </w:t>
      </w:r>
      <w:r w:rsidR="00DC30CE">
        <w:t xml:space="preserve">et la discontinuité de rigidité entre ces éléments et le matériau du volant crée des </w:t>
      </w:r>
      <w:proofErr w:type="spellStart"/>
      <w:r w:rsidR="00DC30CE" w:rsidRPr="00DC30CE">
        <w:rPr>
          <w:i/>
        </w:rPr>
        <w:t>surcontraintes</w:t>
      </w:r>
      <w:proofErr w:type="spellEnd"/>
      <w:r w:rsidR="0054680B">
        <w:t>.</w:t>
      </w:r>
    </w:p>
    <w:p w:rsidR="006D2140" w:rsidRPr="00906D43" w:rsidRDefault="006D2140" w:rsidP="00A1107E"/>
    <w:p w:rsidR="00BF5B58" w:rsidRDefault="00BF5B58" w:rsidP="00BF5B58">
      <w:pPr>
        <w:pStyle w:val="Titre3"/>
        <w:rPr>
          <w:lang w:val="fr-FR"/>
        </w:rPr>
      </w:pPr>
      <w:bookmarkStart w:id="169" w:name="_Toc425429960"/>
      <w:r>
        <w:rPr>
          <w:lang w:val="fr-FR"/>
        </w:rPr>
        <w:t>Tosca</w:t>
      </w:r>
      <w:r w:rsidR="00294471">
        <w:rPr>
          <w:lang w:val="fr-FR"/>
        </w:rPr>
        <w:t xml:space="preserve"> Structure</w:t>
      </w:r>
      <w:bookmarkEnd w:id="169"/>
    </w:p>
    <w:p w:rsidR="00280098" w:rsidRDefault="00B36CEA" w:rsidP="00280098">
      <w:r>
        <w:t>Sur Abaqus, l’étude d’un problème de type « minimiser la masse » n’est pas</w:t>
      </w:r>
      <w:del w:id="170" w:author="Alexandre ROSCHEWITZ" w:date="2015-07-27T17:58:00Z">
        <w:r w:rsidDel="00F43832">
          <w:delText>,</w:delText>
        </w:r>
      </w:del>
      <w:r>
        <w:t xml:space="preserve"> </w:t>
      </w:r>
      <w:ins w:id="171" w:author="Alexandre ROSCHEWITZ" w:date="2015-07-27T17:58:00Z">
        <w:r w:rsidR="00F43832">
          <w:t>(</w:t>
        </w:r>
      </w:ins>
      <w:r>
        <w:t>ou mal</w:t>
      </w:r>
      <w:ins w:id="172" w:author="Alexandre ROSCHEWITZ" w:date="2015-07-27T17:58:00Z">
        <w:r w:rsidR="00F43832">
          <w:t>)</w:t>
        </w:r>
      </w:ins>
      <w:del w:id="173" w:author="Alexandre ROSCHEWITZ" w:date="2015-07-27T17:58:00Z">
        <w:r w:rsidDel="00F43832">
          <w:delText>,</w:delText>
        </w:r>
      </w:del>
      <w:r>
        <w:t xml:space="preserve"> optimisé</w:t>
      </w:r>
      <w:del w:id="174" w:author="Alexandre ROSCHEWITZ" w:date="2015-07-27T17:58:00Z">
        <w:r w:rsidDel="00F43832">
          <w:delText>e</w:delText>
        </w:r>
      </w:del>
      <w:r w:rsidR="00F26270">
        <w:t xml:space="preserve"> </w:t>
      </w:r>
      <w:commentRangeStart w:id="175"/>
      <w:r w:rsidR="00F26270">
        <w:t>[réf.]</w:t>
      </w:r>
      <w:commentRangeEnd w:id="175"/>
      <w:r w:rsidR="00F26270">
        <w:rPr>
          <w:rStyle w:val="Marquedecommentaire"/>
          <w:lang w:val="x-none"/>
        </w:rPr>
        <w:commentReference w:id="175"/>
      </w:r>
      <w:r>
        <w:t xml:space="preserve"> par les algorithmes que propose Tosca Structure.</w:t>
      </w:r>
      <w:r w:rsidR="005139EB">
        <w:t xml:space="preserve"> Une approche de type « minimiser les contraintes » est préférable.</w:t>
      </w:r>
    </w:p>
    <w:p w:rsidR="005139EB" w:rsidRDefault="005139EB" w:rsidP="00280098">
      <w:r>
        <w:br/>
        <w:t xml:space="preserve">En effet, </w:t>
      </w:r>
      <w:r w:rsidR="00961404">
        <w:t xml:space="preserve">la </w:t>
      </w:r>
      <w:commentRangeStart w:id="176"/>
      <w:r w:rsidR="007B5AE4">
        <w:fldChar w:fldCharType="begin"/>
      </w:r>
      <w:r w:rsidR="007B5AE4">
        <w:instrText xml:space="preserve"> REF Figure9 \h </w:instrText>
      </w:r>
      <w:r w:rsidR="007B5AE4">
        <w:fldChar w:fldCharType="separate"/>
      </w:r>
      <w:r w:rsidR="00CB7728">
        <w:rPr>
          <w:b/>
          <w:bCs/>
        </w:rPr>
        <w:t>Erreur ! Source du renvoi introuvable.</w:t>
      </w:r>
      <w:r w:rsidR="007B5AE4">
        <w:fldChar w:fldCharType="end"/>
      </w:r>
      <w:commentRangeEnd w:id="176"/>
      <w:r w:rsidR="00F43832">
        <w:rPr>
          <w:rStyle w:val="Marquedecommentaire"/>
          <w:lang w:val="x-none"/>
        </w:rPr>
        <w:commentReference w:id="176"/>
      </w:r>
      <w:r w:rsidR="00E6444E">
        <w:t xml:space="preserve"> illustre le premier résultat obtenu pour le même problème d’optimisation résolu avec OptiStruct.</w:t>
      </w:r>
    </w:p>
    <w:p w:rsidR="00B23043" w:rsidRDefault="00B23043" w:rsidP="00280098"/>
    <w:p w:rsidR="00A71B42" w:rsidRDefault="00B23043" w:rsidP="00A71B42">
      <w:pPr>
        <w:keepNext/>
        <w:jc w:val="center"/>
      </w:pPr>
      <w:r>
        <w:rPr>
          <w:noProof/>
          <w:lang w:eastAsia="fr-FR"/>
        </w:rPr>
        <w:drawing>
          <wp:inline distT="0" distB="0" distL="0" distR="0" wp14:anchorId="13A3639A" wp14:editId="7E30C0BE">
            <wp:extent cx="2276475" cy="191374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 OPT1.png"/>
                    <pic:cNvPicPr/>
                  </pic:nvPicPr>
                  <pic:blipFill rotWithShape="1">
                    <a:blip r:embed="rId25">
                      <a:extLst>
                        <a:ext uri="{28A0092B-C50C-407E-A947-70E740481C1C}">
                          <a14:useLocalDpi xmlns:a14="http://schemas.microsoft.com/office/drawing/2010/main" val="0"/>
                        </a:ext>
                      </a:extLst>
                    </a:blip>
                    <a:srcRect t="4673" r="43296"/>
                    <a:stretch/>
                  </pic:blipFill>
                  <pic:spPr bwMode="auto">
                    <a:xfrm>
                      <a:off x="0" y="0"/>
                      <a:ext cx="2282191" cy="1918545"/>
                    </a:xfrm>
                    <a:prstGeom prst="rect">
                      <a:avLst/>
                    </a:prstGeom>
                    <a:ln>
                      <a:noFill/>
                    </a:ln>
                    <a:extLst>
                      <a:ext uri="{53640926-AAD7-44D8-BBD7-CCE9431645EC}">
                        <a14:shadowObscured xmlns:a14="http://schemas.microsoft.com/office/drawing/2010/main"/>
                      </a:ext>
                    </a:extLst>
                  </pic:spPr>
                </pic:pic>
              </a:graphicData>
            </a:graphic>
          </wp:inline>
        </w:drawing>
      </w:r>
    </w:p>
    <w:p w:rsidR="00B23043" w:rsidRDefault="00A71B42" w:rsidP="00A71B42">
      <w:pPr>
        <w:pStyle w:val="Lgende"/>
        <w:rPr>
          <w:noProof/>
          <w:lang w:val="fr-FR"/>
        </w:rPr>
      </w:pPr>
      <w:bookmarkStart w:id="177" w:name="_Toc425429884"/>
      <w:r>
        <w:t xml:space="preserve">Figure </w:t>
      </w:r>
      <w:r w:rsidR="00910827">
        <w:fldChar w:fldCharType="begin"/>
      </w:r>
      <w:r w:rsidR="00910827">
        <w:instrText xml:space="preserve"> SEQ Figure \* ARABIC </w:instrText>
      </w:r>
      <w:r w:rsidR="00910827">
        <w:fldChar w:fldCharType="separate"/>
      </w:r>
      <w:r w:rsidR="00C718B4">
        <w:rPr>
          <w:noProof/>
        </w:rPr>
        <w:t>9</w:t>
      </w:r>
      <w:r w:rsidR="00910827">
        <w:rPr>
          <w:noProof/>
        </w:rPr>
        <w:fldChar w:fldCharType="end"/>
      </w:r>
      <w:r>
        <w:rPr>
          <w:noProof/>
        </w:rPr>
        <w:t xml:space="preserve"> </w:t>
      </w:r>
      <w:r w:rsidR="00E77044">
        <w:rPr>
          <w:noProof/>
          <w:lang w:val="fr-FR"/>
        </w:rPr>
        <w:t>–</w:t>
      </w:r>
      <w:r>
        <w:rPr>
          <w:noProof/>
          <w:lang w:val="fr-FR"/>
        </w:rPr>
        <w:t xml:space="preserve"> Résultat de la première optimisation topologique sur Tosca Structure</w:t>
      </w:r>
      <w:bookmarkEnd w:id="177"/>
    </w:p>
    <w:p w:rsidR="00907B3D" w:rsidRPr="00907B3D" w:rsidRDefault="00907B3D" w:rsidP="00907B3D"/>
    <w:p w:rsidR="00B32E04" w:rsidRDefault="00B32E04" w:rsidP="00B32E04">
      <w:r>
        <w:t xml:space="preserve">Le volant obtenu est assez massif, </w:t>
      </w:r>
      <w:r>
        <w:rPr>
          <w:b/>
        </w:rPr>
        <w:t>6.7 kg</w:t>
      </w:r>
      <w:r w:rsidR="000B61E6">
        <w:t xml:space="preserve">, et malgré son inertie de </w:t>
      </w:r>
      <w:r w:rsidR="000B61E6">
        <w:rPr>
          <w:b/>
        </w:rPr>
        <w:t>78 t.mm</w:t>
      </w:r>
      <w:r w:rsidR="000B61E6" w:rsidRPr="00791A26">
        <w:rPr>
          <w:b/>
          <w:vertAlign w:val="superscript"/>
        </w:rPr>
        <w:t>2</w:t>
      </w:r>
      <w:r w:rsidR="00834EF1">
        <w:t>,</w:t>
      </w:r>
      <w:r w:rsidR="00F778DE">
        <w:t xml:space="preserve"> il ne peut être re</w:t>
      </w:r>
      <w:r w:rsidR="00093480">
        <w:t>tenu. Ce dernier étant trop lourd, il faudrait une plus grande énergie pour le faire tourner, mais aussi plus de matière pour le produire. Ses caractéristiques ne respectent donc pas le cahier des charges.</w:t>
      </w:r>
    </w:p>
    <w:p w:rsidR="00BE5906" w:rsidRDefault="00BE5906" w:rsidP="00B32E04"/>
    <w:p w:rsidR="00BE5906" w:rsidRDefault="001549DB" w:rsidP="00B32E04">
      <w:r>
        <w:t xml:space="preserve">Une nouvelle approche a donc été </w:t>
      </w:r>
      <w:r w:rsidR="00BC2960">
        <w:t xml:space="preserve">établie en </w:t>
      </w:r>
      <w:r w:rsidR="007522D3">
        <w:t>mettant pour objectif la minimisation</w:t>
      </w:r>
      <w:r w:rsidR="00BC2960">
        <w:t xml:space="preserve"> </w:t>
      </w:r>
      <w:r w:rsidR="00843156">
        <w:t>d</w:t>
      </w:r>
      <w:r w:rsidR="00BC2960">
        <w:t xml:space="preserve">es contraintes de Von Mises sur </w:t>
      </w:r>
      <w:r w:rsidR="007522D3">
        <w:t>le volant</w:t>
      </w:r>
      <w:r w:rsidR="00873283">
        <w:t xml:space="preserve">, et en contrainte, en plus des contraintes formulées précédemment, </w:t>
      </w:r>
      <w:r w:rsidR="00B677DD">
        <w:t xml:space="preserve">une masse maximale de </w:t>
      </w:r>
      <w:r w:rsidR="00B677DD" w:rsidRPr="00B677DD">
        <w:rPr>
          <w:b/>
        </w:rPr>
        <w:t>5.3</w:t>
      </w:r>
      <w:r w:rsidR="00B677DD">
        <w:rPr>
          <w:b/>
        </w:rPr>
        <w:t xml:space="preserve"> kg</w:t>
      </w:r>
      <w:r w:rsidR="00B677DD">
        <w:t xml:space="preserve"> a été fixée pour le volant </w:t>
      </w:r>
      <w:r w:rsidR="008C4F65">
        <w:t>serti de</w:t>
      </w:r>
      <w:r w:rsidR="00B677DD">
        <w:t xml:space="preserve"> sa couronne.</w:t>
      </w:r>
      <w:r w:rsidR="00363A79">
        <w:t xml:space="preserve"> Ce dernier choix de masse a été encouragé par le fait qu’OptiStruct a réussi à converger vers un modèle ayant une masse similaire, et répondant aux critères souhaités.</w:t>
      </w:r>
    </w:p>
    <w:p w:rsidR="00B80EEE" w:rsidRDefault="00B80EEE" w:rsidP="00B32E04"/>
    <w:p w:rsidR="005E3C8A" w:rsidRDefault="00F342DC" w:rsidP="005E3C8A">
      <w:pPr>
        <w:keepNext/>
        <w:jc w:val="center"/>
      </w:pPr>
      <w:commentRangeStart w:id="178"/>
      <w:r>
        <w:rPr>
          <w:noProof/>
          <w:lang w:eastAsia="fr-FR"/>
        </w:rPr>
        <w:drawing>
          <wp:inline distT="0" distB="0" distL="0" distR="0" wp14:anchorId="2F5F22E6" wp14:editId="6FCA9E5B">
            <wp:extent cx="2481417" cy="21050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 OPT2.png"/>
                    <pic:cNvPicPr/>
                  </pic:nvPicPr>
                  <pic:blipFill rotWithShape="1">
                    <a:blip r:embed="rId26">
                      <a:extLst>
                        <a:ext uri="{28A0092B-C50C-407E-A947-70E740481C1C}">
                          <a14:useLocalDpi xmlns:a14="http://schemas.microsoft.com/office/drawing/2010/main" val="0"/>
                        </a:ext>
                      </a:extLst>
                    </a:blip>
                    <a:srcRect t="5919" r="44542"/>
                    <a:stretch/>
                  </pic:blipFill>
                  <pic:spPr bwMode="auto">
                    <a:xfrm>
                      <a:off x="0" y="0"/>
                      <a:ext cx="2495012" cy="2116558"/>
                    </a:xfrm>
                    <a:prstGeom prst="rect">
                      <a:avLst/>
                    </a:prstGeom>
                    <a:ln>
                      <a:noFill/>
                    </a:ln>
                    <a:extLst>
                      <a:ext uri="{53640926-AAD7-44D8-BBD7-CCE9431645EC}">
                        <a14:shadowObscured xmlns:a14="http://schemas.microsoft.com/office/drawing/2010/main"/>
                      </a:ext>
                    </a:extLst>
                  </pic:spPr>
                </pic:pic>
              </a:graphicData>
            </a:graphic>
          </wp:inline>
        </w:drawing>
      </w:r>
      <w:commentRangeEnd w:id="178"/>
      <w:r w:rsidR="00F43832">
        <w:rPr>
          <w:rStyle w:val="Marquedecommentaire"/>
          <w:lang w:val="x-none"/>
        </w:rPr>
        <w:commentReference w:id="178"/>
      </w:r>
    </w:p>
    <w:p w:rsidR="008C2C77" w:rsidRDefault="005E3C8A" w:rsidP="005E3C8A">
      <w:pPr>
        <w:pStyle w:val="Lgende"/>
        <w:rPr>
          <w:lang w:val="fr-FR"/>
        </w:rPr>
      </w:pPr>
      <w:bookmarkStart w:id="179" w:name="Figure10"/>
      <w:bookmarkStart w:id="180" w:name="_Toc425429885"/>
      <w:r>
        <w:t xml:space="preserve">Figure </w:t>
      </w:r>
      <w:r w:rsidR="00910827">
        <w:fldChar w:fldCharType="begin"/>
      </w:r>
      <w:r w:rsidR="00910827">
        <w:instrText xml:space="preserve"> SEQ Figure \* ARABIC </w:instrText>
      </w:r>
      <w:r w:rsidR="00910827">
        <w:fldChar w:fldCharType="separate"/>
      </w:r>
      <w:r w:rsidR="00C718B4">
        <w:rPr>
          <w:noProof/>
        </w:rPr>
        <w:t>10</w:t>
      </w:r>
      <w:r w:rsidR="00910827">
        <w:rPr>
          <w:noProof/>
        </w:rPr>
        <w:fldChar w:fldCharType="end"/>
      </w:r>
      <w:bookmarkEnd w:id="179"/>
      <w:r>
        <w:rPr>
          <w:lang w:val="fr-FR"/>
        </w:rPr>
        <w:t xml:space="preserve"> </w:t>
      </w:r>
      <w:r w:rsidR="00141AFB">
        <w:rPr>
          <w:lang w:val="fr-FR"/>
        </w:rPr>
        <w:t>–</w:t>
      </w:r>
      <w:r>
        <w:rPr>
          <w:lang w:val="fr-FR"/>
        </w:rPr>
        <w:t xml:space="preserve"> Résultat de la seconde optimisation sur Tosco Structure</w:t>
      </w:r>
      <w:bookmarkEnd w:id="180"/>
    </w:p>
    <w:p w:rsidR="00941A80" w:rsidRDefault="00941A80" w:rsidP="00941A80"/>
    <w:p w:rsidR="00941A80" w:rsidRDefault="00941A80" w:rsidP="00941A80">
      <w:r>
        <w:t xml:space="preserve">Le résultat obtenu </w:t>
      </w:r>
      <w:r w:rsidR="007B5AE4">
        <w:fldChar w:fldCharType="begin"/>
      </w:r>
      <w:r w:rsidR="007B5AE4">
        <w:instrText xml:space="preserve"> REF Figure10 \h </w:instrText>
      </w:r>
      <w:r w:rsidR="007B5AE4">
        <w:fldChar w:fldCharType="separate"/>
      </w:r>
      <w:r w:rsidR="00CB7728">
        <w:t xml:space="preserve">Figure </w:t>
      </w:r>
      <w:r w:rsidR="00CB7728">
        <w:rPr>
          <w:noProof/>
        </w:rPr>
        <w:t>10</w:t>
      </w:r>
      <w:r w:rsidR="007B5AE4">
        <w:fldChar w:fldCharType="end"/>
      </w:r>
      <w:r w:rsidR="00115CCF">
        <w:t xml:space="preserve"> </w:t>
      </w:r>
      <w:r w:rsidR="000F4048">
        <w:t xml:space="preserve">semble plus cohérent </w:t>
      </w:r>
      <w:r w:rsidR="00CC332E">
        <w:t>et réalisable.</w:t>
      </w:r>
      <w:r w:rsidR="008825B2">
        <w:t xml:space="preserve"> Il est assez proche du modèle initial, sauf qu’à la place des raidisseurs à l’intérieur du volant, on retrouve une épaisse couronne qui confère de l’</w:t>
      </w:r>
      <w:r w:rsidR="002A527A">
        <w:t>inertie.</w:t>
      </w:r>
      <w:r w:rsidR="0010229E">
        <w:t xml:space="preserve"> La version CAO reconçue sur NX est illustrée sur la </w:t>
      </w:r>
      <w:r w:rsidR="003263B2">
        <w:fldChar w:fldCharType="begin"/>
      </w:r>
      <w:r w:rsidR="003263B2">
        <w:instrText xml:space="preserve"> REF Figure11 \h </w:instrText>
      </w:r>
      <w:r w:rsidR="003263B2">
        <w:fldChar w:fldCharType="separate"/>
      </w:r>
      <w:r w:rsidR="00CB7728">
        <w:t xml:space="preserve">Figure </w:t>
      </w:r>
      <w:r w:rsidR="00CB7728">
        <w:rPr>
          <w:noProof/>
        </w:rPr>
        <w:t>11</w:t>
      </w:r>
      <w:r w:rsidR="003263B2">
        <w:fldChar w:fldCharType="end"/>
      </w:r>
      <w:r w:rsidR="0010229E">
        <w:t>.</w:t>
      </w:r>
    </w:p>
    <w:p w:rsidR="00A76DC2" w:rsidRDefault="00A76DC2" w:rsidP="00941A80"/>
    <w:p w:rsidR="00253FAA" w:rsidRDefault="00A76DC2" w:rsidP="00253FAA">
      <w:pPr>
        <w:keepNext/>
        <w:jc w:val="center"/>
      </w:pPr>
      <w:r w:rsidRPr="00A76DC2">
        <w:rPr>
          <w:noProof/>
          <w:lang w:eastAsia="fr-FR"/>
        </w:rPr>
        <w:drawing>
          <wp:inline distT="0" distB="0" distL="0" distR="0" wp14:anchorId="4B29E9DE" wp14:editId="21FDB734">
            <wp:extent cx="2971800" cy="2787262"/>
            <wp:effectExtent l="0" t="0" r="0" b="0"/>
            <wp:docPr id="38921" name="Espace réservé du contenu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21" name="Espace réservé du contenu 15"/>
                    <pic:cNvPicPr>
                      <a:picLocks noGrp="1" noChangeAspect="1"/>
                    </pic:cNvPicPr>
                  </pic:nvPicPr>
                  <pic:blipFill rotWithShape="1">
                    <a:blip r:embed="rId27" cstate="print">
                      <a:extLst>
                        <a:ext uri="{28A0092B-C50C-407E-A947-70E740481C1C}">
                          <a14:useLocalDpi xmlns:a14="http://schemas.microsoft.com/office/drawing/2010/main" val="0"/>
                        </a:ext>
                      </a:extLst>
                    </a:blip>
                    <a:srcRect l="17322" t="8639" r="35808" b="9178"/>
                    <a:stretch/>
                  </pic:blipFill>
                  <pic:spPr bwMode="auto">
                    <a:xfrm>
                      <a:off x="0" y="0"/>
                      <a:ext cx="2977553" cy="2792658"/>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A76DC2" w:rsidRDefault="00253FAA" w:rsidP="00253FAA">
      <w:pPr>
        <w:pStyle w:val="Lgende"/>
        <w:rPr>
          <w:lang w:val="fr-FR"/>
        </w:rPr>
      </w:pPr>
      <w:bookmarkStart w:id="181" w:name="Figure11"/>
      <w:bookmarkStart w:id="182" w:name="_Toc425429886"/>
      <w:r>
        <w:t xml:space="preserve">Figure </w:t>
      </w:r>
      <w:r w:rsidR="00910827">
        <w:fldChar w:fldCharType="begin"/>
      </w:r>
      <w:r w:rsidR="00910827">
        <w:instrText xml:space="preserve"> SEQ Figure \* ARABIC </w:instrText>
      </w:r>
      <w:r w:rsidR="00910827">
        <w:fldChar w:fldCharType="separate"/>
      </w:r>
      <w:r w:rsidR="00C718B4">
        <w:rPr>
          <w:noProof/>
        </w:rPr>
        <w:t>11</w:t>
      </w:r>
      <w:r w:rsidR="00910827">
        <w:rPr>
          <w:noProof/>
        </w:rPr>
        <w:fldChar w:fldCharType="end"/>
      </w:r>
      <w:bookmarkEnd w:id="181"/>
      <w:r>
        <w:rPr>
          <w:lang w:val="fr-FR"/>
        </w:rPr>
        <w:t xml:space="preserve"> </w:t>
      </w:r>
      <w:r w:rsidR="000A361E">
        <w:rPr>
          <w:noProof/>
          <w:lang w:val="fr-FR"/>
        </w:rPr>
        <w:t>–</w:t>
      </w:r>
      <w:r>
        <w:rPr>
          <w:lang w:val="fr-FR"/>
        </w:rPr>
        <w:t xml:space="preserve"> Reconception sur NX du dernier modèle obtenu par Tosca Structure</w:t>
      </w:r>
      <w:bookmarkEnd w:id="182"/>
    </w:p>
    <w:p w:rsidR="005A61BD" w:rsidRPr="005A61BD" w:rsidRDefault="005A61BD" w:rsidP="005A61BD"/>
    <w:p w:rsidR="00B52B22" w:rsidRDefault="00B05E1F" w:rsidP="00941A80">
      <w:r>
        <w:t xml:space="preserve">Sur le modèle du </w:t>
      </w:r>
      <w:r w:rsidR="001A06AD">
        <w:fldChar w:fldCharType="begin"/>
      </w:r>
      <w:r w:rsidR="001A06AD">
        <w:instrText xml:space="preserve"> REF Tableau5 \h </w:instrText>
      </w:r>
      <w:r w:rsidR="001A06AD">
        <w:fldChar w:fldCharType="separate"/>
      </w:r>
      <w:r w:rsidR="00CB7728">
        <w:t xml:space="preserve">Tableau </w:t>
      </w:r>
      <w:r w:rsidR="00CB7728">
        <w:rPr>
          <w:noProof/>
        </w:rPr>
        <w:t>5</w:t>
      </w:r>
      <w:r w:rsidR="001A06AD">
        <w:fldChar w:fldCharType="end"/>
      </w:r>
      <w:r>
        <w:t xml:space="preserve">, le </w:t>
      </w:r>
      <w:r w:rsidR="00E941B3">
        <w:fldChar w:fldCharType="begin"/>
      </w:r>
      <w:r w:rsidR="00E941B3">
        <w:instrText xml:space="preserve"> REF Tableau6 \h </w:instrText>
      </w:r>
      <w:r w:rsidR="00E941B3">
        <w:fldChar w:fldCharType="separate"/>
      </w:r>
      <w:r w:rsidR="00CB7728">
        <w:t xml:space="preserve">Tableau </w:t>
      </w:r>
      <w:r w:rsidR="00CB7728">
        <w:rPr>
          <w:noProof/>
        </w:rPr>
        <w:t>6</w:t>
      </w:r>
      <w:r w:rsidR="00E941B3">
        <w:fldChar w:fldCharType="end"/>
      </w:r>
      <w:r w:rsidR="00E941B3">
        <w:t xml:space="preserve"> </w:t>
      </w:r>
      <w:r>
        <w:t>dresse les caractéristiques du volant moteur reconçu, comparées à celle du modèle original.</w:t>
      </w:r>
    </w:p>
    <w:p w:rsidR="006E191A" w:rsidRDefault="006E191A" w:rsidP="00941A80"/>
    <w:tbl>
      <w:tblPr>
        <w:tblStyle w:val="Grilledutableau"/>
        <w:tblW w:w="10261" w:type="dxa"/>
        <w:tblInd w:w="-176" w:type="dxa"/>
        <w:tblLook w:val="04A0" w:firstRow="1" w:lastRow="0" w:firstColumn="1" w:lastColumn="0" w:noHBand="0" w:noVBand="1"/>
      </w:tblPr>
      <w:tblGrid>
        <w:gridCol w:w="936"/>
        <w:gridCol w:w="792"/>
        <w:gridCol w:w="902"/>
        <w:gridCol w:w="913"/>
        <w:gridCol w:w="1250"/>
        <w:gridCol w:w="970"/>
        <w:gridCol w:w="1507"/>
        <w:gridCol w:w="841"/>
        <w:gridCol w:w="824"/>
        <w:gridCol w:w="1326"/>
      </w:tblGrid>
      <w:tr w:rsidR="00B51F16" w:rsidTr="00A11D15">
        <w:tc>
          <w:tcPr>
            <w:tcW w:w="934" w:type="dxa"/>
            <w:vMerge w:val="restart"/>
            <w:vAlign w:val="center"/>
          </w:tcPr>
          <w:p w:rsidR="00B51F16" w:rsidRDefault="00B51F16" w:rsidP="00A11D15">
            <w:pPr>
              <w:jc w:val="center"/>
            </w:pPr>
          </w:p>
        </w:tc>
        <w:tc>
          <w:tcPr>
            <w:tcW w:w="791" w:type="dxa"/>
            <w:vMerge w:val="restart"/>
            <w:vAlign w:val="center"/>
          </w:tcPr>
          <w:p w:rsidR="00B51F16" w:rsidRDefault="00B51F16" w:rsidP="00A11D15">
            <w:pPr>
              <w:jc w:val="center"/>
            </w:pPr>
            <w:r>
              <w:t>Masse (kg)</w:t>
            </w:r>
          </w:p>
        </w:tc>
        <w:tc>
          <w:tcPr>
            <w:tcW w:w="901" w:type="dxa"/>
            <w:vMerge w:val="restart"/>
            <w:vAlign w:val="center"/>
          </w:tcPr>
          <w:p w:rsidR="00B51F16" w:rsidRPr="001F16B6" w:rsidRDefault="00B51F16" w:rsidP="00A11D15">
            <w:pPr>
              <w:jc w:val="center"/>
              <w:rPr>
                <w:vertAlign w:val="superscript"/>
              </w:rPr>
            </w:pPr>
            <w:r>
              <w:t>Inertie (t.mm</w:t>
            </w:r>
            <w:r>
              <w:rPr>
                <w:vertAlign w:val="superscript"/>
              </w:rPr>
              <w:t>2</w:t>
            </w:r>
            <w:r>
              <w:t>)</w:t>
            </w:r>
          </w:p>
        </w:tc>
        <w:tc>
          <w:tcPr>
            <w:tcW w:w="912" w:type="dxa"/>
            <w:vMerge w:val="restart"/>
            <w:vAlign w:val="center"/>
          </w:tcPr>
          <w:p w:rsidR="00B51F16" w:rsidRDefault="00B51F16" w:rsidP="00A11D15">
            <w:pPr>
              <w:jc w:val="center"/>
            </w:pPr>
            <w:r>
              <w:t>Modes propres  (Hz)</w:t>
            </w:r>
          </w:p>
        </w:tc>
        <w:tc>
          <w:tcPr>
            <w:tcW w:w="1248" w:type="dxa"/>
            <w:vMerge w:val="restart"/>
            <w:vAlign w:val="center"/>
          </w:tcPr>
          <w:p w:rsidR="00B51F16" w:rsidRDefault="00B51F16" w:rsidP="00A11D15">
            <w:pPr>
              <w:jc w:val="center"/>
            </w:pPr>
            <w:r>
              <w:t>COG (mm)</w:t>
            </w:r>
          </w:p>
        </w:tc>
        <w:tc>
          <w:tcPr>
            <w:tcW w:w="5475" w:type="dxa"/>
            <w:gridSpan w:val="5"/>
            <w:vAlign w:val="center"/>
          </w:tcPr>
          <w:p w:rsidR="00B51F16" w:rsidRDefault="00B51F16" w:rsidP="00A11D15">
            <w:pPr>
              <w:jc w:val="center"/>
            </w:pPr>
            <w:r>
              <w:t>Déplacement maximal (mm)</w:t>
            </w:r>
          </w:p>
        </w:tc>
      </w:tr>
      <w:tr w:rsidR="00B51F16" w:rsidTr="00A11D15">
        <w:tc>
          <w:tcPr>
            <w:tcW w:w="934" w:type="dxa"/>
            <w:vMerge/>
          </w:tcPr>
          <w:p w:rsidR="00B51F16" w:rsidRDefault="00B51F16" w:rsidP="00A11D15"/>
        </w:tc>
        <w:tc>
          <w:tcPr>
            <w:tcW w:w="791" w:type="dxa"/>
            <w:vMerge/>
          </w:tcPr>
          <w:p w:rsidR="00B51F16" w:rsidRDefault="00B51F16" w:rsidP="00A11D15"/>
        </w:tc>
        <w:tc>
          <w:tcPr>
            <w:tcW w:w="901" w:type="dxa"/>
            <w:vMerge/>
          </w:tcPr>
          <w:p w:rsidR="00B51F16" w:rsidRDefault="00B51F16" w:rsidP="00A11D15"/>
        </w:tc>
        <w:tc>
          <w:tcPr>
            <w:tcW w:w="912" w:type="dxa"/>
            <w:vMerge/>
          </w:tcPr>
          <w:p w:rsidR="00B51F16" w:rsidRDefault="00B51F16" w:rsidP="00A11D15"/>
        </w:tc>
        <w:tc>
          <w:tcPr>
            <w:tcW w:w="1248" w:type="dxa"/>
            <w:vMerge/>
          </w:tcPr>
          <w:p w:rsidR="00B51F16" w:rsidRDefault="00B51F16" w:rsidP="00A11D15"/>
        </w:tc>
        <w:tc>
          <w:tcPr>
            <w:tcW w:w="969" w:type="dxa"/>
            <w:vAlign w:val="center"/>
          </w:tcPr>
          <w:p w:rsidR="00B51F16" w:rsidRDefault="00B51F16" w:rsidP="00A11D15">
            <w:pPr>
              <w:jc w:val="center"/>
            </w:pPr>
            <w:r>
              <w:t>Frettage</w:t>
            </w:r>
          </w:p>
        </w:tc>
        <w:tc>
          <w:tcPr>
            <w:tcW w:w="1505" w:type="dxa"/>
            <w:vAlign w:val="center"/>
          </w:tcPr>
          <w:p w:rsidR="00B51F16" w:rsidRDefault="00B51F16" w:rsidP="00A11D15">
            <w:pPr>
              <w:jc w:val="center"/>
            </w:pPr>
            <w:r>
              <w:t>Centrifugation 6 500 tr.min</w:t>
            </w:r>
            <w:r>
              <w:rPr>
                <w:vertAlign w:val="superscript"/>
              </w:rPr>
              <w:t>-1</w:t>
            </w:r>
          </w:p>
        </w:tc>
        <w:tc>
          <w:tcPr>
            <w:tcW w:w="840" w:type="dxa"/>
            <w:vAlign w:val="center"/>
          </w:tcPr>
          <w:p w:rsidR="00B51F16" w:rsidRDefault="00B51F16" w:rsidP="00A11D15">
            <w:pPr>
              <w:jc w:val="center"/>
            </w:pPr>
            <w:r>
              <w:t>Couple</w:t>
            </w:r>
          </w:p>
        </w:tc>
        <w:tc>
          <w:tcPr>
            <w:tcW w:w="823" w:type="dxa"/>
            <w:vAlign w:val="center"/>
          </w:tcPr>
          <w:p w:rsidR="00B51F16" w:rsidRDefault="00B51F16" w:rsidP="00A11D15">
            <w:pPr>
              <w:jc w:val="center"/>
            </w:pPr>
            <w:r>
              <w:t>Tarage</w:t>
            </w:r>
          </w:p>
        </w:tc>
        <w:tc>
          <w:tcPr>
            <w:tcW w:w="1338" w:type="dxa"/>
            <w:vAlign w:val="center"/>
          </w:tcPr>
          <w:p w:rsidR="00B51F16" w:rsidRDefault="00B51F16" w:rsidP="00A11D15">
            <w:pPr>
              <w:jc w:val="center"/>
            </w:pPr>
            <w:r>
              <w:t>Embrayage</w:t>
            </w:r>
          </w:p>
        </w:tc>
      </w:tr>
      <w:tr w:rsidR="00B51F16" w:rsidTr="00A11D15">
        <w:trPr>
          <w:trHeight w:val="848"/>
        </w:trPr>
        <w:tc>
          <w:tcPr>
            <w:tcW w:w="934" w:type="dxa"/>
            <w:vAlign w:val="center"/>
          </w:tcPr>
          <w:p w:rsidR="00B51F16" w:rsidRDefault="00B51F16" w:rsidP="00A11D15">
            <w:pPr>
              <w:jc w:val="center"/>
            </w:pPr>
            <w:r>
              <w:t>Modèle original</w:t>
            </w:r>
          </w:p>
        </w:tc>
        <w:tc>
          <w:tcPr>
            <w:tcW w:w="791" w:type="dxa"/>
            <w:vAlign w:val="center"/>
          </w:tcPr>
          <w:p w:rsidR="00B51F16" w:rsidRDefault="00B51F16" w:rsidP="00A11D15">
            <w:pPr>
              <w:jc w:val="center"/>
            </w:pPr>
            <w:r>
              <w:t>5.7</w:t>
            </w:r>
          </w:p>
        </w:tc>
        <w:tc>
          <w:tcPr>
            <w:tcW w:w="901" w:type="dxa"/>
            <w:vAlign w:val="center"/>
          </w:tcPr>
          <w:p w:rsidR="00B51F16" w:rsidRDefault="00B51F16" w:rsidP="00A11D15">
            <w:pPr>
              <w:jc w:val="center"/>
            </w:pPr>
            <w:r>
              <w:t>68.2</w:t>
            </w:r>
          </w:p>
        </w:tc>
        <w:tc>
          <w:tcPr>
            <w:tcW w:w="912" w:type="dxa"/>
            <w:vAlign w:val="center"/>
          </w:tcPr>
          <w:p w:rsidR="00B51F16" w:rsidRDefault="00B51F16" w:rsidP="00A11D15">
            <w:pPr>
              <w:jc w:val="center"/>
            </w:pPr>
            <w:r>
              <w:t>361.6</w:t>
            </w:r>
          </w:p>
          <w:p w:rsidR="00B51F16" w:rsidRDefault="00B51F16" w:rsidP="00A11D15">
            <w:pPr>
              <w:jc w:val="center"/>
            </w:pPr>
            <w:r>
              <w:t>363.5</w:t>
            </w:r>
          </w:p>
        </w:tc>
        <w:tc>
          <w:tcPr>
            <w:tcW w:w="1248" w:type="dxa"/>
          </w:tcPr>
          <w:p w:rsidR="00B51F16" w:rsidRDefault="00B623E2" w:rsidP="00A11D15">
            <m:oMathPara>
              <m:oMath>
                <m:m>
                  <m:mPr>
                    <m:mcs>
                      <m:mc>
                        <m:mcPr>
                          <m:count m:val="1"/>
                          <m:mcJc m:val="center"/>
                        </m:mcPr>
                      </m:mc>
                    </m:mcs>
                    <m:ctrlPr>
                      <w:rPr>
                        <w:rFonts w:ascii="Cambria Math" w:hAnsi="Cambria Math"/>
                        <w:i/>
                      </w:rPr>
                    </m:ctrlPr>
                  </m:mPr>
                  <m:mr>
                    <m:e>
                      <m:r>
                        <w:rPr>
                          <w:rFonts w:ascii="Cambria Math" w:hAnsi="Cambria Math"/>
                        </w:rPr>
                        <m:t>x= -12.7</m:t>
                      </m:r>
                    </m:e>
                  </m:mr>
                  <m:mr>
                    <m:e>
                      <m:r>
                        <w:rPr>
                          <w:rFonts w:ascii="Cambria Math" w:hAnsi="Cambria Math"/>
                        </w:rPr>
                        <m:t>y=0.018</m:t>
                      </m:r>
                    </m:e>
                  </m:mr>
                  <m:mr>
                    <m:e>
                      <m:r>
                        <w:rPr>
                          <w:rFonts w:ascii="Cambria Math" w:hAnsi="Cambria Math"/>
                        </w:rPr>
                        <m:t>z=0.008</m:t>
                      </m:r>
                    </m:e>
                  </m:mr>
                </m:m>
              </m:oMath>
            </m:oMathPara>
          </w:p>
        </w:tc>
        <w:tc>
          <w:tcPr>
            <w:tcW w:w="969" w:type="dxa"/>
            <w:vAlign w:val="center"/>
          </w:tcPr>
          <w:p w:rsidR="00B51F16" w:rsidRDefault="00B51F16" w:rsidP="00A11D15">
            <w:pPr>
              <w:jc w:val="center"/>
            </w:pPr>
            <w:r>
              <w:t>0.46</w:t>
            </w:r>
          </w:p>
        </w:tc>
        <w:tc>
          <w:tcPr>
            <w:tcW w:w="1505" w:type="dxa"/>
            <w:vAlign w:val="center"/>
          </w:tcPr>
          <w:p w:rsidR="00B51F16" w:rsidRDefault="00B51F16" w:rsidP="00A11D15">
            <w:pPr>
              <w:jc w:val="center"/>
            </w:pPr>
            <w:r>
              <w:t>0.51</w:t>
            </w:r>
          </w:p>
        </w:tc>
        <w:tc>
          <w:tcPr>
            <w:tcW w:w="840" w:type="dxa"/>
            <w:vAlign w:val="center"/>
          </w:tcPr>
          <w:p w:rsidR="00B51F16" w:rsidRDefault="00B51F16" w:rsidP="00A11D15">
            <w:pPr>
              <w:jc w:val="center"/>
            </w:pPr>
            <w:r>
              <w:t>0.46</w:t>
            </w:r>
          </w:p>
        </w:tc>
        <w:tc>
          <w:tcPr>
            <w:tcW w:w="823" w:type="dxa"/>
            <w:vAlign w:val="center"/>
          </w:tcPr>
          <w:p w:rsidR="00B51F16" w:rsidRDefault="00B51F16" w:rsidP="00A11D15">
            <w:pPr>
              <w:jc w:val="center"/>
            </w:pPr>
            <w:r>
              <w:t>0.43</w:t>
            </w:r>
          </w:p>
        </w:tc>
        <w:tc>
          <w:tcPr>
            <w:tcW w:w="1338" w:type="dxa"/>
            <w:vAlign w:val="center"/>
          </w:tcPr>
          <w:p w:rsidR="00B51F16" w:rsidRDefault="00B51F16" w:rsidP="00A11D15">
            <w:pPr>
              <w:jc w:val="center"/>
            </w:pPr>
            <w:r>
              <w:t>0.52</w:t>
            </w:r>
          </w:p>
        </w:tc>
      </w:tr>
      <w:tr w:rsidR="00B51F16" w:rsidTr="00A11D15">
        <w:tc>
          <w:tcPr>
            <w:tcW w:w="934" w:type="dxa"/>
            <w:vAlign w:val="center"/>
          </w:tcPr>
          <w:p w:rsidR="00B51F16" w:rsidRDefault="00B51F16" w:rsidP="00A11D15">
            <w:pPr>
              <w:jc w:val="center"/>
            </w:pPr>
            <w:r>
              <w:t>Modèle reconçu</w:t>
            </w:r>
          </w:p>
        </w:tc>
        <w:tc>
          <w:tcPr>
            <w:tcW w:w="791" w:type="dxa"/>
            <w:vAlign w:val="center"/>
          </w:tcPr>
          <w:p w:rsidR="00B51F16" w:rsidRDefault="00B51F16" w:rsidP="002A037D">
            <w:pPr>
              <w:jc w:val="center"/>
            </w:pPr>
            <w:r>
              <w:t>5.</w:t>
            </w:r>
            <w:r w:rsidR="002A037D">
              <w:t>33</w:t>
            </w:r>
          </w:p>
        </w:tc>
        <w:tc>
          <w:tcPr>
            <w:tcW w:w="901" w:type="dxa"/>
            <w:vAlign w:val="center"/>
          </w:tcPr>
          <w:p w:rsidR="00B51F16" w:rsidRDefault="00B51F16" w:rsidP="00015062">
            <w:pPr>
              <w:jc w:val="center"/>
            </w:pPr>
            <w:r>
              <w:t>6</w:t>
            </w:r>
            <w:r w:rsidR="00015062">
              <w:t>9</w:t>
            </w:r>
            <w:r>
              <w:t>.</w:t>
            </w:r>
            <w:r w:rsidR="00015062">
              <w:t>7</w:t>
            </w:r>
          </w:p>
        </w:tc>
        <w:tc>
          <w:tcPr>
            <w:tcW w:w="912" w:type="dxa"/>
            <w:vAlign w:val="center"/>
          </w:tcPr>
          <w:p w:rsidR="00B51F16" w:rsidRDefault="00F91898" w:rsidP="00A11D15">
            <w:pPr>
              <w:jc w:val="center"/>
            </w:pPr>
            <w:r>
              <w:t>284.8</w:t>
            </w:r>
          </w:p>
          <w:p w:rsidR="00B51F16" w:rsidRDefault="00F91898" w:rsidP="00A11D15">
            <w:pPr>
              <w:jc w:val="center"/>
            </w:pPr>
            <w:r>
              <w:t>285.8</w:t>
            </w:r>
          </w:p>
        </w:tc>
        <w:tc>
          <w:tcPr>
            <w:tcW w:w="1248" w:type="dxa"/>
          </w:tcPr>
          <w:p w:rsidR="00B51F16" w:rsidRDefault="00B623E2" w:rsidP="00B13415">
            <m:oMathPara>
              <m:oMath>
                <m:m>
                  <m:mPr>
                    <m:mcs>
                      <m:mc>
                        <m:mcPr>
                          <m:count m:val="1"/>
                          <m:mcJc m:val="center"/>
                        </m:mcPr>
                      </m:mc>
                    </m:mcs>
                    <m:ctrlPr>
                      <w:rPr>
                        <w:rFonts w:ascii="Cambria Math" w:hAnsi="Cambria Math"/>
                        <w:i/>
                      </w:rPr>
                    </m:ctrlPr>
                  </m:mPr>
                  <m:mr>
                    <m:e>
                      <m:r>
                        <w:rPr>
                          <w:rFonts w:ascii="Cambria Math" w:hAnsi="Cambria Math"/>
                        </w:rPr>
                        <m:t>x= -12.9</m:t>
                      </m:r>
                    </m:e>
                  </m:mr>
                  <m:mr>
                    <m:e>
                      <m:r>
                        <w:rPr>
                          <w:rFonts w:ascii="Cambria Math" w:hAnsi="Cambria Math"/>
                        </w:rPr>
                        <m:t>y=0.217</m:t>
                      </m:r>
                    </m:e>
                  </m:mr>
                  <m:mr>
                    <m:e>
                      <m:r>
                        <w:rPr>
                          <w:rFonts w:ascii="Cambria Math" w:hAnsi="Cambria Math"/>
                        </w:rPr>
                        <m:t>z=0.275</m:t>
                      </m:r>
                    </m:e>
                  </m:mr>
                </m:m>
              </m:oMath>
            </m:oMathPara>
          </w:p>
        </w:tc>
        <w:tc>
          <w:tcPr>
            <w:tcW w:w="969" w:type="dxa"/>
            <w:vAlign w:val="center"/>
          </w:tcPr>
          <w:p w:rsidR="00B51F16" w:rsidRDefault="00B51F16" w:rsidP="004C0DB5">
            <w:pPr>
              <w:jc w:val="center"/>
            </w:pPr>
            <w:r>
              <w:t>0.</w:t>
            </w:r>
            <w:r w:rsidR="004C0DB5">
              <w:t>56</w:t>
            </w:r>
          </w:p>
        </w:tc>
        <w:tc>
          <w:tcPr>
            <w:tcW w:w="1505" w:type="dxa"/>
            <w:vAlign w:val="center"/>
          </w:tcPr>
          <w:p w:rsidR="00B51F16" w:rsidRDefault="00B51F16" w:rsidP="004C0DB5">
            <w:pPr>
              <w:jc w:val="center"/>
            </w:pPr>
            <w:r>
              <w:t>0.</w:t>
            </w:r>
            <w:r w:rsidR="004C0DB5">
              <w:t>64</w:t>
            </w:r>
          </w:p>
        </w:tc>
        <w:tc>
          <w:tcPr>
            <w:tcW w:w="840" w:type="dxa"/>
            <w:vAlign w:val="center"/>
          </w:tcPr>
          <w:p w:rsidR="00B51F16" w:rsidRDefault="00B51F16" w:rsidP="004C0DB5">
            <w:pPr>
              <w:jc w:val="center"/>
            </w:pPr>
            <w:r>
              <w:t>0.</w:t>
            </w:r>
            <w:r w:rsidR="004C0DB5">
              <w:t>57</w:t>
            </w:r>
          </w:p>
        </w:tc>
        <w:tc>
          <w:tcPr>
            <w:tcW w:w="823" w:type="dxa"/>
            <w:vAlign w:val="center"/>
          </w:tcPr>
          <w:p w:rsidR="00B51F16" w:rsidRDefault="00B51F16" w:rsidP="004C0DB5">
            <w:pPr>
              <w:jc w:val="center"/>
            </w:pPr>
            <w:r>
              <w:t>0.</w:t>
            </w:r>
            <w:r w:rsidR="004C0DB5">
              <w:t>53</w:t>
            </w:r>
          </w:p>
        </w:tc>
        <w:tc>
          <w:tcPr>
            <w:tcW w:w="1338" w:type="dxa"/>
            <w:vAlign w:val="center"/>
          </w:tcPr>
          <w:p w:rsidR="00B51F16" w:rsidRDefault="00B51F16" w:rsidP="004C0DB5">
            <w:pPr>
              <w:jc w:val="center"/>
            </w:pPr>
            <w:r>
              <w:t>0.</w:t>
            </w:r>
            <w:r w:rsidR="004C0DB5">
              <w:t>65</w:t>
            </w:r>
          </w:p>
        </w:tc>
      </w:tr>
      <w:tr w:rsidR="00B51F16" w:rsidTr="00A11D15">
        <w:tc>
          <w:tcPr>
            <w:tcW w:w="934" w:type="dxa"/>
            <w:vAlign w:val="center"/>
          </w:tcPr>
          <w:p w:rsidR="00B51F16" w:rsidRDefault="00B51F16" w:rsidP="00A11D15">
            <w:pPr>
              <w:jc w:val="center"/>
            </w:pPr>
            <w:r>
              <w:t>Ecart (%)</w:t>
            </w:r>
          </w:p>
        </w:tc>
        <w:tc>
          <w:tcPr>
            <w:tcW w:w="791" w:type="dxa"/>
            <w:vAlign w:val="center"/>
          </w:tcPr>
          <w:p w:rsidR="00B51F16" w:rsidRDefault="00B51F16" w:rsidP="00FB7191">
            <w:pPr>
              <w:jc w:val="center"/>
            </w:pPr>
            <w:r w:rsidRPr="00717598">
              <w:rPr>
                <w:color w:val="00B050"/>
              </w:rPr>
              <w:t>-</w:t>
            </w:r>
            <w:r w:rsidR="00FB7191" w:rsidRPr="00717598">
              <w:rPr>
                <w:color w:val="00B050"/>
              </w:rPr>
              <w:t>6.5</w:t>
            </w:r>
          </w:p>
        </w:tc>
        <w:tc>
          <w:tcPr>
            <w:tcW w:w="901" w:type="dxa"/>
            <w:vAlign w:val="center"/>
          </w:tcPr>
          <w:p w:rsidR="00B51F16" w:rsidRDefault="00015062" w:rsidP="007B0999">
            <w:pPr>
              <w:jc w:val="center"/>
            </w:pPr>
            <w:r w:rsidRPr="00717598">
              <w:rPr>
                <w:color w:val="00B050"/>
              </w:rPr>
              <w:t>+2.</w:t>
            </w:r>
            <w:r w:rsidR="007B0999" w:rsidRPr="00717598">
              <w:rPr>
                <w:color w:val="00B050"/>
              </w:rPr>
              <w:t>2</w:t>
            </w:r>
          </w:p>
        </w:tc>
        <w:tc>
          <w:tcPr>
            <w:tcW w:w="912" w:type="dxa"/>
            <w:vAlign w:val="center"/>
          </w:tcPr>
          <w:p w:rsidR="00B51F16" w:rsidRDefault="00B51F16" w:rsidP="00A11D15">
            <w:pPr>
              <w:jc w:val="center"/>
            </w:pPr>
            <w:r>
              <w:t>-</w:t>
            </w:r>
          </w:p>
        </w:tc>
        <w:tc>
          <w:tcPr>
            <w:tcW w:w="1248" w:type="dxa"/>
            <w:vAlign w:val="center"/>
          </w:tcPr>
          <w:p w:rsidR="00B51F16" w:rsidRDefault="00B51F16" w:rsidP="00A11D15">
            <w:pPr>
              <w:jc w:val="center"/>
            </w:pPr>
            <w:r>
              <w:t>-</w:t>
            </w:r>
          </w:p>
        </w:tc>
        <w:tc>
          <w:tcPr>
            <w:tcW w:w="969" w:type="dxa"/>
            <w:vAlign w:val="center"/>
          </w:tcPr>
          <w:p w:rsidR="00B51F16" w:rsidRPr="00717598" w:rsidRDefault="00DA277F" w:rsidP="00A11D15">
            <w:pPr>
              <w:jc w:val="center"/>
              <w:rPr>
                <w:color w:val="FF0000"/>
              </w:rPr>
            </w:pPr>
            <w:r w:rsidRPr="00717598">
              <w:rPr>
                <w:color w:val="FF0000"/>
              </w:rPr>
              <w:t>+21.7</w:t>
            </w:r>
          </w:p>
        </w:tc>
        <w:tc>
          <w:tcPr>
            <w:tcW w:w="1505" w:type="dxa"/>
            <w:vAlign w:val="center"/>
          </w:tcPr>
          <w:p w:rsidR="00B51F16" w:rsidRPr="00717598" w:rsidRDefault="00DA277F" w:rsidP="00DA277F">
            <w:pPr>
              <w:jc w:val="center"/>
              <w:rPr>
                <w:color w:val="FF0000"/>
              </w:rPr>
            </w:pPr>
            <w:r w:rsidRPr="00717598">
              <w:rPr>
                <w:color w:val="FF0000"/>
              </w:rPr>
              <w:t>+25.5</w:t>
            </w:r>
          </w:p>
        </w:tc>
        <w:tc>
          <w:tcPr>
            <w:tcW w:w="840" w:type="dxa"/>
            <w:vAlign w:val="center"/>
          </w:tcPr>
          <w:p w:rsidR="00B51F16" w:rsidRPr="00717598" w:rsidRDefault="00DA277F" w:rsidP="00DA277F">
            <w:pPr>
              <w:jc w:val="center"/>
              <w:rPr>
                <w:color w:val="FF0000"/>
              </w:rPr>
            </w:pPr>
            <w:r w:rsidRPr="00717598">
              <w:rPr>
                <w:color w:val="FF0000"/>
              </w:rPr>
              <w:t>+23.9</w:t>
            </w:r>
          </w:p>
        </w:tc>
        <w:tc>
          <w:tcPr>
            <w:tcW w:w="823" w:type="dxa"/>
            <w:vAlign w:val="center"/>
          </w:tcPr>
          <w:p w:rsidR="00B51F16" w:rsidRPr="00717598" w:rsidRDefault="00DA277F" w:rsidP="00A11D15">
            <w:pPr>
              <w:jc w:val="center"/>
              <w:rPr>
                <w:color w:val="FF0000"/>
              </w:rPr>
            </w:pPr>
            <w:r w:rsidRPr="00717598">
              <w:rPr>
                <w:color w:val="FF0000"/>
              </w:rPr>
              <w:t>+23.3</w:t>
            </w:r>
          </w:p>
        </w:tc>
        <w:tc>
          <w:tcPr>
            <w:tcW w:w="1338" w:type="dxa"/>
            <w:vAlign w:val="center"/>
          </w:tcPr>
          <w:p w:rsidR="00B51F16" w:rsidRPr="00717598" w:rsidRDefault="00DA277F" w:rsidP="00DA277F">
            <w:pPr>
              <w:keepNext/>
              <w:jc w:val="center"/>
              <w:rPr>
                <w:color w:val="FF0000"/>
              </w:rPr>
            </w:pPr>
            <w:r w:rsidRPr="00717598">
              <w:rPr>
                <w:color w:val="FF0000"/>
              </w:rPr>
              <w:t>+25</w:t>
            </w:r>
          </w:p>
        </w:tc>
      </w:tr>
    </w:tbl>
    <w:p w:rsidR="00133511" w:rsidRPr="00941A80" w:rsidRDefault="009B6E72" w:rsidP="006519E6">
      <w:pPr>
        <w:pStyle w:val="Lgende"/>
      </w:pPr>
      <w:bookmarkStart w:id="183" w:name="Tableau6"/>
      <w:bookmarkStart w:id="184" w:name="_Toc425429860"/>
      <w:r>
        <w:t xml:space="preserve">Tableau </w:t>
      </w:r>
      <w:r w:rsidR="00910827">
        <w:fldChar w:fldCharType="begin"/>
      </w:r>
      <w:r w:rsidR="00910827">
        <w:instrText xml:space="preserve"> SEQ Tableau \* ARABIC </w:instrText>
      </w:r>
      <w:r w:rsidR="00910827">
        <w:fldChar w:fldCharType="separate"/>
      </w:r>
      <w:r w:rsidR="00846588">
        <w:rPr>
          <w:noProof/>
        </w:rPr>
        <w:t>6</w:t>
      </w:r>
      <w:r w:rsidR="00910827">
        <w:rPr>
          <w:noProof/>
        </w:rPr>
        <w:fldChar w:fldCharType="end"/>
      </w:r>
      <w:bookmarkEnd w:id="183"/>
      <w:r>
        <w:rPr>
          <w:noProof/>
        </w:rPr>
        <w:t xml:space="preserve"> </w:t>
      </w:r>
      <w:r w:rsidR="00141AFB">
        <w:rPr>
          <w:lang w:val="fr-FR"/>
        </w:rPr>
        <w:t>–</w:t>
      </w:r>
      <w:r>
        <w:rPr>
          <w:noProof/>
          <w:lang w:val="fr-FR"/>
        </w:rPr>
        <w:t xml:space="preserve"> </w:t>
      </w:r>
      <w:r w:rsidRPr="00FA292D">
        <w:rPr>
          <w:noProof/>
          <w:lang w:val="fr-FR"/>
        </w:rPr>
        <w:t>Comparatif des principales caractéristiques des volants moteurs original et reconçu</w:t>
      </w:r>
      <w:r>
        <w:rPr>
          <w:noProof/>
          <w:lang w:val="fr-FR"/>
        </w:rPr>
        <w:t xml:space="preserve"> par Tosca Structure</w:t>
      </w:r>
      <w:bookmarkEnd w:id="184"/>
    </w:p>
    <w:p w:rsidR="00504FC6" w:rsidRDefault="00504FC6" w:rsidP="00B32E04"/>
    <w:p w:rsidR="0053537B" w:rsidRDefault="00CF47A2" w:rsidP="00B32E04">
      <w:r>
        <w:t xml:space="preserve">Une étude de plastification a aussi été menée sur ce modèle, les résultats sont affichés sur la </w:t>
      </w:r>
      <w:r w:rsidR="00F32123">
        <w:fldChar w:fldCharType="begin"/>
      </w:r>
      <w:r w:rsidR="00F32123">
        <w:instrText xml:space="preserve"> REF Figure12 \h </w:instrText>
      </w:r>
      <w:r w:rsidR="00F32123">
        <w:fldChar w:fldCharType="separate"/>
      </w:r>
      <w:r w:rsidR="00CB7728">
        <w:t xml:space="preserve">Figure </w:t>
      </w:r>
      <w:r w:rsidR="00CB7728">
        <w:rPr>
          <w:noProof/>
        </w:rPr>
        <w:t>12</w:t>
      </w:r>
      <w:r w:rsidR="00F32123">
        <w:fldChar w:fldCharType="end"/>
      </w:r>
      <w:r w:rsidR="004A4B15">
        <w:t>.</w:t>
      </w:r>
    </w:p>
    <w:p w:rsidR="004A4B15" w:rsidRDefault="004A4B15" w:rsidP="00B32E0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2B0544" w:rsidTr="00B7449B">
        <w:tc>
          <w:tcPr>
            <w:tcW w:w="4889" w:type="dxa"/>
          </w:tcPr>
          <w:p w:rsidR="002B0544" w:rsidRDefault="002B0544" w:rsidP="002B0544">
            <w:pPr>
              <w:jc w:val="center"/>
            </w:pPr>
            <w:r w:rsidRPr="002B0544">
              <w:rPr>
                <w:noProof/>
                <w:lang w:eastAsia="fr-FR"/>
              </w:rPr>
              <w:drawing>
                <wp:inline distT="0" distB="0" distL="0" distR="0" wp14:anchorId="1D69F94B" wp14:editId="058D7CF4">
                  <wp:extent cx="2932336" cy="1935162"/>
                  <wp:effectExtent l="0" t="0" r="1905" b="8255"/>
                  <wp:docPr id="41992"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92" name="Espace réservé du contenu 3"/>
                          <pic:cNvPicPr>
                            <a:picLocks noGrp="1" noChangeAspect="1"/>
                          </pic:cNvPicPr>
                        </pic:nvPicPr>
                        <pic:blipFill rotWithShape="1">
                          <a:blip r:embed="rId28" cstate="print">
                            <a:extLst>
                              <a:ext uri="{28A0092B-C50C-407E-A947-70E740481C1C}">
                                <a14:useLocalDpi xmlns:a14="http://schemas.microsoft.com/office/drawing/2010/main" val="0"/>
                              </a:ext>
                            </a:extLst>
                          </a:blip>
                          <a:srcRect r="31812"/>
                          <a:stretch/>
                        </pic:blipFill>
                        <pic:spPr bwMode="auto">
                          <a:xfrm>
                            <a:off x="0" y="0"/>
                            <a:ext cx="2932336" cy="193516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B002F" w:rsidRPr="007B002F" w:rsidRDefault="007B002F" w:rsidP="007B002F">
            <w:pPr>
              <w:rPr>
                <w:b/>
              </w:rPr>
            </w:pPr>
            <w:r w:rsidRPr="007B002F">
              <w:rPr>
                <w:b/>
              </w:rPr>
              <w:t>a)</w:t>
            </w:r>
          </w:p>
        </w:tc>
        <w:tc>
          <w:tcPr>
            <w:tcW w:w="4890" w:type="dxa"/>
          </w:tcPr>
          <w:p w:rsidR="002B0544" w:rsidRDefault="002B0544" w:rsidP="002B0544">
            <w:r w:rsidRPr="002B0544">
              <w:rPr>
                <w:noProof/>
                <w:lang w:eastAsia="fr-FR"/>
              </w:rPr>
              <w:drawing>
                <wp:inline distT="0" distB="0" distL="0" distR="0" wp14:anchorId="1FFF53CA" wp14:editId="213E3A3C">
                  <wp:extent cx="2867025" cy="1933575"/>
                  <wp:effectExtent l="0" t="0" r="9525" b="9525"/>
                  <wp:docPr id="7" name="Espace réservé du conten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Espace réservé du contenu 3"/>
                          <pic:cNvPicPr>
                            <a:picLocks noGrp="1" noChangeAspect="1"/>
                          </pic:cNvPicPr>
                        </pic:nvPicPr>
                        <pic:blipFill rotWithShape="1">
                          <a:blip r:embed="rId29" cstate="print">
                            <a:extLst>
                              <a:ext uri="{28A0092B-C50C-407E-A947-70E740481C1C}">
                                <a14:useLocalDpi xmlns:a14="http://schemas.microsoft.com/office/drawing/2010/main" val="0"/>
                              </a:ext>
                            </a:extLst>
                          </a:blip>
                          <a:srcRect r="31106"/>
                          <a:stretch/>
                        </pic:blipFill>
                        <pic:spPr>
                          <a:xfrm>
                            <a:off x="0" y="0"/>
                            <a:ext cx="2867931" cy="1934186"/>
                          </a:xfrm>
                          <a:prstGeom prst="rect">
                            <a:avLst/>
                          </a:prstGeom>
                          <a:noFill/>
                        </pic:spPr>
                      </pic:pic>
                    </a:graphicData>
                  </a:graphic>
                </wp:inline>
              </w:drawing>
            </w:r>
          </w:p>
          <w:p w:rsidR="007B002F" w:rsidRPr="007B002F" w:rsidRDefault="007B002F" w:rsidP="00942744">
            <w:pPr>
              <w:keepNext/>
              <w:rPr>
                <w:b/>
              </w:rPr>
            </w:pPr>
            <w:r w:rsidRPr="007B002F">
              <w:rPr>
                <w:b/>
              </w:rPr>
              <w:t>b)</w:t>
            </w:r>
          </w:p>
        </w:tc>
      </w:tr>
    </w:tbl>
    <w:p w:rsidR="004A4B15" w:rsidRDefault="00942744" w:rsidP="00942744">
      <w:pPr>
        <w:pStyle w:val="Lgende"/>
        <w:rPr>
          <w:noProof/>
          <w:lang w:val="fr-FR"/>
        </w:rPr>
      </w:pPr>
      <w:bookmarkStart w:id="185" w:name="Figure12"/>
      <w:bookmarkStart w:id="186" w:name="_Toc425429887"/>
      <w:r>
        <w:t xml:space="preserve">Figure </w:t>
      </w:r>
      <w:r w:rsidR="00910827">
        <w:fldChar w:fldCharType="begin"/>
      </w:r>
      <w:r w:rsidR="00910827">
        <w:instrText xml:space="preserve"> SEQ Figure \* ARABIC </w:instrText>
      </w:r>
      <w:r w:rsidR="00910827">
        <w:fldChar w:fldCharType="separate"/>
      </w:r>
      <w:r w:rsidR="00C718B4">
        <w:rPr>
          <w:noProof/>
        </w:rPr>
        <w:t>12</w:t>
      </w:r>
      <w:r w:rsidR="00910827">
        <w:rPr>
          <w:noProof/>
        </w:rPr>
        <w:fldChar w:fldCharType="end"/>
      </w:r>
      <w:bookmarkEnd w:id="185"/>
      <w:r>
        <w:rPr>
          <w:noProof/>
        </w:rPr>
        <w:t xml:space="preserve"> </w:t>
      </w:r>
      <w:r w:rsidR="00141AFB">
        <w:rPr>
          <w:lang w:val="fr-FR"/>
        </w:rPr>
        <w:t>–</w:t>
      </w:r>
      <w:r>
        <w:rPr>
          <w:noProof/>
          <w:lang w:val="fr-FR"/>
        </w:rPr>
        <w:t xml:space="preserve"> </w:t>
      </w:r>
      <w:r w:rsidRPr="000F5510">
        <w:rPr>
          <w:noProof/>
          <w:lang w:val="fr-FR"/>
        </w:rPr>
        <w:t xml:space="preserve">Plastification du volant moteur reconçu sur </w:t>
      </w:r>
      <w:r>
        <w:rPr>
          <w:noProof/>
          <w:lang w:val="fr-FR"/>
        </w:rPr>
        <w:t>Tosca Structure</w:t>
      </w:r>
      <w:r w:rsidRPr="000F5510">
        <w:rPr>
          <w:noProof/>
          <w:lang w:val="fr-FR"/>
        </w:rPr>
        <w:t xml:space="preserve"> en centrifugation à 13 000 tr.min</w:t>
      </w:r>
      <w:r w:rsidRPr="00117314">
        <w:rPr>
          <w:noProof/>
          <w:vertAlign w:val="superscript"/>
          <w:lang w:val="fr-FR"/>
        </w:rPr>
        <w:t>-1</w:t>
      </w:r>
      <w:bookmarkEnd w:id="186"/>
    </w:p>
    <w:p w:rsidR="00AD0D55" w:rsidRDefault="00AD0D55" w:rsidP="00AD0D55">
      <w:pPr>
        <w:jc w:val="center"/>
        <w:rPr>
          <w:sz w:val="20"/>
        </w:rPr>
      </w:pPr>
      <w:r>
        <w:rPr>
          <w:sz w:val="20"/>
        </w:rPr>
        <w:t>a) Vue face vilebrequin  b) Vue face glace</w:t>
      </w:r>
    </w:p>
    <w:p w:rsidR="00AD0D55" w:rsidRDefault="00AD0D55" w:rsidP="00AD0D55"/>
    <w:p w:rsidR="00D43574" w:rsidRDefault="00FE50AE" w:rsidP="00AD0D55">
      <w:r>
        <w:t>Pour ce cas</w:t>
      </w:r>
      <w:r w:rsidR="00EB7E3B">
        <w:t>, la plastification reste aussi</w:t>
      </w:r>
      <w:r w:rsidR="00B8453D">
        <w:t xml:space="preserve"> assez faible</w:t>
      </w:r>
      <w:r w:rsidR="002458AB">
        <w:t>, avec des zones à 0.01%, 0.1% et 2.5%.</w:t>
      </w:r>
    </w:p>
    <w:p w:rsidR="00884B1A" w:rsidRDefault="00884B1A" w:rsidP="00AD0D55"/>
    <w:p w:rsidR="00FF3456" w:rsidRDefault="00CE7B49" w:rsidP="00085F4D">
      <w:pPr>
        <w:pStyle w:val="Titre2"/>
      </w:pPr>
      <w:bookmarkStart w:id="187" w:name="_Toc425429961"/>
      <w:r>
        <w:rPr>
          <w:lang w:val="fr-FR"/>
        </w:rPr>
        <w:t>Validation</w:t>
      </w:r>
      <w:bookmarkEnd w:id="187"/>
    </w:p>
    <w:p w:rsidR="00FF3456" w:rsidRDefault="0021379A" w:rsidP="00FF3456">
      <w:r>
        <w:t xml:space="preserve">Le </w:t>
      </w:r>
      <w:r w:rsidR="000A5C29">
        <w:fldChar w:fldCharType="begin"/>
      </w:r>
      <w:r w:rsidR="000A5C29">
        <w:instrText xml:space="preserve"> REF Tableau7 \h </w:instrText>
      </w:r>
      <w:r w:rsidR="000A5C29">
        <w:fldChar w:fldCharType="separate"/>
      </w:r>
      <w:r w:rsidR="00CB7728">
        <w:t xml:space="preserve">Tableau </w:t>
      </w:r>
      <w:r w:rsidR="00CB7728">
        <w:rPr>
          <w:noProof/>
        </w:rPr>
        <w:t>7</w:t>
      </w:r>
      <w:r w:rsidR="000A5C29">
        <w:fldChar w:fldCharType="end"/>
      </w:r>
      <w:r>
        <w:t xml:space="preserve"> recense et compare les modèles de volant moteur reconçus avec OptiSt</w:t>
      </w:r>
      <w:r w:rsidR="006A74E0">
        <w:t xml:space="preserve">ruct et Tosca Structure à la manière des </w:t>
      </w:r>
      <w:r w:rsidR="001565C1">
        <w:fldChar w:fldCharType="begin"/>
      </w:r>
      <w:r w:rsidR="001565C1">
        <w:instrText xml:space="preserve"> REF Tableau5 \h </w:instrText>
      </w:r>
      <w:r w:rsidR="001565C1">
        <w:fldChar w:fldCharType="separate"/>
      </w:r>
      <w:r w:rsidR="00CB7728">
        <w:t xml:space="preserve">Tableau </w:t>
      </w:r>
      <w:r w:rsidR="00CB7728">
        <w:rPr>
          <w:noProof/>
        </w:rPr>
        <w:t>5</w:t>
      </w:r>
      <w:r w:rsidR="001565C1">
        <w:fldChar w:fldCharType="end"/>
      </w:r>
      <w:r w:rsidR="006A74E0">
        <w:t xml:space="preserve"> et </w:t>
      </w:r>
      <w:r w:rsidR="001565C1">
        <w:fldChar w:fldCharType="begin"/>
      </w:r>
      <w:r w:rsidR="001565C1">
        <w:instrText xml:space="preserve"> REF Tableau6 \h </w:instrText>
      </w:r>
      <w:r w:rsidR="001565C1">
        <w:fldChar w:fldCharType="separate"/>
      </w:r>
      <w:r w:rsidR="00CB7728">
        <w:t xml:space="preserve">Tableau </w:t>
      </w:r>
      <w:r w:rsidR="00CB7728">
        <w:rPr>
          <w:noProof/>
        </w:rPr>
        <w:t>6</w:t>
      </w:r>
      <w:r w:rsidR="001565C1">
        <w:fldChar w:fldCharType="end"/>
      </w:r>
      <w:r w:rsidR="006A74E0">
        <w:t>.</w:t>
      </w:r>
    </w:p>
    <w:p w:rsidR="0040663A" w:rsidRDefault="0040663A">
      <w:pPr>
        <w:jc w:val="left"/>
      </w:pPr>
    </w:p>
    <w:tbl>
      <w:tblPr>
        <w:tblStyle w:val="Grilledutableau"/>
        <w:tblW w:w="10350" w:type="dxa"/>
        <w:tblInd w:w="-176" w:type="dxa"/>
        <w:tblLook w:val="04A0" w:firstRow="1" w:lastRow="0" w:firstColumn="1" w:lastColumn="0" w:noHBand="0" w:noVBand="1"/>
      </w:tblPr>
      <w:tblGrid>
        <w:gridCol w:w="1136"/>
        <w:gridCol w:w="792"/>
        <w:gridCol w:w="902"/>
        <w:gridCol w:w="913"/>
        <w:gridCol w:w="1250"/>
        <w:gridCol w:w="970"/>
        <w:gridCol w:w="1507"/>
        <w:gridCol w:w="841"/>
        <w:gridCol w:w="824"/>
        <w:gridCol w:w="1215"/>
      </w:tblGrid>
      <w:tr w:rsidR="00833DBA" w:rsidTr="00A95367">
        <w:tc>
          <w:tcPr>
            <w:tcW w:w="1136" w:type="dxa"/>
            <w:vMerge w:val="restart"/>
            <w:vAlign w:val="center"/>
          </w:tcPr>
          <w:p w:rsidR="00833DBA" w:rsidRDefault="00833DBA" w:rsidP="00A11D15">
            <w:pPr>
              <w:jc w:val="center"/>
            </w:pPr>
          </w:p>
        </w:tc>
        <w:tc>
          <w:tcPr>
            <w:tcW w:w="792" w:type="dxa"/>
            <w:vMerge w:val="restart"/>
            <w:vAlign w:val="center"/>
          </w:tcPr>
          <w:p w:rsidR="00833DBA" w:rsidRDefault="00833DBA" w:rsidP="00A11D15">
            <w:pPr>
              <w:jc w:val="center"/>
            </w:pPr>
            <w:r>
              <w:t>Masse (kg)</w:t>
            </w:r>
          </w:p>
        </w:tc>
        <w:tc>
          <w:tcPr>
            <w:tcW w:w="902" w:type="dxa"/>
            <w:vMerge w:val="restart"/>
            <w:vAlign w:val="center"/>
          </w:tcPr>
          <w:p w:rsidR="00833DBA" w:rsidRPr="001F16B6" w:rsidRDefault="00833DBA" w:rsidP="00A11D15">
            <w:pPr>
              <w:jc w:val="center"/>
              <w:rPr>
                <w:vertAlign w:val="superscript"/>
              </w:rPr>
            </w:pPr>
            <w:r>
              <w:t>Inertie (t.mm</w:t>
            </w:r>
            <w:r>
              <w:rPr>
                <w:vertAlign w:val="superscript"/>
              </w:rPr>
              <w:t>2</w:t>
            </w:r>
            <w:r>
              <w:t>)</w:t>
            </w:r>
          </w:p>
        </w:tc>
        <w:tc>
          <w:tcPr>
            <w:tcW w:w="913" w:type="dxa"/>
            <w:vMerge w:val="restart"/>
            <w:vAlign w:val="center"/>
          </w:tcPr>
          <w:p w:rsidR="00833DBA" w:rsidRDefault="00833DBA" w:rsidP="00A11D15">
            <w:pPr>
              <w:jc w:val="center"/>
            </w:pPr>
            <w:r>
              <w:t>Modes propres  (Hz)</w:t>
            </w:r>
          </w:p>
        </w:tc>
        <w:tc>
          <w:tcPr>
            <w:tcW w:w="1250" w:type="dxa"/>
            <w:vMerge w:val="restart"/>
            <w:vAlign w:val="center"/>
          </w:tcPr>
          <w:p w:rsidR="00833DBA" w:rsidRDefault="00833DBA" w:rsidP="00A11D15">
            <w:pPr>
              <w:jc w:val="center"/>
            </w:pPr>
            <w:r>
              <w:t>COG (mm)</w:t>
            </w:r>
          </w:p>
        </w:tc>
        <w:tc>
          <w:tcPr>
            <w:tcW w:w="5357" w:type="dxa"/>
            <w:gridSpan w:val="5"/>
            <w:vAlign w:val="center"/>
          </w:tcPr>
          <w:p w:rsidR="00833DBA" w:rsidRDefault="00833DBA" w:rsidP="00A11D15">
            <w:pPr>
              <w:jc w:val="center"/>
            </w:pPr>
            <w:r>
              <w:t>Déplacement maximal (mm)</w:t>
            </w:r>
          </w:p>
        </w:tc>
      </w:tr>
      <w:tr w:rsidR="00833DBA" w:rsidTr="00A95367">
        <w:tc>
          <w:tcPr>
            <w:tcW w:w="1136" w:type="dxa"/>
            <w:vMerge/>
          </w:tcPr>
          <w:p w:rsidR="00833DBA" w:rsidRDefault="00833DBA" w:rsidP="00A11D15"/>
        </w:tc>
        <w:tc>
          <w:tcPr>
            <w:tcW w:w="792" w:type="dxa"/>
            <w:vMerge/>
          </w:tcPr>
          <w:p w:rsidR="00833DBA" w:rsidRDefault="00833DBA" w:rsidP="00A11D15"/>
        </w:tc>
        <w:tc>
          <w:tcPr>
            <w:tcW w:w="902" w:type="dxa"/>
            <w:vMerge/>
          </w:tcPr>
          <w:p w:rsidR="00833DBA" w:rsidRDefault="00833DBA" w:rsidP="00A11D15"/>
        </w:tc>
        <w:tc>
          <w:tcPr>
            <w:tcW w:w="913" w:type="dxa"/>
            <w:vMerge/>
          </w:tcPr>
          <w:p w:rsidR="00833DBA" w:rsidRDefault="00833DBA" w:rsidP="00A11D15"/>
        </w:tc>
        <w:tc>
          <w:tcPr>
            <w:tcW w:w="1250" w:type="dxa"/>
            <w:vMerge/>
          </w:tcPr>
          <w:p w:rsidR="00833DBA" w:rsidRDefault="00833DBA" w:rsidP="00A11D15"/>
        </w:tc>
        <w:tc>
          <w:tcPr>
            <w:tcW w:w="970" w:type="dxa"/>
            <w:vAlign w:val="center"/>
          </w:tcPr>
          <w:p w:rsidR="00833DBA" w:rsidRDefault="00833DBA" w:rsidP="00A11D15">
            <w:pPr>
              <w:jc w:val="center"/>
            </w:pPr>
            <w:r>
              <w:t>Frettage</w:t>
            </w:r>
          </w:p>
        </w:tc>
        <w:tc>
          <w:tcPr>
            <w:tcW w:w="1507" w:type="dxa"/>
            <w:vAlign w:val="center"/>
          </w:tcPr>
          <w:p w:rsidR="00833DBA" w:rsidRDefault="00833DBA" w:rsidP="00A11D15">
            <w:pPr>
              <w:jc w:val="center"/>
            </w:pPr>
            <w:r>
              <w:t>Centrifugation 6 500 tr.min</w:t>
            </w:r>
            <w:r>
              <w:rPr>
                <w:vertAlign w:val="superscript"/>
              </w:rPr>
              <w:t>-1</w:t>
            </w:r>
          </w:p>
        </w:tc>
        <w:tc>
          <w:tcPr>
            <w:tcW w:w="841" w:type="dxa"/>
            <w:vAlign w:val="center"/>
          </w:tcPr>
          <w:p w:rsidR="00833DBA" w:rsidRDefault="00833DBA" w:rsidP="00A11D15">
            <w:pPr>
              <w:jc w:val="center"/>
            </w:pPr>
            <w:r>
              <w:t>Couple</w:t>
            </w:r>
          </w:p>
        </w:tc>
        <w:tc>
          <w:tcPr>
            <w:tcW w:w="824" w:type="dxa"/>
            <w:vAlign w:val="center"/>
          </w:tcPr>
          <w:p w:rsidR="00833DBA" w:rsidRDefault="00833DBA" w:rsidP="00A11D15">
            <w:pPr>
              <w:jc w:val="center"/>
            </w:pPr>
            <w:r>
              <w:t>Tarage</w:t>
            </w:r>
          </w:p>
        </w:tc>
        <w:tc>
          <w:tcPr>
            <w:tcW w:w="1215" w:type="dxa"/>
            <w:vAlign w:val="center"/>
          </w:tcPr>
          <w:p w:rsidR="00833DBA" w:rsidRDefault="00833DBA" w:rsidP="00A11D15">
            <w:pPr>
              <w:jc w:val="center"/>
            </w:pPr>
            <w:r>
              <w:t>Embrayage</w:t>
            </w:r>
          </w:p>
        </w:tc>
      </w:tr>
      <w:tr w:rsidR="00A95367" w:rsidTr="00A95367">
        <w:trPr>
          <w:trHeight w:val="848"/>
        </w:trPr>
        <w:tc>
          <w:tcPr>
            <w:tcW w:w="1136" w:type="dxa"/>
            <w:vAlign w:val="center"/>
          </w:tcPr>
          <w:p w:rsidR="00A95367" w:rsidRDefault="00A95367" w:rsidP="00F61217">
            <w:pPr>
              <w:jc w:val="center"/>
            </w:pPr>
            <w:r>
              <w:t>Modèle OptiStruct</w:t>
            </w:r>
          </w:p>
        </w:tc>
        <w:tc>
          <w:tcPr>
            <w:tcW w:w="792" w:type="dxa"/>
            <w:vAlign w:val="center"/>
          </w:tcPr>
          <w:p w:rsidR="00A95367" w:rsidRDefault="00A95367" w:rsidP="00A11D15">
            <w:pPr>
              <w:jc w:val="center"/>
            </w:pPr>
            <w:r w:rsidRPr="005D7894">
              <w:rPr>
                <w:color w:val="00B050"/>
              </w:rPr>
              <w:t>5.2</w:t>
            </w:r>
          </w:p>
        </w:tc>
        <w:tc>
          <w:tcPr>
            <w:tcW w:w="902" w:type="dxa"/>
            <w:vAlign w:val="center"/>
          </w:tcPr>
          <w:p w:rsidR="00A95367" w:rsidRDefault="00A95367" w:rsidP="00A11D15">
            <w:pPr>
              <w:jc w:val="center"/>
            </w:pPr>
            <w:r w:rsidRPr="005D7894">
              <w:rPr>
                <w:color w:val="FF0000"/>
              </w:rPr>
              <w:t>65.2</w:t>
            </w:r>
          </w:p>
        </w:tc>
        <w:tc>
          <w:tcPr>
            <w:tcW w:w="913" w:type="dxa"/>
            <w:vAlign w:val="center"/>
          </w:tcPr>
          <w:p w:rsidR="00A95367" w:rsidRDefault="00A95367" w:rsidP="00A11D15">
            <w:pPr>
              <w:jc w:val="center"/>
            </w:pPr>
            <w:r>
              <w:t>352.3</w:t>
            </w:r>
          </w:p>
          <w:p w:rsidR="00A95367" w:rsidRDefault="00A95367" w:rsidP="00A11D15">
            <w:pPr>
              <w:jc w:val="center"/>
            </w:pPr>
            <w:r>
              <w:t>355.2</w:t>
            </w:r>
          </w:p>
        </w:tc>
        <w:tc>
          <w:tcPr>
            <w:tcW w:w="1250" w:type="dxa"/>
          </w:tcPr>
          <w:p w:rsidR="00A95367" w:rsidRDefault="00B623E2" w:rsidP="00A11D15">
            <m:oMathPara>
              <m:oMath>
                <m:m>
                  <m:mPr>
                    <m:mcs>
                      <m:mc>
                        <m:mcPr>
                          <m:count m:val="1"/>
                          <m:mcJc m:val="center"/>
                        </m:mcPr>
                      </m:mc>
                    </m:mcs>
                    <m:ctrlPr>
                      <w:rPr>
                        <w:rFonts w:ascii="Cambria Math" w:hAnsi="Cambria Math"/>
                        <w:i/>
                      </w:rPr>
                    </m:ctrlPr>
                  </m:mPr>
                  <m:mr>
                    <m:e>
                      <m:r>
                        <w:rPr>
                          <w:rFonts w:ascii="Cambria Math" w:hAnsi="Cambria Math"/>
                        </w:rPr>
                        <m:t>x= -11.8</m:t>
                      </m:r>
                    </m:e>
                  </m:mr>
                  <m:mr>
                    <m:e>
                      <m:r>
                        <w:rPr>
                          <w:rFonts w:ascii="Cambria Math" w:hAnsi="Cambria Math"/>
                        </w:rPr>
                        <m:t>y=0.160</m:t>
                      </m:r>
                    </m:e>
                  </m:mr>
                  <m:mr>
                    <m:e>
                      <m:r>
                        <w:rPr>
                          <w:rFonts w:ascii="Cambria Math" w:hAnsi="Cambria Math"/>
                        </w:rPr>
                        <m:t>z=0.316</m:t>
                      </m:r>
                    </m:e>
                  </m:mr>
                </m:m>
              </m:oMath>
            </m:oMathPara>
          </w:p>
        </w:tc>
        <w:tc>
          <w:tcPr>
            <w:tcW w:w="970" w:type="dxa"/>
            <w:vAlign w:val="center"/>
          </w:tcPr>
          <w:p w:rsidR="00A95367" w:rsidRPr="005D7894" w:rsidRDefault="00A95367" w:rsidP="00A11D15">
            <w:pPr>
              <w:jc w:val="center"/>
              <w:rPr>
                <w:color w:val="00B050"/>
              </w:rPr>
            </w:pPr>
            <w:r w:rsidRPr="005D7894">
              <w:rPr>
                <w:color w:val="00B050"/>
              </w:rPr>
              <w:t>0.42</w:t>
            </w:r>
          </w:p>
        </w:tc>
        <w:tc>
          <w:tcPr>
            <w:tcW w:w="1507" w:type="dxa"/>
            <w:vAlign w:val="center"/>
          </w:tcPr>
          <w:p w:rsidR="00A95367" w:rsidRPr="005D7894" w:rsidRDefault="00A95367" w:rsidP="00A11D15">
            <w:pPr>
              <w:jc w:val="center"/>
              <w:rPr>
                <w:color w:val="00B050"/>
              </w:rPr>
            </w:pPr>
            <w:r w:rsidRPr="005D7894">
              <w:rPr>
                <w:color w:val="00B050"/>
              </w:rPr>
              <w:t>0.48</w:t>
            </w:r>
          </w:p>
        </w:tc>
        <w:tc>
          <w:tcPr>
            <w:tcW w:w="841" w:type="dxa"/>
            <w:vAlign w:val="center"/>
          </w:tcPr>
          <w:p w:rsidR="00A95367" w:rsidRPr="005D7894" w:rsidRDefault="00A95367" w:rsidP="00A11D15">
            <w:pPr>
              <w:jc w:val="center"/>
              <w:rPr>
                <w:color w:val="00B050"/>
              </w:rPr>
            </w:pPr>
            <w:r w:rsidRPr="005D7894">
              <w:rPr>
                <w:color w:val="00B050"/>
              </w:rPr>
              <w:t>0.42</w:t>
            </w:r>
          </w:p>
        </w:tc>
        <w:tc>
          <w:tcPr>
            <w:tcW w:w="824" w:type="dxa"/>
            <w:vAlign w:val="center"/>
          </w:tcPr>
          <w:p w:rsidR="00A95367" w:rsidRPr="005D7894" w:rsidRDefault="00A95367" w:rsidP="00A11D15">
            <w:pPr>
              <w:jc w:val="center"/>
              <w:rPr>
                <w:color w:val="00B050"/>
              </w:rPr>
            </w:pPr>
            <w:r w:rsidRPr="005D7894">
              <w:rPr>
                <w:color w:val="00B050"/>
              </w:rPr>
              <w:t>0.37</w:t>
            </w:r>
          </w:p>
        </w:tc>
        <w:tc>
          <w:tcPr>
            <w:tcW w:w="1215" w:type="dxa"/>
            <w:vAlign w:val="center"/>
          </w:tcPr>
          <w:p w:rsidR="00A95367" w:rsidRPr="005D7894" w:rsidRDefault="00A95367" w:rsidP="00A11D15">
            <w:pPr>
              <w:jc w:val="center"/>
              <w:rPr>
                <w:color w:val="00B050"/>
              </w:rPr>
            </w:pPr>
            <w:r w:rsidRPr="005D7894">
              <w:rPr>
                <w:color w:val="00B050"/>
              </w:rPr>
              <w:t>0.48</w:t>
            </w:r>
          </w:p>
        </w:tc>
      </w:tr>
      <w:tr w:rsidR="00A95367" w:rsidTr="00A95367">
        <w:tc>
          <w:tcPr>
            <w:tcW w:w="1136" w:type="dxa"/>
            <w:vAlign w:val="center"/>
          </w:tcPr>
          <w:p w:rsidR="00A95367" w:rsidRDefault="00A95367" w:rsidP="00F61217">
            <w:pPr>
              <w:jc w:val="center"/>
            </w:pPr>
            <w:r>
              <w:t>Modèle Tosca Structure</w:t>
            </w:r>
          </w:p>
        </w:tc>
        <w:tc>
          <w:tcPr>
            <w:tcW w:w="792" w:type="dxa"/>
            <w:vAlign w:val="center"/>
          </w:tcPr>
          <w:p w:rsidR="00A95367" w:rsidRDefault="00A95367" w:rsidP="00A11D15">
            <w:pPr>
              <w:jc w:val="center"/>
            </w:pPr>
            <w:r w:rsidRPr="005D7894">
              <w:rPr>
                <w:color w:val="FF0000"/>
              </w:rPr>
              <w:t>5.33</w:t>
            </w:r>
          </w:p>
        </w:tc>
        <w:tc>
          <w:tcPr>
            <w:tcW w:w="902" w:type="dxa"/>
            <w:vAlign w:val="center"/>
          </w:tcPr>
          <w:p w:rsidR="00A95367" w:rsidRDefault="00A95367" w:rsidP="00A11D15">
            <w:pPr>
              <w:jc w:val="center"/>
            </w:pPr>
            <w:r w:rsidRPr="005D7894">
              <w:rPr>
                <w:color w:val="00B050"/>
              </w:rPr>
              <w:t>69.7</w:t>
            </w:r>
          </w:p>
        </w:tc>
        <w:tc>
          <w:tcPr>
            <w:tcW w:w="913" w:type="dxa"/>
            <w:vAlign w:val="center"/>
          </w:tcPr>
          <w:p w:rsidR="00A95367" w:rsidRDefault="00A95367" w:rsidP="00A11D15">
            <w:pPr>
              <w:jc w:val="center"/>
            </w:pPr>
            <w:r>
              <w:t>284.8</w:t>
            </w:r>
          </w:p>
          <w:p w:rsidR="00A95367" w:rsidRDefault="00A95367" w:rsidP="00A11D15">
            <w:pPr>
              <w:jc w:val="center"/>
            </w:pPr>
            <w:r>
              <w:t>285.8</w:t>
            </w:r>
          </w:p>
        </w:tc>
        <w:tc>
          <w:tcPr>
            <w:tcW w:w="1250" w:type="dxa"/>
          </w:tcPr>
          <w:p w:rsidR="00A95367" w:rsidRDefault="00B623E2" w:rsidP="00A11D15">
            <m:oMathPara>
              <m:oMath>
                <m:m>
                  <m:mPr>
                    <m:mcs>
                      <m:mc>
                        <m:mcPr>
                          <m:count m:val="1"/>
                          <m:mcJc m:val="center"/>
                        </m:mcPr>
                      </m:mc>
                    </m:mcs>
                    <m:ctrlPr>
                      <w:rPr>
                        <w:rFonts w:ascii="Cambria Math" w:hAnsi="Cambria Math"/>
                        <w:i/>
                      </w:rPr>
                    </m:ctrlPr>
                  </m:mPr>
                  <m:mr>
                    <m:e>
                      <m:r>
                        <w:rPr>
                          <w:rFonts w:ascii="Cambria Math" w:hAnsi="Cambria Math"/>
                        </w:rPr>
                        <m:t>x= -12.9</m:t>
                      </m:r>
                    </m:e>
                  </m:mr>
                  <m:mr>
                    <m:e>
                      <m:r>
                        <w:rPr>
                          <w:rFonts w:ascii="Cambria Math" w:hAnsi="Cambria Math"/>
                        </w:rPr>
                        <m:t>y=0.217</m:t>
                      </m:r>
                    </m:e>
                  </m:mr>
                  <m:mr>
                    <m:e>
                      <m:r>
                        <w:rPr>
                          <w:rFonts w:ascii="Cambria Math" w:hAnsi="Cambria Math"/>
                        </w:rPr>
                        <m:t>z=0.275</m:t>
                      </m:r>
                    </m:e>
                  </m:mr>
                </m:m>
              </m:oMath>
            </m:oMathPara>
          </w:p>
        </w:tc>
        <w:tc>
          <w:tcPr>
            <w:tcW w:w="970" w:type="dxa"/>
            <w:vAlign w:val="center"/>
          </w:tcPr>
          <w:p w:rsidR="00A95367" w:rsidRPr="005D7894" w:rsidRDefault="00A95367" w:rsidP="00A11D15">
            <w:pPr>
              <w:jc w:val="center"/>
              <w:rPr>
                <w:color w:val="FF0000"/>
              </w:rPr>
            </w:pPr>
            <w:r w:rsidRPr="005D7894">
              <w:rPr>
                <w:color w:val="FF0000"/>
              </w:rPr>
              <w:t>0.56</w:t>
            </w:r>
          </w:p>
        </w:tc>
        <w:tc>
          <w:tcPr>
            <w:tcW w:w="1507" w:type="dxa"/>
            <w:vAlign w:val="center"/>
          </w:tcPr>
          <w:p w:rsidR="00A95367" w:rsidRPr="005D7894" w:rsidRDefault="00A95367" w:rsidP="00A11D15">
            <w:pPr>
              <w:jc w:val="center"/>
              <w:rPr>
                <w:color w:val="FF0000"/>
              </w:rPr>
            </w:pPr>
            <w:r w:rsidRPr="005D7894">
              <w:rPr>
                <w:color w:val="FF0000"/>
              </w:rPr>
              <w:t>0.64</w:t>
            </w:r>
          </w:p>
        </w:tc>
        <w:tc>
          <w:tcPr>
            <w:tcW w:w="841" w:type="dxa"/>
            <w:vAlign w:val="center"/>
          </w:tcPr>
          <w:p w:rsidR="00A95367" w:rsidRPr="005D7894" w:rsidRDefault="00A95367" w:rsidP="00A11D15">
            <w:pPr>
              <w:jc w:val="center"/>
              <w:rPr>
                <w:color w:val="FF0000"/>
              </w:rPr>
            </w:pPr>
            <w:r w:rsidRPr="005D7894">
              <w:rPr>
                <w:color w:val="FF0000"/>
              </w:rPr>
              <w:t>0.57</w:t>
            </w:r>
          </w:p>
        </w:tc>
        <w:tc>
          <w:tcPr>
            <w:tcW w:w="824" w:type="dxa"/>
            <w:vAlign w:val="center"/>
          </w:tcPr>
          <w:p w:rsidR="00A95367" w:rsidRPr="005D7894" w:rsidRDefault="00A95367" w:rsidP="00A11D15">
            <w:pPr>
              <w:jc w:val="center"/>
              <w:rPr>
                <w:color w:val="FF0000"/>
              </w:rPr>
            </w:pPr>
            <w:r w:rsidRPr="005D7894">
              <w:rPr>
                <w:color w:val="FF0000"/>
              </w:rPr>
              <w:t>0.53</w:t>
            </w:r>
          </w:p>
        </w:tc>
        <w:tc>
          <w:tcPr>
            <w:tcW w:w="1215" w:type="dxa"/>
            <w:vAlign w:val="center"/>
          </w:tcPr>
          <w:p w:rsidR="00A95367" w:rsidRPr="005D7894" w:rsidRDefault="00A95367" w:rsidP="00A11D15">
            <w:pPr>
              <w:jc w:val="center"/>
              <w:rPr>
                <w:color w:val="FF0000"/>
              </w:rPr>
            </w:pPr>
            <w:r w:rsidRPr="005D7894">
              <w:rPr>
                <w:color w:val="FF0000"/>
              </w:rPr>
              <w:t>0.65</w:t>
            </w:r>
          </w:p>
        </w:tc>
      </w:tr>
      <w:tr w:rsidR="00A95367" w:rsidTr="00A95367">
        <w:tc>
          <w:tcPr>
            <w:tcW w:w="1136" w:type="dxa"/>
            <w:vAlign w:val="center"/>
          </w:tcPr>
          <w:p w:rsidR="00A95367" w:rsidRDefault="00A95367" w:rsidP="00A11D15">
            <w:pPr>
              <w:jc w:val="center"/>
            </w:pPr>
            <w:r>
              <w:t>Ecart (%)</w:t>
            </w:r>
          </w:p>
        </w:tc>
        <w:tc>
          <w:tcPr>
            <w:tcW w:w="792" w:type="dxa"/>
            <w:vAlign w:val="center"/>
          </w:tcPr>
          <w:p w:rsidR="00A95367" w:rsidRPr="005D7894" w:rsidRDefault="00E24CDA" w:rsidP="00A11D15">
            <w:pPr>
              <w:jc w:val="center"/>
              <w:rPr>
                <w:color w:val="000000" w:themeColor="text1"/>
              </w:rPr>
            </w:pPr>
            <w:r w:rsidRPr="005D7894">
              <w:rPr>
                <w:color w:val="000000" w:themeColor="text1"/>
              </w:rPr>
              <w:t>2.5</w:t>
            </w:r>
          </w:p>
        </w:tc>
        <w:tc>
          <w:tcPr>
            <w:tcW w:w="902" w:type="dxa"/>
            <w:vAlign w:val="center"/>
          </w:tcPr>
          <w:p w:rsidR="00A95367" w:rsidRPr="005D7894" w:rsidRDefault="00E24CDA" w:rsidP="00A11D15">
            <w:pPr>
              <w:jc w:val="center"/>
              <w:rPr>
                <w:color w:val="000000" w:themeColor="text1"/>
              </w:rPr>
            </w:pPr>
            <w:r w:rsidRPr="005D7894">
              <w:rPr>
                <w:color w:val="000000" w:themeColor="text1"/>
              </w:rPr>
              <w:t>6.9</w:t>
            </w:r>
          </w:p>
        </w:tc>
        <w:tc>
          <w:tcPr>
            <w:tcW w:w="913" w:type="dxa"/>
            <w:vAlign w:val="center"/>
          </w:tcPr>
          <w:p w:rsidR="00A95367" w:rsidRPr="005D7894" w:rsidRDefault="00970A22" w:rsidP="00A11D15">
            <w:pPr>
              <w:jc w:val="center"/>
              <w:rPr>
                <w:color w:val="000000" w:themeColor="text1"/>
              </w:rPr>
            </w:pPr>
            <w:r w:rsidRPr="005D7894">
              <w:rPr>
                <w:color w:val="000000" w:themeColor="text1"/>
              </w:rPr>
              <w:t>-</w:t>
            </w:r>
          </w:p>
        </w:tc>
        <w:tc>
          <w:tcPr>
            <w:tcW w:w="1250" w:type="dxa"/>
            <w:vAlign w:val="center"/>
          </w:tcPr>
          <w:p w:rsidR="00A95367" w:rsidRPr="005D7894" w:rsidRDefault="00970A22" w:rsidP="00A11D15">
            <w:pPr>
              <w:jc w:val="center"/>
              <w:rPr>
                <w:color w:val="000000" w:themeColor="text1"/>
              </w:rPr>
            </w:pPr>
            <w:r w:rsidRPr="005D7894">
              <w:rPr>
                <w:color w:val="000000" w:themeColor="text1"/>
              </w:rPr>
              <w:t>-</w:t>
            </w:r>
          </w:p>
        </w:tc>
        <w:tc>
          <w:tcPr>
            <w:tcW w:w="970" w:type="dxa"/>
            <w:vAlign w:val="center"/>
          </w:tcPr>
          <w:p w:rsidR="00A95367" w:rsidRPr="005D7894" w:rsidRDefault="00E24CDA" w:rsidP="00A11D15">
            <w:pPr>
              <w:jc w:val="center"/>
              <w:rPr>
                <w:color w:val="000000" w:themeColor="text1"/>
              </w:rPr>
            </w:pPr>
            <w:r w:rsidRPr="005D7894">
              <w:rPr>
                <w:color w:val="000000" w:themeColor="text1"/>
              </w:rPr>
              <w:t>33.3</w:t>
            </w:r>
          </w:p>
        </w:tc>
        <w:tc>
          <w:tcPr>
            <w:tcW w:w="1507" w:type="dxa"/>
            <w:vAlign w:val="center"/>
          </w:tcPr>
          <w:p w:rsidR="00A95367" w:rsidRPr="005D7894" w:rsidRDefault="00E24CDA" w:rsidP="00A11D15">
            <w:pPr>
              <w:jc w:val="center"/>
              <w:rPr>
                <w:color w:val="000000" w:themeColor="text1"/>
              </w:rPr>
            </w:pPr>
            <w:r w:rsidRPr="005D7894">
              <w:rPr>
                <w:color w:val="000000" w:themeColor="text1"/>
              </w:rPr>
              <w:t>33.3</w:t>
            </w:r>
          </w:p>
        </w:tc>
        <w:tc>
          <w:tcPr>
            <w:tcW w:w="841" w:type="dxa"/>
            <w:vAlign w:val="center"/>
          </w:tcPr>
          <w:p w:rsidR="00A95367" w:rsidRPr="005D7894" w:rsidRDefault="00E24CDA" w:rsidP="00A11D15">
            <w:pPr>
              <w:jc w:val="center"/>
              <w:rPr>
                <w:color w:val="000000" w:themeColor="text1"/>
              </w:rPr>
            </w:pPr>
            <w:r w:rsidRPr="005D7894">
              <w:rPr>
                <w:color w:val="000000" w:themeColor="text1"/>
              </w:rPr>
              <w:t>35.7</w:t>
            </w:r>
          </w:p>
        </w:tc>
        <w:tc>
          <w:tcPr>
            <w:tcW w:w="824" w:type="dxa"/>
            <w:vAlign w:val="center"/>
          </w:tcPr>
          <w:p w:rsidR="00A95367" w:rsidRPr="005D7894" w:rsidRDefault="00E24CDA" w:rsidP="00A11D15">
            <w:pPr>
              <w:jc w:val="center"/>
              <w:rPr>
                <w:color w:val="000000" w:themeColor="text1"/>
              </w:rPr>
            </w:pPr>
            <w:r w:rsidRPr="005D7894">
              <w:rPr>
                <w:color w:val="000000" w:themeColor="text1"/>
              </w:rPr>
              <w:t>43.2</w:t>
            </w:r>
          </w:p>
        </w:tc>
        <w:tc>
          <w:tcPr>
            <w:tcW w:w="1215" w:type="dxa"/>
            <w:vAlign w:val="center"/>
          </w:tcPr>
          <w:p w:rsidR="00A95367" w:rsidRPr="005D7894" w:rsidRDefault="008249A8" w:rsidP="00485B2A">
            <w:pPr>
              <w:keepNext/>
              <w:jc w:val="center"/>
              <w:rPr>
                <w:color w:val="000000" w:themeColor="text1"/>
              </w:rPr>
            </w:pPr>
            <w:r w:rsidRPr="005D7894">
              <w:rPr>
                <w:color w:val="000000" w:themeColor="text1"/>
              </w:rPr>
              <w:t>35.4</w:t>
            </w:r>
          </w:p>
        </w:tc>
      </w:tr>
    </w:tbl>
    <w:p w:rsidR="004B35A2" w:rsidRDefault="00485B2A" w:rsidP="00485B2A">
      <w:pPr>
        <w:pStyle w:val="Lgende"/>
      </w:pPr>
      <w:bookmarkStart w:id="188" w:name="Tableau7"/>
      <w:bookmarkStart w:id="189" w:name="_Toc425429861"/>
      <w:r>
        <w:t xml:space="preserve">Tableau </w:t>
      </w:r>
      <w:r w:rsidR="00910827">
        <w:fldChar w:fldCharType="begin"/>
      </w:r>
      <w:r w:rsidR="00910827">
        <w:instrText xml:space="preserve"> SEQ Tableau \* ARABIC </w:instrText>
      </w:r>
      <w:r w:rsidR="00910827">
        <w:fldChar w:fldCharType="separate"/>
      </w:r>
      <w:r w:rsidR="00846588">
        <w:rPr>
          <w:noProof/>
        </w:rPr>
        <w:t>7</w:t>
      </w:r>
      <w:r w:rsidR="00910827">
        <w:rPr>
          <w:noProof/>
        </w:rPr>
        <w:fldChar w:fldCharType="end"/>
      </w:r>
      <w:bookmarkEnd w:id="188"/>
      <w:r>
        <w:rPr>
          <w:lang w:val="fr-FR"/>
        </w:rPr>
        <w:t xml:space="preserve"> </w:t>
      </w:r>
      <w:r w:rsidR="007815BA">
        <w:rPr>
          <w:noProof/>
          <w:lang w:val="fr-FR"/>
        </w:rPr>
        <w:t>–</w:t>
      </w:r>
      <w:r>
        <w:rPr>
          <w:lang w:val="fr-FR"/>
        </w:rPr>
        <w:t xml:space="preserve"> Caractéristiques des modèles de volant moteur reconçus sur OptiStruct et Tosca Structure</w:t>
      </w:r>
      <w:bookmarkEnd w:id="189"/>
    </w:p>
    <w:p w:rsidR="00FF3456" w:rsidRDefault="00FF3456">
      <w:pPr>
        <w:jc w:val="left"/>
      </w:pPr>
    </w:p>
    <w:p w:rsidR="0077285B" w:rsidRDefault="0052173B">
      <w:pPr>
        <w:jc w:val="left"/>
      </w:pPr>
      <w:r>
        <w:t xml:space="preserve">Il est </w:t>
      </w:r>
      <w:r w:rsidR="009D1874">
        <w:t xml:space="preserve">difficile de comparer les deux volants tant les critères les plus importants sur lesquels les études se sont basées sont le gain en masse et en inertie. Et concernant ces deux points, le volant moteur reconçu par Tosca Structure est celle qui remplit au mieux ces exigences. En effet, elle affiche un gain de masse par rapport au volant original de </w:t>
      </w:r>
      <w:r w:rsidR="009D1874" w:rsidRPr="00CD13EA">
        <w:rPr>
          <w:b/>
        </w:rPr>
        <w:t>6.5%</w:t>
      </w:r>
      <w:r w:rsidR="009D1874">
        <w:t>, 370g environ,</w:t>
      </w:r>
      <w:r w:rsidR="00CD13EA">
        <w:t xml:space="preserve"> et un gain de </w:t>
      </w:r>
      <w:r w:rsidR="00CD13EA" w:rsidRPr="00CD13EA">
        <w:rPr>
          <w:b/>
        </w:rPr>
        <w:t>2.2%</w:t>
      </w:r>
      <w:r w:rsidR="00CD13EA">
        <w:t xml:space="preserve"> en inertie.</w:t>
      </w:r>
      <w:r w:rsidR="009D1874">
        <w:t xml:space="preserve"> </w:t>
      </w:r>
    </w:p>
    <w:p w:rsidR="005B223F" w:rsidRDefault="00010A33">
      <w:pPr>
        <w:jc w:val="left"/>
      </w:pPr>
      <w:r>
        <w:br/>
        <w:t>Cependant, le volant conçu par OptiStruct est, lui, plus rigide</w:t>
      </w:r>
      <w:r w:rsidR="000A5B66">
        <w:t xml:space="preserve"> et aussi plus léger</w:t>
      </w:r>
      <w:r>
        <w:t xml:space="preserve">. Il se déforme environ 25% moins que le modèle </w:t>
      </w:r>
      <w:r w:rsidR="000A5B66">
        <w:t>initial</w:t>
      </w:r>
      <w:r w:rsidR="00692F83">
        <w:t xml:space="preserve"> pour une masse moindre de </w:t>
      </w:r>
      <w:r w:rsidR="00692F83" w:rsidRPr="00692F83">
        <w:rPr>
          <w:b/>
        </w:rPr>
        <w:t>8.6%</w:t>
      </w:r>
      <w:r w:rsidR="00692F83">
        <w:t>.</w:t>
      </w:r>
      <w:r w:rsidR="00BA2972">
        <w:t xml:space="preserve"> Mais ce modèle perd </w:t>
      </w:r>
      <w:r w:rsidR="00BA2972" w:rsidRPr="0078039D">
        <w:rPr>
          <w:b/>
        </w:rPr>
        <w:t>4.5%</w:t>
      </w:r>
      <w:r w:rsidR="00BA2972">
        <w:t xml:space="preserve"> en inertie. </w:t>
      </w:r>
      <w:r w:rsidR="00EE6219">
        <w:t xml:space="preserve"> Aussi, </w:t>
      </w:r>
      <w:r w:rsidR="008F0D44">
        <w:t>ses deux premiers</w:t>
      </w:r>
      <w:r w:rsidR="00940553">
        <w:t xml:space="preserve"> modes propres </w:t>
      </w:r>
      <w:r w:rsidR="008F0D44">
        <w:t>sont excités à des fréquences proches de 350 Hz, ce qui reste beaucoup plus élevé que ceux de l’au</w:t>
      </w:r>
      <w:r w:rsidR="00C9594C">
        <w:t>tre volant reconçu qui sont aut</w:t>
      </w:r>
      <w:r w:rsidR="008F0D44">
        <w:t>our de 285 Hz.</w:t>
      </w:r>
      <w:r w:rsidR="00940553">
        <w:t xml:space="preserve"> </w:t>
      </w:r>
      <w:r w:rsidR="00CC290D">
        <w:t>Pour une pièce soumise à des chargements cycliques, ce critère peut se révéler très important dans les choix des volants.</w:t>
      </w:r>
      <w:r w:rsidR="00EE6219">
        <w:t xml:space="preserve"> </w:t>
      </w:r>
    </w:p>
    <w:p w:rsidR="005B223F" w:rsidRDefault="005B223F">
      <w:pPr>
        <w:jc w:val="left"/>
      </w:pPr>
    </w:p>
    <w:p w:rsidR="00D853E6" w:rsidRDefault="00DC738F">
      <w:pPr>
        <w:jc w:val="left"/>
      </w:pPr>
      <w:r>
        <w:t xml:space="preserve">Il est </w:t>
      </w:r>
      <w:del w:id="190" w:author="Alexandre ROSCHEWITZ" w:date="2015-07-27T18:02:00Z">
        <w:r w:rsidDel="00B14AFE">
          <w:delText xml:space="preserve">intéressent </w:delText>
        </w:r>
      </w:del>
      <w:ins w:id="191" w:author="Alexandre ROSCHEWITZ" w:date="2015-07-27T18:02:00Z">
        <w:r w:rsidR="00B14AFE">
          <w:t xml:space="preserve">intéressant </w:t>
        </w:r>
      </w:ins>
      <w:r>
        <w:t xml:space="preserve">de noter que les écarts de déformation entre ces deux modèles et le volant moteur initial ne sont que de l’ordre du </w:t>
      </w:r>
      <w:r w:rsidRPr="00322C0F">
        <w:rPr>
          <w:b/>
        </w:rPr>
        <w:t>dixième</w:t>
      </w:r>
      <w:r>
        <w:t xml:space="preserve"> de millimètre.</w:t>
      </w:r>
      <w:r w:rsidR="00EE6219">
        <w:t xml:space="preserve"> Si l’on prend en compte ce</w:t>
      </w:r>
      <w:r w:rsidR="009550AE">
        <w:t xml:space="preserve"> critère,</w:t>
      </w:r>
      <w:r w:rsidR="001E0E47">
        <w:t xml:space="preserve"> le volant moteur reconçu par Tosca Structure est favori.</w:t>
      </w:r>
      <w:r w:rsidR="00A659A2">
        <w:br/>
      </w:r>
      <w:r w:rsidR="00A659A2">
        <w:br/>
      </w:r>
      <w:r w:rsidR="0018555C">
        <w:t>Pour ce qui est des modes propres et des déplacements, il revient au constructeur de juger des admissibles.</w:t>
      </w:r>
    </w:p>
    <w:p w:rsidR="001D2471" w:rsidRDefault="001D2471">
      <w:pPr>
        <w:jc w:val="left"/>
      </w:pPr>
    </w:p>
    <w:p w:rsidR="00BB417F" w:rsidRDefault="00AA01BF">
      <w:pPr>
        <w:jc w:val="left"/>
      </w:pPr>
      <w:r>
        <w:t xml:space="preserve">Cette comparaison n’a pas pour unique but de comparer les deux volants moteurs, mais aussi et surtout les solveurs OptiStruct et </w:t>
      </w:r>
      <w:commentRangeStart w:id="192"/>
      <w:r>
        <w:t>Tosca</w:t>
      </w:r>
      <w:commentRangeEnd w:id="192"/>
      <w:r w:rsidR="00B14AFE">
        <w:rPr>
          <w:rStyle w:val="Marquedecommentaire"/>
          <w:lang w:val="x-none"/>
        </w:rPr>
        <w:commentReference w:id="192"/>
      </w:r>
      <w:r>
        <w:t>.</w:t>
      </w:r>
      <w:r w:rsidR="00494FE5">
        <w:t xml:space="preserve"> </w:t>
      </w:r>
    </w:p>
    <w:p w:rsidR="00937DFF" w:rsidRDefault="00937DFF">
      <w:pPr>
        <w:jc w:val="left"/>
      </w:pPr>
    </w:p>
    <w:p w:rsidR="001D2471" w:rsidRDefault="001D2471" w:rsidP="001D2471">
      <w:pPr>
        <w:pStyle w:val="Titre2"/>
      </w:pPr>
      <w:bookmarkStart w:id="193" w:name="_Toc425429962"/>
      <w:r>
        <w:rPr>
          <w:lang w:val="fr-FR"/>
        </w:rPr>
        <w:t>Conclusion</w:t>
      </w:r>
      <w:bookmarkEnd w:id="193"/>
    </w:p>
    <w:p w:rsidR="00395851" w:rsidRDefault="007C462C">
      <w:pPr>
        <w:jc w:val="left"/>
      </w:pPr>
      <w:r>
        <w:t>Commençons par</w:t>
      </w:r>
      <w:r w:rsidR="00937DFF">
        <w:t xml:space="preserve"> les temps des calculs.</w:t>
      </w:r>
      <w:r w:rsidR="00545F38">
        <w:t xml:space="preserve"> En effet, le modèle de départ contenant le </w:t>
      </w:r>
      <w:r w:rsidR="00545F38" w:rsidRPr="00545F38">
        <w:rPr>
          <w:i/>
        </w:rPr>
        <w:t xml:space="preserve">design </w:t>
      </w:r>
      <w:proofErr w:type="spellStart"/>
      <w:r w:rsidR="00545F38" w:rsidRPr="00545F38">
        <w:rPr>
          <w:i/>
        </w:rPr>
        <w:t>space</w:t>
      </w:r>
      <w:proofErr w:type="spellEnd"/>
      <w:r w:rsidR="00545F38">
        <w:t xml:space="preserve"> est assez </w:t>
      </w:r>
      <w:r w:rsidR="00A1133D">
        <w:t>lourd quant au nombre d’éléments et de nœuds qui le composent.</w:t>
      </w:r>
      <w:r w:rsidR="00FD0EB9">
        <w:t xml:space="preserve"> </w:t>
      </w:r>
      <w:r w:rsidR="00F71145">
        <w:t>Le résultat est que les calculs sont plus lents.</w:t>
      </w:r>
      <w:r w:rsidR="00395851">
        <w:t xml:space="preserve"> Le </w:t>
      </w:r>
      <w:r w:rsidR="004004F4">
        <w:fldChar w:fldCharType="begin"/>
      </w:r>
      <w:r w:rsidR="004004F4">
        <w:instrText xml:space="preserve"> REF Tableau8 \h </w:instrText>
      </w:r>
      <w:r w:rsidR="004004F4">
        <w:fldChar w:fldCharType="separate"/>
      </w:r>
      <w:r w:rsidR="00CB7728">
        <w:t xml:space="preserve">Tableau </w:t>
      </w:r>
      <w:r w:rsidR="00CB7728">
        <w:rPr>
          <w:noProof/>
        </w:rPr>
        <w:t>8</w:t>
      </w:r>
      <w:r w:rsidR="004004F4">
        <w:fldChar w:fldCharType="end"/>
      </w:r>
      <w:r w:rsidR="00395851">
        <w:t xml:space="preserve"> recense les durées </w:t>
      </w:r>
      <w:r w:rsidR="00A7436E">
        <w:t xml:space="preserve">et nombres d’itérations </w:t>
      </w:r>
      <w:r w:rsidR="00395851">
        <w:t>des optimisations effectuées sur OptiStruct et Tosca Structure pour les deux modèles étudiés par chacun des solveurs.</w:t>
      </w:r>
    </w:p>
    <w:p w:rsidR="00B56D41" w:rsidRDefault="00B56D41">
      <w:pPr>
        <w:jc w:val="left"/>
      </w:pPr>
    </w:p>
    <w:tbl>
      <w:tblPr>
        <w:tblStyle w:val="Grilledutableau"/>
        <w:tblW w:w="0" w:type="auto"/>
        <w:tblLook w:val="04A0" w:firstRow="1" w:lastRow="0" w:firstColumn="1" w:lastColumn="0" w:noHBand="0" w:noVBand="1"/>
      </w:tblPr>
      <w:tblGrid>
        <w:gridCol w:w="1423"/>
        <w:gridCol w:w="1387"/>
        <w:gridCol w:w="1414"/>
        <w:gridCol w:w="1415"/>
        <w:gridCol w:w="1387"/>
        <w:gridCol w:w="1414"/>
        <w:gridCol w:w="1415"/>
      </w:tblGrid>
      <w:tr w:rsidR="00310171" w:rsidTr="00A11D15">
        <w:tc>
          <w:tcPr>
            <w:tcW w:w="1527" w:type="dxa"/>
            <w:vMerge w:val="restart"/>
          </w:tcPr>
          <w:p w:rsidR="00310171" w:rsidRDefault="00310171">
            <w:pPr>
              <w:jc w:val="left"/>
            </w:pPr>
          </w:p>
        </w:tc>
        <w:tc>
          <w:tcPr>
            <w:tcW w:w="4066" w:type="dxa"/>
            <w:gridSpan w:val="3"/>
          </w:tcPr>
          <w:p w:rsidR="00310171" w:rsidRDefault="00310171" w:rsidP="00257F3C">
            <w:pPr>
              <w:jc w:val="center"/>
            </w:pPr>
            <w:r>
              <w:t>Première reconception</w:t>
            </w:r>
          </w:p>
        </w:tc>
        <w:tc>
          <w:tcPr>
            <w:tcW w:w="4262" w:type="dxa"/>
            <w:gridSpan w:val="3"/>
          </w:tcPr>
          <w:p w:rsidR="00310171" w:rsidRDefault="00310171" w:rsidP="00257F3C">
            <w:pPr>
              <w:jc w:val="center"/>
            </w:pPr>
            <w:r>
              <w:t>Deuxième reconception</w:t>
            </w:r>
          </w:p>
        </w:tc>
      </w:tr>
      <w:tr w:rsidR="00310171" w:rsidTr="0011783E">
        <w:tc>
          <w:tcPr>
            <w:tcW w:w="1527" w:type="dxa"/>
            <w:vMerge/>
          </w:tcPr>
          <w:p w:rsidR="00310171" w:rsidRDefault="00310171">
            <w:pPr>
              <w:jc w:val="left"/>
            </w:pPr>
          </w:p>
        </w:tc>
        <w:tc>
          <w:tcPr>
            <w:tcW w:w="1497" w:type="dxa"/>
            <w:vAlign w:val="center"/>
          </w:tcPr>
          <w:p w:rsidR="00310171" w:rsidRDefault="00310171" w:rsidP="0011783E">
            <w:pPr>
              <w:jc w:val="center"/>
            </w:pPr>
            <w:r>
              <w:t>Itérations</w:t>
            </w:r>
          </w:p>
        </w:tc>
        <w:tc>
          <w:tcPr>
            <w:tcW w:w="1519" w:type="dxa"/>
            <w:vAlign w:val="center"/>
          </w:tcPr>
          <w:p w:rsidR="00310171" w:rsidRDefault="00310171" w:rsidP="0011783E">
            <w:pPr>
              <w:jc w:val="center"/>
            </w:pPr>
            <w:r>
              <w:t>Temps  de calcul</w:t>
            </w:r>
          </w:p>
        </w:tc>
        <w:tc>
          <w:tcPr>
            <w:tcW w:w="1050" w:type="dxa"/>
            <w:vAlign w:val="center"/>
          </w:tcPr>
          <w:p w:rsidR="00310171" w:rsidRDefault="00AF56B1" w:rsidP="0011783E">
            <w:pPr>
              <w:jc w:val="center"/>
            </w:pPr>
            <w:r>
              <w:t>min/itération</w:t>
            </w:r>
          </w:p>
        </w:tc>
        <w:tc>
          <w:tcPr>
            <w:tcW w:w="1497" w:type="dxa"/>
            <w:vAlign w:val="center"/>
          </w:tcPr>
          <w:p w:rsidR="00310171" w:rsidRDefault="00310171" w:rsidP="0011783E">
            <w:pPr>
              <w:jc w:val="center"/>
            </w:pPr>
            <w:r>
              <w:t>Itérations</w:t>
            </w:r>
          </w:p>
        </w:tc>
        <w:tc>
          <w:tcPr>
            <w:tcW w:w="1519" w:type="dxa"/>
            <w:vAlign w:val="center"/>
          </w:tcPr>
          <w:p w:rsidR="00310171" w:rsidRDefault="00310171" w:rsidP="0011783E">
            <w:pPr>
              <w:jc w:val="center"/>
            </w:pPr>
            <w:r>
              <w:t>Temps de calcul</w:t>
            </w:r>
          </w:p>
        </w:tc>
        <w:tc>
          <w:tcPr>
            <w:tcW w:w="1246" w:type="dxa"/>
            <w:vAlign w:val="center"/>
          </w:tcPr>
          <w:p w:rsidR="00310171" w:rsidRDefault="00AF56B1" w:rsidP="0011783E">
            <w:pPr>
              <w:jc w:val="center"/>
            </w:pPr>
            <w:r>
              <w:t>min/itération</w:t>
            </w:r>
          </w:p>
        </w:tc>
      </w:tr>
      <w:tr w:rsidR="00310171" w:rsidTr="00BD76B1">
        <w:tc>
          <w:tcPr>
            <w:tcW w:w="1527" w:type="dxa"/>
          </w:tcPr>
          <w:p w:rsidR="00310171" w:rsidRDefault="00310171">
            <w:pPr>
              <w:jc w:val="left"/>
            </w:pPr>
            <w:r>
              <w:t>OptiStruct</w:t>
            </w:r>
          </w:p>
        </w:tc>
        <w:tc>
          <w:tcPr>
            <w:tcW w:w="1497" w:type="dxa"/>
            <w:vAlign w:val="center"/>
          </w:tcPr>
          <w:p w:rsidR="00310171" w:rsidRDefault="00310171" w:rsidP="00BD76B1">
            <w:pPr>
              <w:jc w:val="center"/>
            </w:pPr>
            <w:r>
              <w:t>27</w:t>
            </w:r>
          </w:p>
        </w:tc>
        <w:tc>
          <w:tcPr>
            <w:tcW w:w="1519" w:type="dxa"/>
            <w:vAlign w:val="center"/>
          </w:tcPr>
          <w:p w:rsidR="00310171" w:rsidRDefault="00310171" w:rsidP="00BD76B1">
            <w:pPr>
              <w:jc w:val="center"/>
            </w:pPr>
            <w:r>
              <w:t>8h31min</w:t>
            </w:r>
          </w:p>
        </w:tc>
        <w:tc>
          <w:tcPr>
            <w:tcW w:w="1050" w:type="dxa"/>
            <w:vAlign w:val="center"/>
          </w:tcPr>
          <w:p w:rsidR="00BD76B1" w:rsidRDefault="00BD76B1" w:rsidP="00BD76B1">
            <w:pPr>
              <w:jc w:val="center"/>
            </w:pPr>
            <w:r w:rsidRPr="00CC3BF4">
              <w:rPr>
                <w:color w:val="FF0000"/>
              </w:rPr>
              <w:t>18.9</w:t>
            </w:r>
          </w:p>
        </w:tc>
        <w:tc>
          <w:tcPr>
            <w:tcW w:w="1497" w:type="dxa"/>
            <w:vAlign w:val="center"/>
          </w:tcPr>
          <w:p w:rsidR="00310171" w:rsidRDefault="00310171" w:rsidP="00BD76B1">
            <w:pPr>
              <w:jc w:val="center"/>
            </w:pPr>
            <w:r>
              <w:t>45</w:t>
            </w:r>
          </w:p>
        </w:tc>
        <w:tc>
          <w:tcPr>
            <w:tcW w:w="1519" w:type="dxa"/>
            <w:vAlign w:val="center"/>
          </w:tcPr>
          <w:p w:rsidR="00310171" w:rsidRDefault="00310171" w:rsidP="00BD76B1">
            <w:pPr>
              <w:jc w:val="center"/>
            </w:pPr>
            <w:r>
              <w:t>14h58min</w:t>
            </w:r>
          </w:p>
        </w:tc>
        <w:tc>
          <w:tcPr>
            <w:tcW w:w="1246" w:type="dxa"/>
            <w:vAlign w:val="center"/>
          </w:tcPr>
          <w:p w:rsidR="00310171" w:rsidRDefault="0002158E" w:rsidP="00BD76B1">
            <w:pPr>
              <w:jc w:val="center"/>
            </w:pPr>
            <w:r w:rsidRPr="00CC3BF4">
              <w:rPr>
                <w:color w:val="FF0000"/>
              </w:rPr>
              <w:t>19.9</w:t>
            </w:r>
          </w:p>
        </w:tc>
      </w:tr>
      <w:tr w:rsidR="00310171" w:rsidTr="00BD76B1">
        <w:tc>
          <w:tcPr>
            <w:tcW w:w="1527" w:type="dxa"/>
          </w:tcPr>
          <w:p w:rsidR="00310171" w:rsidRDefault="00310171">
            <w:pPr>
              <w:jc w:val="left"/>
            </w:pPr>
            <w:r>
              <w:t>Tosca Structure</w:t>
            </w:r>
          </w:p>
        </w:tc>
        <w:tc>
          <w:tcPr>
            <w:tcW w:w="1497" w:type="dxa"/>
            <w:vAlign w:val="center"/>
          </w:tcPr>
          <w:p w:rsidR="00310171" w:rsidRDefault="00310171" w:rsidP="00BD76B1">
            <w:pPr>
              <w:jc w:val="center"/>
            </w:pPr>
            <w:r>
              <w:t>44</w:t>
            </w:r>
          </w:p>
        </w:tc>
        <w:tc>
          <w:tcPr>
            <w:tcW w:w="1519" w:type="dxa"/>
            <w:vAlign w:val="center"/>
          </w:tcPr>
          <w:p w:rsidR="00310171" w:rsidRDefault="00310171" w:rsidP="00BD76B1">
            <w:pPr>
              <w:jc w:val="center"/>
            </w:pPr>
            <w:r>
              <w:t>12h55min</w:t>
            </w:r>
          </w:p>
        </w:tc>
        <w:tc>
          <w:tcPr>
            <w:tcW w:w="1050" w:type="dxa"/>
            <w:vAlign w:val="center"/>
          </w:tcPr>
          <w:p w:rsidR="00310171" w:rsidRDefault="00295131" w:rsidP="00BD76B1">
            <w:pPr>
              <w:jc w:val="center"/>
            </w:pPr>
            <w:r w:rsidRPr="008438D2">
              <w:rPr>
                <w:color w:val="00B050"/>
              </w:rPr>
              <w:t>17.6</w:t>
            </w:r>
          </w:p>
        </w:tc>
        <w:tc>
          <w:tcPr>
            <w:tcW w:w="1497" w:type="dxa"/>
            <w:vAlign w:val="center"/>
          </w:tcPr>
          <w:p w:rsidR="00310171" w:rsidRDefault="00310171" w:rsidP="00BD76B1">
            <w:pPr>
              <w:jc w:val="center"/>
            </w:pPr>
            <w:r>
              <w:t>61</w:t>
            </w:r>
          </w:p>
        </w:tc>
        <w:tc>
          <w:tcPr>
            <w:tcW w:w="1519" w:type="dxa"/>
            <w:vAlign w:val="center"/>
          </w:tcPr>
          <w:p w:rsidR="00310171" w:rsidRDefault="00310171" w:rsidP="00BD76B1">
            <w:pPr>
              <w:keepNext/>
              <w:jc w:val="center"/>
            </w:pPr>
            <w:r>
              <w:t>17h5min</w:t>
            </w:r>
          </w:p>
        </w:tc>
        <w:tc>
          <w:tcPr>
            <w:tcW w:w="1246" w:type="dxa"/>
            <w:vAlign w:val="center"/>
          </w:tcPr>
          <w:p w:rsidR="00310171" w:rsidRDefault="0002158E" w:rsidP="00BD76B1">
            <w:pPr>
              <w:keepNext/>
              <w:jc w:val="center"/>
            </w:pPr>
            <w:r w:rsidRPr="008438D2">
              <w:rPr>
                <w:color w:val="00B050"/>
              </w:rPr>
              <w:t>16.8</w:t>
            </w:r>
          </w:p>
        </w:tc>
      </w:tr>
    </w:tbl>
    <w:p w:rsidR="00B56D41" w:rsidRPr="00545F38" w:rsidRDefault="008C4A70" w:rsidP="008C4A70">
      <w:pPr>
        <w:pStyle w:val="Lgende"/>
      </w:pPr>
      <w:bookmarkStart w:id="194" w:name="Tableau8"/>
      <w:bookmarkStart w:id="195" w:name="_Toc425429862"/>
      <w:r>
        <w:t xml:space="preserve">Tableau </w:t>
      </w:r>
      <w:r w:rsidR="00910827">
        <w:fldChar w:fldCharType="begin"/>
      </w:r>
      <w:r w:rsidR="00910827">
        <w:instrText xml:space="preserve"> SEQ Tableau \* ARABIC </w:instrText>
      </w:r>
      <w:r w:rsidR="00910827">
        <w:fldChar w:fldCharType="separate"/>
      </w:r>
      <w:r w:rsidR="00846588">
        <w:rPr>
          <w:noProof/>
        </w:rPr>
        <w:t>8</w:t>
      </w:r>
      <w:r w:rsidR="00910827">
        <w:rPr>
          <w:noProof/>
        </w:rPr>
        <w:fldChar w:fldCharType="end"/>
      </w:r>
      <w:bookmarkEnd w:id="194"/>
      <w:r>
        <w:rPr>
          <w:lang w:val="fr-FR"/>
        </w:rPr>
        <w:t xml:space="preserve"> </w:t>
      </w:r>
      <w:r w:rsidR="0064493D">
        <w:rPr>
          <w:noProof/>
          <w:lang w:val="fr-FR"/>
        </w:rPr>
        <w:t>–</w:t>
      </w:r>
      <w:r>
        <w:rPr>
          <w:lang w:val="fr-FR"/>
        </w:rPr>
        <w:t xml:space="preserve"> Coût en temps de calcul des deux solveurs dans l’optimisation du volant moteur</w:t>
      </w:r>
      <w:bookmarkEnd w:id="195"/>
    </w:p>
    <w:p w:rsidR="0087146D" w:rsidRPr="00480FED" w:rsidRDefault="0087146D">
      <w:pPr>
        <w:jc w:val="left"/>
        <w:rPr>
          <w:lang w:val="x-none"/>
        </w:rPr>
      </w:pPr>
    </w:p>
    <w:p w:rsidR="0087146D" w:rsidRDefault="00DC071D">
      <w:pPr>
        <w:jc w:val="left"/>
      </w:pPr>
      <w:r>
        <w:t>Si l’on ne se tient qu’au nombre d’itérations et au temps de calcul, il est aisé de départager les solveurs OptiStruct et Tosca Structure. En effet, d’après le tableau ci-dessus,</w:t>
      </w:r>
      <w:r w:rsidR="00EF4D7B">
        <w:t xml:space="preserve"> le premier solveur </w:t>
      </w:r>
      <w:del w:id="196" w:author="Alexandre ROSCHEWITZ" w:date="2015-07-27T18:04:00Z">
        <w:r w:rsidR="00EF4D7B" w:rsidDel="00B14AFE">
          <w:delText xml:space="preserve">performe </w:delText>
        </w:r>
      </w:del>
      <w:ins w:id="197" w:author="Alexandre ROSCHEWITZ" w:date="2015-07-27T18:04:00Z">
        <w:r w:rsidR="00B14AFE">
          <w:t xml:space="preserve">effectue </w:t>
        </w:r>
      </w:ins>
      <w:r w:rsidR="00EF4D7B">
        <w:t xml:space="preserve">moins d’itérations dans les deux cas, et donc, </w:t>
      </w:r>
      <w:del w:id="198" w:author="Alexandre ROSCHEWITZ" w:date="2015-07-27T18:04:00Z">
        <w:r w:rsidR="00EF4D7B" w:rsidDel="00B14AFE">
          <w:delText>calcule en moins de temps</w:delText>
        </w:r>
      </w:del>
      <w:ins w:id="199" w:author="Alexandre ROSCHEWITZ" w:date="2015-07-27T18:04:00Z">
        <w:r w:rsidR="00B14AFE">
          <w:t>donne plus rapidement un résultat</w:t>
        </w:r>
      </w:ins>
      <w:r w:rsidR="00EF4D7B">
        <w:t>.</w:t>
      </w:r>
      <w:r w:rsidR="00256D74">
        <w:t xml:space="preserve"> Temps qui est précieux pour l’ingénieur en conception/calcul de structure, mais aussi pour son client.</w:t>
      </w:r>
    </w:p>
    <w:p w:rsidR="00007D11" w:rsidRDefault="00007D11">
      <w:pPr>
        <w:jc w:val="left"/>
      </w:pPr>
    </w:p>
    <w:p w:rsidR="00EC755D" w:rsidRDefault="001238B8">
      <w:pPr>
        <w:jc w:val="left"/>
      </w:pPr>
      <w:r>
        <w:t>Cela dit, les comparer en ne tenant compte que de cet unique exemple, le volant moteur,</w:t>
      </w:r>
      <w:r w:rsidR="00A9405E">
        <w:t xml:space="preserve"> n’est ni aisé ni ex</w:t>
      </w:r>
      <w:r w:rsidR="00CA23F1">
        <w:t>h</w:t>
      </w:r>
      <w:r w:rsidR="00A9405E">
        <w:t>austif.</w:t>
      </w:r>
      <w:r w:rsidR="00CA23F1">
        <w:t xml:space="preserve"> </w:t>
      </w:r>
      <w:r w:rsidR="006935F7">
        <w:t xml:space="preserve">Toujours selon les données du tableau précédent, </w:t>
      </w:r>
      <w:r w:rsidR="005822A8">
        <w:t xml:space="preserve">Tosca Structure </w:t>
      </w:r>
      <w:r w:rsidR="00DE6234">
        <w:t>calcule à raison d’une itération toutes les dix-sept minutes, tandis que son homologue le fait en 19 minutes environ.</w:t>
      </w:r>
      <w:r w:rsidR="00EC755D">
        <w:t xml:space="preserve"> Ceci soulève d’autres questions quant au fait que les objectifs d’optimisation n’étaient pas les mêmes pour les deux solveurs, et aussi par rapport à l’efficacité</w:t>
      </w:r>
      <w:r w:rsidR="00DA1B61">
        <w:t xml:space="preserve"> et la diversité</w:t>
      </w:r>
      <w:r w:rsidR="00EC755D">
        <w:t xml:space="preserve"> des algorithmes utilisés par Tosca Structure, ce dernier n’ayant pas réussi à optimiser selon un ob</w:t>
      </w:r>
      <w:r w:rsidR="00C0649B">
        <w:t>jectif de minimisation de masse, mais ayant quand même donné une forme plus facilement usinable que celle générée par OptiStruct .</w:t>
      </w:r>
    </w:p>
    <w:p w:rsidR="00A15051" w:rsidRDefault="00A15051">
      <w:pPr>
        <w:jc w:val="left"/>
      </w:pPr>
    </w:p>
    <w:p w:rsidR="001C24A4" w:rsidRDefault="00D01C92">
      <w:pPr>
        <w:jc w:val="left"/>
      </w:pPr>
      <w:r>
        <w:t xml:space="preserve">Il est toutefois logique d’accorder un léger avantage à OptiStruct à ce niveau de l’étude, pour sa capacité à </w:t>
      </w:r>
      <w:proofErr w:type="spellStart"/>
      <w:r w:rsidRPr="00D01C92">
        <w:rPr>
          <w:b/>
        </w:rPr>
        <w:t>re</w:t>
      </w:r>
      <w:proofErr w:type="spellEnd"/>
      <w:r w:rsidRPr="00D01C92">
        <w:rPr>
          <w:b/>
        </w:rPr>
        <w:t>-analyser</w:t>
      </w:r>
      <w:r>
        <w:t xml:space="preserve"> la structure obtenue par optimisation topologique</w:t>
      </w:r>
      <w:r w:rsidR="00F01A93">
        <w:t xml:space="preserve"> quasi-instantanément, sans </w:t>
      </w:r>
      <w:r w:rsidR="00CA5DA2">
        <w:t>avoir à r</w:t>
      </w:r>
      <w:r w:rsidR="00631523">
        <w:t xml:space="preserve">efaire </w:t>
      </w:r>
      <w:r w:rsidR="005365A8">
        <w:t>la</w:t>
      </w:r>
      <w:r w:rsidR="00631523">
        <w:t xml:space="preserve"> mise en donnée</w:t>
      </w:r>
      <w:r w:rsidR="005365A8">
        <w:t xml:space="preserve"> d</w:t>
      </w:r>
      <w:r w:rsidR="008641B0">
        <w:t>u problème</w:t>
      </w:r>
      <w:r w:rsidR="00631523">
        <w:t>.</w:t>
      </w:r>
    </w:p>
    <w:p w:rsidR="00276E85" w:rsidRDefault="00276E85">
      <w:pPr>
        <w:jc w:val="left"/>
      </w:pPr>
    </w:p>
    <w:p w:rsidR="00276E85" w:rsidRDefault="00667C8F">
      <w:pPr>
        <w:jc w:val="left"/>
      </w:pPr>
      <w:r>
        <w:t xml:space="preserve">La section </w:t>
      </w:r>
      <w:r w:rsidR="00C15303">
        <w:t>qui</w:t>
      </w:r>
      <w:r w:rsidR="00705BD6">
        <w:t xml:space="preserve"> </w:t>
      </w:r>
      <w:r w:rsidR="002F2235">
        <w:t>suit est</w:t>
      </w:r>
      <w:r w:rsidR="009504E6">
        <w:t xml:space="preserve"> un autre cas industriel sur lequel des optimisations ont été menées sur OptiStruct puis Tosca Structure.</w:t>
      </w:r>
      <w:r w:rsidR="006B2480">
        <w:t xml:space="preserve"> La structur</w:t>
      </w:r>
      <w:r w:rsidR="00552ECF">
        <w:t xml:space="preserve">e étudiée est une </w:t>
      </w:r>
      <w:r w:rsidR="000F6DE8">
        <w:t>sellette, un châssis de support de structure, soumise à des accélérations</w:t>
      </w:r>
      <w:r w:rsidR="00442DFF">
        <w:t xml:space="preserve"> de plusie</w:t>
      </w:r>
      <w:r w:rsidR="00E654D1">
        <w:t>urs dizaines de fois la gravité</w:t>
      </w:r>
      <w:r w:rsidR="000F6DE8">
        <w:t>.</w:t>
      </w:r>
    </w:p>
    <w:p w:rsidR="0018128D" w:rsidRDefault="0018128D">
      <w:pPr>
        <w:jc w:val="left"/>
      </w:pPr>
    </w:p>
    <w:p w:rsidR="0018128D" w:rsidRDefault="00BC1ED4" w:rsidP="0018128D">
      <w:pPr>
        <w:pStyle w:val="Titre1"/>
        <w:rPr>
          <w:lang w:val="fr-FR"/>
        </w:rPr>
      </w:pPr>
      <w:bookmarkStart w:id="200" w:name="_Toc425429963"/>
      <w:r>
        <w:rPr>
          <w:lang w:val="fr-FR"/>
        </w:rPr>
        <w:t>S</w:t>
      </w:r>
      <w:r w:rsidR="00F1083C">
        <w:rPr>
          <w:lang w:val="fr-FR"/>
        </w:rPr>
        <w:t>ELLETTE</w:t>
      </w:r>
      <w:bookmarkEnd w:id="200"/>
    </w:p>
    <w:p w:rsidR="003C468B" w:rsidRPr="003C468B" w:rsidRDefault="003C468B" w:rsidP="003C468B">
      <w:pPr>
        <w:rPr>
          <w:lang w:eastAsia="x-none"/>
        </w:rPr>
      </w:pPr>
    </w:p>
    <w:p w:rsidR="00DA32D2" w:rsidRDefault="00787F62" w:rsidP="00CE715D">
      <w:r>
        <w:t>Dans le domaine de l’agriculture, la sellette est la pièce sur laquelle la charrue repose, au niveau des bœufs. Dans celui du sport de voltige, la sellette réfère à l’ensemble chaise-harnais qui constitue l’équipement utilisé en parapente, et sur lequel le pilote vient se loger.</w:t>
      </w:r>
      <w:r w:rsidR="00657374">
        <w:t xml:space="preserve"> Aussi, dans le milieu de l’automobile, </w:t>
      </w:r>
      <w:r w:rsidR="002E422F">
        <w:t xml:space="preserve">c’est </w:t>
      </w:r>
      <w:r w:rsidR="00D133ED">
        <w:t>une pièce massive</w:t>
      </w:r>
      <w:r w:rsidR="002E422F">
        <w:t xml:space="preserve"> sur laquelle repose la remorque d’</w:t>
      </w:r>
      <w:r w:rsidR="00D133ED">
        <w:t>un camion.</w:t>
      </w:r>
      <w:r w:rsidR="00ED4244">
        <w:t xml:space="preserve"> Il existe d’autres définitions d’une sellette, mais l’idée générale est qu’il s’agit d’une structure dont la fonction principale est de supporter d’autres structures, et donc des </w:t>
      </w:r>
      <w:commentRangeStart w:id="201"/>
      <w:r w:rsidR="00ED4244">
        <w:t>charges</w:t>
      </w:r>
      <w:commentRangeEnd w:id="201"/>
      <w:r w:rsidR="00B14AFE">
        <w:rPr>
          <w:rStyle w:val="Marquedecommentaire"/>
          <w:lang w:val="x-none"/>
        </w:rPr>
        <w:commentReference w:id="201"/>
      </w:r>
      <w:r w:rsidR="00ED4244">
        <w:t>.</w:t>
      </w:r>
    </w:p>
    <w:p w:rsidR="008D133F" w:rsidRDefault="008D133F" w:rsidP="00CE715D"/>
    <w:p w:rsidR="00441CFC" w:rsidRDefault="00DF49DC" w:rsidP="00441CFC">
      <w:pPr>
        <w:pStyle w:val="Titre2"/>
        <w:rPr>
          <w:lang w:val="fr-FR"/>
        </w:rPr>
      </w:pPr>
      <w:bookmarkStart w:id="202" w:name="_Toc425429964"/>
      <w:r>
        <w:rPr>
          <w:lang w:val="fr-FR"/>
        </w:rPr>
        <w:t>Modèle</w:t>
      </w:r>
      <w:bookmarkEnd w:id="202"/>
    </w:p>
    <w:p w:rsidR="006851B4" w:rsidRPr="006851B4" w:rsidRDefault="006851B4" w:rsidP="006851B4">
      <w:pPr>
        <w:rPr>
          <w:lang w:eastAsia="x-none"/>
        </w:rPr>
      </w:pPr>
      <w:r>
        <w:rPr>
          <w:lang w:eastAsia="x-none"/>
        </w:rPr>
        <w:t xml:space="preserve">Le modèle étudié n’échappe pas aux définitions précédentes. C’est aussi une structure de support fixée au sol, et sur laquelle un tube vient se </w:t>
      </w:r>
      <w:del w:id="203" w:author="Alexandre ROSCHEWITZ" w:date="2015-07-27T18:07:00Z">
        <w:r w:rsidDel="00B14AFE">
          <w:rPr>
            <w:lang w:eastAsia="x-none"/>
          </w:rPr>
          <w:delText>loger</w:delText>
        </w:r>
      </w:del>
      <w:ins w:id="204" w:author="Alexandre ROSCHEWITZ" w:date="2015-07-27T18:07:00Z">
        <w:r w:rsidR="00B14AFE">
          <w:rPr>
            <w:lang w:eastAsia="x-none"/>
          </w:rPr>
          <w:t>fixer</w:t>
        </w:r>
      </w:ins>
      <w:r>
        <w:rPr>
          <w:lang w:eastAsia="x-none"/>
        </w:rPr>
        <w:t>.</w:t>
      </w:r>
    </w:p>
    <w:p w:rsidR="00A57BF1" w:rsidRDefault="00A57BF1" w:rsidP="00A57BF1">
      <w:pPr>
        <w:pStyle w:val="Titre3"/>
        <w:rPr>
          <w:lang w:val="fr-FR"/>
        </w:rPr>
      </w:pPr>
      <w:bookmarkStart w:id="205" w:name="_Toc425429965"/>
      <w:r>
        <w:rPr>
          <w:lang w:val="fr-FR"/>
        </w:rPr>
        <w:t>Géométrie</w:t>
      </w:r>
      <w:bookmarkEnd w:id="20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5"/>
        <w:gridCol w:w="5130"/>
      </w:tblGrid>
      <w:tr w:rsidR="00F85092" w:rsidTr="003262B2">
        <w:tc>
          <w:tcPr>
            <w:tcW w:w="4889" w:type="dxa"/>
            <w:vAlign w:val="center"/>
          </w:tcPr>
          <w:p w:rsidR="00F85092" w:rsidRDefault="00A547C7" w:rsidP="00DF3426">
            <w:pPr>
              <w:jc w:val="center"/>
            </w:pPr>
            <w:r>
              <w:rPr>
                <w:noProof/>
                <w:lang w:eastAsia="fr-FR"/>
              </w:rPr>
              <w:drawing>
                <wp:inline distT="0" distB="0" distL="0" distR="0" wp14:anchorId="6B4CDF12" wp14:editId="7F16961E">
                  <wp:extent cx="2936922" cy="1714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a:blip r:embed="rId30">
                            <a:extLst>
                              <a:ext uri="{28A0092B-C50C-407E-A947-70E740481C1C}">
                                <a14:useLocalDpi xmlns:a14="http://schemas.microsoft.com/office/drawing/2010/main" val="0"/>
                              </a:ext>
                            </a:extLst>
                          </a:blip>
                          <a:stretch>
                            <a:fillRect/>
                          </a:stretch>
                        </pic:blipFill>
                        <pic:spPr>
                          <a:xfrm>
                            <a:off x="0" y="0"/>
                            <a:ext cx="2943297" cy="1718222"/>
                          </a:xfrm>
                          <a:prstGeom prst="rect">
                            <a:avLst/>
                          </a:prstGeom>
                        </pic:spPr>
                      </pic:pic>
                    </a:graphicData>
                  </a:graphic>
                </wp:inline>
              </w:drawing>
            </w:r>
          </w:p>
        </w:tc>
        <w:tc>
          <w:tcPr>
            <w:tcW w:w="4890" w:type="dxa"/>
            <w:vMerge w:val="restart"/>
            <w:vAlign w:val="center"/>
          </w:tcPr>
          <w:p w:rsidR="00F85092" w:rsidRDefault="00A547C7" w:rsidP="007A25AC">
            <w:pPr>
              <w:jc w:val="center"/>
            </w:pPr>
            <w:r>
              <w:rPr>
                <w:noProof/>
                <w:lang w:eastAsia="fr-FR"/>
              </w:rPr>
              <w:drawing>
                <wp:inline distT="0" distB="0" distL="0" distR="0" wp14:anchorId="208A0259" wp14:editId="6988D723">
                  <wp:extent cx="3194197" cy="2893945"/>
                  <wp:effectExtent l="0" t="0" r="635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rotWithShape="1">
                          <a:blip r:embed="rId31">
                            <a:extLst>
                              <a:ext uri="{28A0092B-C50C-407E-A947-70E740481C1C}">
                                <a14:useLocalDpi xmlns:a14="http://schemas.microsoft.com/office/drawing/2010/main" val="0"/>
                              </a:ext>
                            </a:extLst>
                          </a:blip>
                          <a:srcRect l="18014" r="17552"/>
                          <a:stretch/>
                        </pic:blipFill>
                        <pic:spPr bwMode="auto">
                          <a:xfrm>
                            <a:off x="0" y="0"/>
                            <a:ext cx="3197615" cy="2897042"/>
                          </a:xfrm>
                          <a:prstGeom prst="rect">
                            <a:avLst/>
                          </a:prstGeom>
                          <a:ln>
                            <a:noFill/>
                          </a:ln>
                          <a:extLst>
                            <a:ext uri="{53640926-AAD7-44D8-BBD7-CCE9431645EC}">
                              <a14:shadowObscured xmlns:a14="http://schemas.microsoft.com/office/drawing/2010/main"/>
                            </a:ext>
                          </a:extLst>
                        </pic:spPr>
                      </pic:pic>
                    </a:graphicData>
                  </a:graphic>
                </wp:inline>
              </w:drawing>
            </w:r>
            <w:r w:rsidR="007A25AC" w:rsidRPr="007A25AC">
              <w:rPr>
                <w:b/>
              </w:rPr>
              <w:t>c)</w:t>
            </w:r>
          </w:p>
        </w:tc>
      </w:tr>
      <w:tr w:rsidR="00F85092" w:rsidTr="003262B2">
        <w:tc>
          <w:tcPr>
            <w:tcW w:w="4889" w:type="dxa"/>
            <w:vAlign w:val="center"/>
          </w:tcPr>
          <w:p w:rsidR="00F85092" w:rsidRDefault="007A25AC" w:rsidP="007A25AC">
            <w:r w:rsidRPr="007A25AC">
              <w:rPr>
                <w:b/>
              </w:rPr>
              <w:t>a)</w:t>
            </w:r>
            <w:r w:rsidR="00A547C7">
              <w:rPr>
                <w:noProof/>
                <w:lang w:eastAsia="fr-FR"/>
              </w:rPr>
              <w:drawing>
                <wp:inline distT="0" distB="0" distL="0" distR="0" wp14:anchorId="41B24C81" wp14:editId="702DD531">
                  <wp:extent cx="2936924" cy="17145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t.png"/>
                          <pic:cNvPicPr/>
                        </pic:nvPicPr>
                        <pic:blipFill>
                          <a:blip r:embed="rId32">
                            <a:extLst>
                              <a:ext uri="{28A0092B-C50C-407E-A947-70E740481C1C}">
                                <a14:useLocalDpi xmlns:a14="http://schemas.microsoft.com/office/drawing/2010/main" val="0"/>
                              </a:ext>
                            </a:extLst>
                          </a:blip>
                          <a:stretch>
                            <a:fillRect/>
                          </a:stretch>
                        </pic:blipFill>
                        <pic:spPr>
                          <a:xfrm>
                            <a:off x="0" y="0"/>
                            <a:ext cx="2937968" cy="1715109"/>
                          </a:xfrm>
                          <a:prstGeom prst="rect">
                            <a:avLst/>
                          </a:prstGeom>
                        </pic:spPr>
                      </pic:pic>
                    </a:graphicData>
                  </a:graphic>
                </wp:inline>
              </w:drawing>
            </w:r>
            <w:r>
              <w:rPr>
                <w:b/>
              </w:rPr>
              <w:t>b)</w:t>
            </w:r>
          </w:p>
        </w:tc>
        <w:tc>
          <w:tcPr>
            <w:tcW w:w="4890" w:type="dxa"/>
            <w:vMerge/>
          </w:tcPr>
          <w:p w:rsidR="00F85092" w:rsidRDefault="00F85092" w:rsidP="0067580B">
            <w:pPr>
              <w:keepNext/>
            </w:pPr>
          </w:p>
        </w:tc>
      </w:tr>
    </w:tbl>
    <w:p w:rsidR="006851B4" w:rsidRDefault="0067580B" w:rsidP="0067580B">
      <w:pPr>
        <w:pStyle w:val="Lgende"/>
        <w:rPr>
          <w:noProof/>
          <w:lang w:val="fr-FR"/>
        </w:rPr>
      </w:pPr>
      <w:bookmarkStart w:id="206" w:name="Figure13"/>
      <w:bookmarkStart w:id="207" w:name="_Toc425429888"/>
      <w:r>
        <w:t xml:space="preserve">Figure </w:t>
      </w:r>
      <w:r w:rsidR="00910827">
        <w:fldChar w:fldCharType="begin"/>
      </w:r>
      <w:r w:rsidR="00910827">
        <w:instrText xml:space="preserve"> SEQ Figure \* ARABIC </w:instrText>
      </w:r>
      <w:r w:rsidR="00910827">
        <w:fldChar w:fldCharType="separate"/>
      </w:r>
      <w:r w:rsidR="00C718B4">
        <w:rPr>
          <w:noProof/>
        </w:rPr>
        <w:t>13</w:t>
      </w:r>
      <w:r w:rsidR="00910827">
        <w:rPr>
          <w:noProof/>
        </w:rPr>
        <w:fldChar w:fldCharType="end"/>
      </w:r>
      <w:bookmarkEnd w:id="206"/>
      <w:r>
        <w:rPr>
          <w:noProof/>
        </w:rPr>
        <w:t xml:space="preserve"> </w:t>
      </w:r>
      <w:r w:rsidR="006B0AD0">
        <w:rPr>
          <w:noProof/>
          <w:lang w:val="fr-FR"/>
        </w:rPr>
        <w:t>– Géométrie de la sellette</w:t>
      </w:r>
      <w:bookmarkEnd w:id="207"/>
    </w:p>
    <w:p w:rsidR="0062341E" w:rsidRPr="0062341E" w:rsidRDefault="0062341E" w:rsidP="0062341E">
      <w:pPr>
        <w:jc w:val="center"/>
      </w:pPr>
      <w:r>
        <w:t>a) Vue de face  b) Vue de haut  c) Vue de profil</w:t>
      </w:r>
    </w:p>
    <w:p w:rsidR="00471233" w:rsidRDefault="00471233" w:rsidP="00471233"/>
    <w:p w:rsidR="00C50683" w:rsidRPr="00471233" w:rsidRDefault="00C60385" w:rsidP="00471233">
      <w:r>
        <w:t xml:space="preserve">Le modèle représenté sur la </w:t>
      </w:r>
      <w:r>
        <w:fldChar w:fldCharType="begin"/>
      </w:r>
      <w:r>
        <w:instrText xml:space="preserve"> REF Figure13 \h </w:instrText>
      </w:r>
      <w:r>
        <w:fldChar w:fldCharType="separate"/>
      </w:r>
      <w:r w:rsidR="00CB7728">
        <w:t xml:space="preserve">Figure </w:t>
      </w:r>
      <w:r w:rsidR="00CB7728">
        <w:rPr>
          <w:noProof/>
        </w:rPr>
        <w:t>13</w:t>
      </w:r>
      <w:r>
        <w:fldChar w:fldCharType="end"/>
      </w:r>
      <w:r w:rsidR="008F0A16">
        <w:t xml:space="preserve"> </w:t>
      </w:r>
      <w:r w:rsidR="00681AB8">
        <w:t>est le modèle CAO de la sellette étudiée.</w:t>
      </w:r>
      <w:r w:rsidR="00204D42">
        <w:t xml:space="preserve"> En orange, ce sont les douze vis de fixation de la sellette au sol. En vert, le support du cylindre que porte la sellette. Et finalement en bleu, les douze vis qui attachent ce dernier au support.</w:t>
      </w:r>
    </w:p>
    <w:p w:rsidR="00A57BF1" w:rsidRDefault="00A57BF1" w:rsidP="00A57BF1">
      <w:pPr>
        <w:pStyle w:val="Titre3"/>
        <w:rPr>
          <w:lang w:val="fr-FR"/>
        </w:rPr>
      </w:pPr>
      <w:bookmarkStart w:id="208" w:name="_Ref425166693"/>
      <w:bookmarkStart w:id="209" w:name="_Toc425429966"/>
      <w:r>
        <w:rPr>
          <w:lang w:val="fr-FR"/>
        </w:rPr>
        <w:t>Maillage</w:t>
      </w:r>
      <w:bookmarkEnd w:id="208"/>
      <w:bookmarkEnd w:id="209"/>
    </w:p>
    <w:p w:rsidR="00EF67FB" w:rsidRDefault="00EF67FB" w:rsidP="00EF67FB">
      <w:r>
        <w:t xml:space="preserve">La sellette a été maillée avec des éléments volumiques quadratiques tétraédriques (Tetra10 pour OptiStruct, CTETRA10 pour Abaqus). </w:t>
      </w:r>
      <w:r w:rsidR="003C4B79">
        <w:t xml:space="preserve">Le maillage est représenté </w:t>
      </w:r>
      <w:r w:rsidR="00F00E70">
        <w:fldChar w:fldCharType="begin"/>
      </w:r>
      <w:r w:rsidR="00F00E70">
        <w:instrText xml:space="preserve"> REF Figure14 \h </w:instrText>
      </w:r>
      <w:r w:rsidR="00F00E70">
        <w:fldChar w:fldCharType="separate"/>
      </w:r>
      <w:r w:rsidR="00CB7728">
        <w:t xml:space="preserve">Figure </w:t>
      </w:r>
      <w:r w:rsidR="00CB7728">
        <w:rPr>
          <w:noProof/>
        </w:rPr>
        <w:t>14</w:t>
      </w:r>
      <w:r w:rsidR="00F00E70">
        <w:fldChar w:fldCharType="end"/>
      </w:r>
      <w:r w:rsidR="003C4B79">
        <w:t>.</w:t>
      </w:r>
    </w:p>
    <w:p w:rsidR="00BF5A87" w:rsidRDefault="00BF5A87" w:rsidP="00EF67FB"/>
    <w:p w:rsidR="007C5928" w:rsidRDefault="00BF5A87" w:rsidP="007C5928">
      <w:pPr>
        <w:keepNext/>
        <w:jc w:val="center"/>
      </w:pPr>
      <w:r>
        <w:rPr>
          <w:noProof/>
          <w:lang w:eastAsia="fr-FR"/>
        </w:rPr>
        <w:drawing>
          <wp:inline distT="0" distB="0" distL="0" distR="0" wp14:anchorId="29589AF5" wp14:editId="473D810B">
            <wp:extent cx="5575363" cy="3571875"/>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png"/>
                    <pic:cNvPicPr/>
                  </pic:nvPicPr>
                  <pic:blipFill rotWithShape="1">
                    <a:blip r:embed="rId33">
                      <a:extLst>
                        <a:ext uri="{28A0092B-C50C-407E-A947-70E740481C1C}">
                          <a14:useLocalDpi xmlns:a14="http://schemas.microsoft.com/office/drawing/2010/main" val="0"/>
                        </a:ext>
                      </a:extLst>
                    </a:blip>
                    <a:srcRect r="14224" b="5866"/>
                    <a:stretch/>
                  </pic:blipFill>
                  <pic:spPr bwMode="auto">
                    <a:xfrm>
                      <a:off x="0" y="0"/>
                      <a:ext cx="5577345" cy="3573145"/>
                    </a:xfrm>
                    <a:prstGeom prst="rect">
                      <a:avLst/>
                    </a:prstGeom>
                    <a:ln>
                      <a:noFill/>
                    </a:ln>
                    <a:extLst>
                      <a:ext uri="{53640926-AAD7-44D8-BBD7-CCE9431645EC}">
                        <a14:shadowObscured xmlns:a14="http://schemas.microsoft.com/office/drawing/2010/main"/>
                      </a:ext>
                    </a:extLst>
                  </pic:spPr>
                </pic:pic>
              </a:graphicData>
            </a:graphic>
          </wp:inline>
        </w:drawing>
      </w:r>
    </w:p>
    <w:p w:rsidR="00F00E70" w:rsidRPr="00F00E70" w:rsidRDefault="007C5928" w:rsidP="00F00E70">
      <w:pPr>
        <w:pStyle w:val="Lgende"/>
        <w:rPr>
          <w:lang w:val="fr-FR"/>
        </w:rPr>
      </w:pPr>
      <w:bookmarkStart w:id="210" w:name="Figure14"/>
      <w:bookmarkStart w:id="211" w:name="_Toc425429889"/>
      <w:r>
        <w:t xml:space="preserve">Figure </w:t>
      </w:r>
      <w:r w:rsidR="00910827">
        <w:fldChar w:fldCharType="begin"/>
      </w:r>
      <w:r w:rsidR="00910827">
        <w:instrText xml:space="preserve"> SEQ Figure \* ARABIC </w:instrText>
      </w:r>
      <w:r w:rsidR="00910827">
        <w:fldChar w:fldCharType="separate"/>
      </w:r>
      <w:r w:rsidR="00C718B4">
        <w:rPr>
          <w:noProof/>
        </w:rPr>
        <w:t>14</w:t>
      </w:r>
      <w:r w:rsidR="00910827">
        <w:rPr>
          <w:noProof/>
        </w:rPr>
        <w:fldChar w:fldCharType="end"/>
      </w:r>
      <w:bookmarkEnd w:id="210"/>
      <w:r>
        <w:rPr>
          <w:lang w:val="fr-FR"/>
        </w:rPr>
        <w:t xml:space="preserve"> – Maillage de la sellette</w:t>
      </w:r>
      <w:bookmarkEnd w:id="211"/>
    </w:p>
    <w:p w:rsidR="00BF5A87" w:rsidRDefault="00BF5A87" w:rsidP="00EF67FB"/>
    <w:tbl>
      <w:tblPr>
        <w:tblStyle w:val="Tramemoyenne1-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935"/>
      </w:tblGrid>
      <w:tr w:rsidR="00EF67FB" w:rsidTr="00A11D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EF67FB" w:rsidRDefault="00EF67FB" w:rsidP="00A11D15">
            <w:r>
              <w:t>Nombre d’éléments (Total)</w:t>
            </w:r>
          </w:p>
        </w:tc>
        <w:tc>
          <w:tcPr>
            <w:tcW w:w="0" w:type="auto"/>
            <w:tcBorders>
              <w:top w:val="none" w:sz="0" w:space="0" w:color="auto"/>
              <w:left w:val="none" w:sz="0" w:space="0" w:color="auto"/>
              <w:bottom w:val="none" w:sz="0" w:space="0" w:color="auto"/>
              <w:right w:val="none" w:sz="0" w:space="0" w:color="auto"/>
            </w:tcBorders>
          </w:tcPr>
          <w:p w:rsidR="00EF67FB" w:rsidRDefault="00770109" w:rsidP="00A11D15">
            <w:pPr>
              <w:cnfStyle w:val="100000000000" w:firstRow="1" w:lastRow="0" w:firstColumn="0" w:lastColumn="0" w:oddVBand="0" w:evenVBand="0" w:oddHBand="0" w:evenHBand="0" w:firstRowFirstColumn="0" w:firstRowLastColumn="0" w:lastRowFirstColumn="0" w:lastRowLastColumn="0"/>
            </w:pPr>
            <w:r w:rsidRPr="00770109">
              <w:t>516</w:t>
            </w:r>
            <w:r>
              <w:t xml:space="preserve"> </w:t>
            </w:r>
            <w:r w:rsidRPr="00770109">
              <w:t>245</w:t>
            </w:r>
          </w:p>
        </w:tc>
      </w:tr>
      <w:tr w:rsidR="00EF67FB" w:rsidTr="00A11D1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rsidR="00EF67FB" w:rsidRDefault="00EF67FB" w:rsidP="00A11D15">
            <w:r>
              <w:t>Nombre de Nœuds (Total)</w:t>
            </w:r>
          </w:p>
        </w:tc>
        <w:tc>
          <w:tcPr>
            <w:tcW w:w="0" w:type="auto"/>
            <w:tcBorders>
              <w:left w:val="none" w:sz="0" w:space="0" w:color="auto"/>
            </w:tcBorders>
          </w:tcPr>
          <w:p w:rsidR="00EF67FB" w:rsidRDefault="00770109" w:rsidP="00AF52B7">
            <w:pPr>
              <w:keepNext/>
              <w:cnfStyle w:val="000000100000" w:firstRow="0" w:lastRow="0" w:firstColumn="0" w:lastColumn="0" w:oddVBand="0" w:evenVBand="0" w:oddHBand="1" w:evenHBand="0" w:firstRowFirstColumn="0" w:firstRowLastColumn="0" w:lastRowFirstColumn="0" w:lastRowLastColumn="0"/>
            </w:pPr>
            <w:r w:rsidRPr="00770109">
              <w:t>836</w:t>
            </w:r>
            <w:r w:rsidR="008A3040">
              <w:t xml:space="preserve"> </w:t>
            </w:r>
            <w:r w:rsidRPr="00770109">
              <w:t>257</w:t>
            </w:r>
          </w:p>
        </w:tc>
      </w:tr>
    </w:tbl>
    <w:p w:rsidR="00AF52B7" w:rsidRDefault="00AF52B7" w:rsidP="0037710D">
      <w:pPr>
        <w:pStyle w:val="Lgende"/>
        <w:rPr>
          <w:lang w:val="fr-FR"/>
        </w:rPr>
      </w:pPr>
      <w:bookmarkStart w:id="212" w:name="Tableau9"/>
      <w:bookmarkStart w:id="213" w:name="_Toc425429863"/>
      <w:r>
        <w:t xml:space="preserve">Tableau </w:t>
      </w:r>
      <w:r w:rsidR="00910827">
        <w:fldChar w:fldCharType="begin"/>
      </w:r>
      <w:r w:rsidR="00910827">
        <w:instrText xml:space="preserve"> SEQ Tableau \* ARABIC </w:instrText>
      </w:r>
      <w:r w:rsidR="00910827">
        <w:fldChar w:fldCharType="separate"/>
      </w:r>
      <w:r w:rsidR="00846588">
        <w:rPr>
          <w:noProof/>
        </w:rPr>
        <w:t>9</w:t>
      </w:r>
      <w:r w:rsidR="00910827">
        <w:rPr>
          <w:noProof/>
        </w:rPr>
        <w:fldChar w:fldCharType="end"/>
      </w:r>
      <w:bookmarkEnd w:id="212"/>
      <w:r>
        <w:rPr>
          <w:lang w:val="fr-FR"/>
        </w:rPr>
        <w:t xml:space="preserve"> – Caractéristiques du maillage de la sellette</w:t>
      </w:r>
      <w:bookmarkEnd w:id="213"/>
    </w:p>
    <w:p w:rsidR="00F27B25" w:rsidRPr="00F27B25" w:rsidRDefault="00F27B25" w:rsidP="00F27B25"/>
    <w:p w:rsidR="00F00E70" w:rsidRDefault="00F00E70" w:rsidP="00925D1F">
      <w:r>
        <w:t xml:space="preserve">En plus des caractéristiques du maillage </w:t>
      </w:r>
      <w:r>
        <w:fldChar w:fldCharType="begin"/>
      </w:r>
      <w:r>
        <w:instrText xml:space="preserve"> REF Tableau9 \h </w:instrText>
      </w:r>
      <w:r>
        <w:fldChar w:fldCharType="separate"/>
      </w:r>
      <w:r w:rsidR="00CB7728">
        <w:t xml:space="preserve">Tableau </w:t>
      </w:r>
      <w:r w:rsidR="00CB7728">
        <w:rPr>
          <w:noProof/>
        </w:rPr>
        <w:t>9</w:t>
      </w:r>
      <w:r>
        <w:fldChar w:fldCharType="end"/>
      </w:r>
      <w:r w:rsidR="009608CA">
        <w:t xml:space="preserve">, </w:t>
      </w:r>
      <w:r w:rsidR="008100F3">
        <w:t xml:space="preserve">un élément CONM2, </w:t>
      </w:r>
      <w:commentRangeStart w:id="214"/>
      <w:r w:rsidR="008100F3">
        <w:t xml:space="preserve">CM sur la </w:t>
      </w:r>
      <w:r w:rsidR="008100F3">
        <w:fldChar w:fldCharType="begin"/>
      </w:r>
      <w:r w:rsidR="008100F3">
        <w:instrText xml:space="preserve"> REF Figure14 \h </w:instrText>
      </w:r>
      <w:r w:rsidR="008100F3">
        <w:fldChar w:fldCharType="separate"/>
      </w:r>
      <w:r w:rsidR="00CB7728">
        <w:t xml:space="preserve">Figure </w:t>
      </w:r>
      <w:r w:rsidR="00CB7728">
        <w:rPr>
          <w:noProof/>
        </w:rPr>
        <w:t>14</w:t>
      </w:r>
      <w:r w:rsidR="008100F3">
        <w:fldChar w:fldCharType="end"/>
      </w:r>
      <w:commentRangeEnd w:id="214"/>
      <w:r w:rsidR="00B14AFE">
        <w:rPr>
          <w:rStyle w:val="Marquedecommentaire"/>
          <w:lang w:val="x-none"/>
        </w:rPr>
        <w:commentReference w:id="214"/>
      </w:r>
      <w:r w:rsidR="00492C72">
        <w:t xml:space="preserve">, </w:t>
      </w:r>
      <w:r w:rsidR="00CE7A04">
        <w:t>a été créé au centre de gravité du tube que doit supporter la sellette</w:t>
      </w:r>
      <w:commentRangeStart w:id="215"/>
      <w:r w:rsidR="00CE7A04">
        <w:t>, i.e. au centre du cylindre que formerait le support supérieur de cette dernière s</w:t>
      </w:r>
      <w:r w:rsidR="00626C6A">
        <w:t xml:space="preserve">i </w:t>
      </w:r>
      <w:r w:rsidR="008965CB">
        <w:t>il</w:t>
      </w:r>
      <w:r w:rsidR="00626C6A">
        <w:t xml:space="preserve"> é</w:t>
      </w:r>
      <w:r w:rsidR="008965CB">
        <w:t>tait fermé</w:t>
      </w:r>
      <w:commentRangeEnd w:id="215"/>
      <w:r w:rsidR="00B14AFE">
        <w:rPr>
          <w:rStyle w:val="Marquedecommentaire"/>
          <w:lang w:val="x-none"/>
        </w:rPr>
        <w:commentReference w:id="215"/>
      </w:r>
      <w:r w:rsidR="00626C6A">
        <w:t>.</w:t>
      </w:r>
      <w:r w:rsidR="00CE7A04">
        <w:t xml:space="preserve"> </w:t>
      </w:r>
      <w:r w:rsidR="00B50C75">
        <w:t>L’élément CONM2 est une</w:t>
      </w:r>
      <w:r w:rsidR="00756C92">
        <w:t xml:space="preserve"> masse de 692 kg.</w:t>
      </w:r>
    </w:p>
    <w:p w:rsidR="001C2F6A" w:rsidRDefault="001C2F6A" w:rsidP="00925D1F"/>
    <w:p w:rsidR="00915E69" w:rsidRDefault="001C2F6A" w:rsidP="00925D1F">
      <w:r>
        <w:t>Afin de connecter cette masse à la sellette, un élément RBE3 a été préféré au RBE2, ce dernier étant totalement rigide sur les six degrés de liberté, il n’aurait pas été représentatif de la fixation cylindre-sellette.</w:t>
      </w:r>
      <w:r w:rsidR="00BF6B6E">
        <w:t xml:space="preserve"> Le RBE3 est donc un élément qui servira à répartir la masse ponctuelle CM sur les douze vis de serrage supérieures et ce, de manière pondérée. </w:t>
      </w:r>
      <w:commentRangeStart w:id="216"/>
      <w:r w:rsidR="00BF6B6E">
        <w:t>C’est-à-dire que la masse qui pèsera sur chaque vis est proportionnelle à la distance de cette dernière du nœud de référence qu’est CM</w:t>
      </w:r>
      <w:commentRangeEnd w:id="216"/>
      <w:r w:rsidR="00B14AFE">
        <w:rPr>
          <w:rStyle w:val="Marquedecommentaire"/>
          <w:lang w:val="x-none"/>
        </w:rPr>
        <w:commentReference w:id="216"/>
      </w:r>
      <w:r w:rsidR="00BF6B6E">
        <w:t>.</w:t>
      </w:r>
      <w:r w:rsidR="00922084">
        <w:t xml:space="preserve"> Les déplacements du nœud de référence sont donc déduits en moyennant ceux des nœuds dépendants (les vis).</w:t>
      </w:r>
      <w:r w:rsidR="00E70F22">
        <w:t xml:space="preserve"> Le calcul est fait par interpolation linéaire.</w:t>
      </w:r>
    </w:p>
    <w:p w:rsidR="00D206ED" w:rsidRDefault="00D206ED" w:rsidP="00925D1F"/>
    <w:p w:rsidR="00F5767A" w:rsidRPr="00925D1F" w:rsidRDefault="00F5767A" w:rsidP="00925D1F"/>
    <w:p w:rsidR="00A57BF1" w:rsidRDefault="00A57BF1" w:rsidP="00A57BF1">
      <w:pPr>
        <w:pStyle w:val="Titre3"/>
        <w:rPr>
          <w:lang w:val="fr-FR"/>
        </w:rPr>
      </w:pPr>
      <w:bookmarkStart w:id="217" w:name="_Toc425429967"/>
      <w:r>
        <w:rPr>
          <w:lang w:val="fr-FR"/>
        </w:rPr>
        <w:t>Matériaux</w:t>
      </w:r>
      <w:bookmarkEnd w:id="217"/>
    </w:p>
    <w:p w:rsidR="002C5103" w:rsidRDefault="002C5103" w:rsidP="002C5103">
      <w:r>
        <w:t xml:space="preserve">Le matériau constitutif de la sellette est un alliage d’aluminium assez commun dont les caractéristiques sont référencées </w:t>
      </w:r>
      <w:r w:rsidR="00D553B7">
        <w:fldChar w:fldCharType="begin"/>
      </w:r>
      <w:r w:rsidR="00D553B7">
        <w:instrText xml:space="preserve"> REF Tableau10 \h </w:instrText>
      </w:r>
      <w:r w:rsidR="00D553B7">
        <w:fldChar w:fldCharType="separate"/>
      </w:r>
      <w:r w:rsidR="00CB7728">
        <w:t xml:space="preserve">Tableau </w:t>
      </w:r>
      <w:r w:rsidR="00CB7728">
        <w:rPr>
          <w:noProof/>
        </w:rPr>
        <w:t>10</w:t>
      </w:r>
      <w:r w:rsidR="00D553B7">
        <w:fldChar w:fldCharType="end"/>
      </w:r>
      <w:r>
        <w:t>.</w:t>
      </w:r>
    </w:p>
    <w:p w:rsidR="002F3765" w:rsidRDefault="002F3765" w:rsidP="002C5103"/>
    <w:tbl>
      <w:tblPr>
        <w:tblStyle w:val="Grilledutableau"/>
        <w:tblW w:w="0" w:type="auto"/>
        <w:jc w:val="center"/>
        <w:tblLayout w:type="fixed"/>
        <w:tblLook w:val="04A0" w:firstRow="1" w:lastRow="0" w:firstColumn="1" w:lastColumn="0" w:noHBand="0" w:noVBand="1"/>
      </w:tblPr>
      <w:tblGrid>
        <w:gridCol w:w="3640"/>
        <w:gridCol w:w="2030"/>
      </w:tblGrid>
      <w:tr w:rsidR="009B5BCF" w:rsidTr="00FF3B8D">
        <w:trPr>
          <w:jc w:val="center"/>
        </w:trPr>
        <w:tc>
          <w:tcPr>
            <w:tcW w:w="3640" w:type="dxa"/>
          </w:tcPr>
          <w:p w:rsidR="001158BF" w:rsidRDefault="001158BF" w:rsidP="002C5103">
            <w:r>
              <w:t>Masse volumique</w:t>
            </w:r>
          </w:p>
        </w:tc>
        <w:tc>
          <w:tcPr>
            <w:tcW w:w="2030" w:type="dxa"/>
          </w:tcPr>
          <w:p w:rsidR="00D06D8D" w:rsidRDefault="00E00EB6" w:rsidP="002C5103">
            <w:r>
              <w:t>2 700 kg.m</w:t>
            </w:r>
            <w:r>
              <w:rPr>
                <w:vertAlign w:val="superscript"/>
              </w:rPr>
              <w:t>-3</w:t>
            </w:r>
          </w:p>
        </w:tc>
      </w:tr>
      <w:tr w:rsidR="009B5BCF" w:rsidTr="00FF3B8D">
        <w:trPr>
          <w:jc w:val="center"/>
        </w:trPr>
        <w:tc>
          <w:tcPr>
            <w:tcW w:w="3640" w:type="dxa"/>
          </w:tcPr>
          <w:p w:rsidR="00D06D8D" w:rsidRDefault="001158BF" w:rsidP="001158BF">
            <w:r>
              <w:t>Module de Young</w:t>
            </w:r>
          </w:p>
        </w:tc>
        <w:tc>
          <w:tcPr>
            <w:tcW w:w="2030" w:type="dxa"/>
          </w:tcPr>
          <w:p w:rsidR="00D06D8D" w:rsidRDefault="006714D7" w:rsidP="002C5103">
            <w:r>
              <w:t>70 000 MPa</w:t>
            </w:r>
          </w:p>
        </w:tc>
      </w:tr>
      <w:tr w:rsidR="009B5BCF" w:rsidTr="00FF3B8D">
        <w:trPr>
          <w:jc w:val="center"/>
        </w:trPr>
        <w:tc>
          <w:tcPr>
            <w:tcW w:w="3640" w:type="dxa"/>
          </w:tcPr>
          <w:p w:rsidR="00D06D8D" w:rsidRDefault="001158BF" w:rsidP="002C5103">
            <w:r>
              <w:t>Coefficient de Poisson</w:t>
            </w:r>
          </w:p>
        </w:tc>
        <w:tc>
          <w:tcPr>
            <w:tcW w:w="2030" w:type="dxa"/>
          </w:tcPr>
          <w:p w:rsidR="00D06D8D" w:rsidRDefault="00F3736A" w:rsidP="002C5103">
            <w:r>
              <w:t>0.3</w:t>
            </w:r>
          </w:p>
        </w:tc>
      </w:tr>
      <w:tr w:rsidR="009B5BCF" w:rsidTr="00FF3B8D">
        <w:trPr>
          <w:jc w:val="center"/>
        </w:trPr>
        <w:tc>
          <w:tcPr>
            <w:tcW w:w="3640" w:type="dxa"/>
          </w:tcPr>
          <w:p w:rsidR="00D06D8D" w:rsidRDefault="001158BF" w:rsidP="002C5103">
            <w:r>
              <w:t>Limite élastique</w:t>
            </w:r>
          </w:p>
        </w:tc>
        <w:tc>
          <w:tcPr>
            <w:tcW w:w="2030" w:type="dxa"/>
          </w:tcPr>
          <w:p w:rsidR="00D06D8D" w:rsidRDefault="00F3736A" w:rsidP="00227FA9">
            <w:pPr>
              <w:keepNext/>
            </w:pPr>
            <w:r>
              <w:t>210 MPa</w:t>
            </w:r>
          </w:p>
        </w:tc>
      </w:tr>
    </w:tbl>
    <w:p w:rsidR="00D06D8D" w:rsidRDefault="00227FA9" w:rsidP="00227FA9">
      <w:pPr>
        <w:pStyle w:val="Lgende"/>
        <w:rPr>
          <w:lang w:val="fr-FR"/>
        </w:rPr>
      </w:pPr>
      <w:bookmarkStart w:id="218" w:name="Tableau10"/>
      <w:bookmarkStart w:id="219" w:name="_Toc425429864"/>
      <w:r>
        <w:t xml:space="preserve">Tableau </w:t>
      </w:r>
      <w:r w:rsidR="00910827">
        <w:fldChar w:fldCharType="begin"/>
      </w:r>
      <w:r w:rsidR="00910827">
        <w:instrText xml:space="preserve"> SEQ Tableau \* ARABIC </w:instrText>
      </w:r>
      <w:r w:rsidR="00910827">
        <w:fldChar w:fldCharType="separate"/>
      </w:r>
      <w:r w:rsidR="00846588">
        <w:rPr>
          <w:noProof/>
        </w:rPr>
        <w:t>10</w:t>
      </w:r>
      <w:r w:rsidR="00910827">
        <w:rPr>
          <w:noProof/>
        </w:rPr>
        <w:fldChar w:fldCharType="end"/>
      </w:r>
      <w:bookmarkEnd w:id="218"/>
      <w:r>
        <w:rPr>
          <w:lang w:val="fr-FR"/>
        </w:rPr>
        <w:t xml:space="preserve"> </w:t>
      </w:r>
      <w:r>
        <w:rPr>
          <w:noProof/>
          <w:lang w:val="fr-FR"/>
        </w:rPr>
        <w:t>–</w:t>
      </w:r>
      <w:r>
        <w:rPr>
          <w:lang w:val="fr-FR"/>
        </w:rPr>
        <w:t xml:space="preserve"> Propriétés linéaires de l’</w:t>
      </w:r>
      <w:r w:rsidR="00745C2A">
        <w:rPr>
          <w:lang w:val="fr-FR"/>
        </w:rPr>
        <w:t>al</w:t>
      </w:r>
      <w:r>
        <w:rPr>
          <w:lang w:val="fr-FR"/>
        </w:rPr>
        <w:t>uminium</w:t>
      </w:r>
      <w:bookmarkEnd w:id="219"/>
    </w:p>
    <w:p w:rsidR="003F6975" w:rsidRPr="00683C1D" w:rsidRDefault="003F6975" w:rsidP="00683C1D"/>
    <w:p w:rsidR="00A57BF1" w:rsidRDefault="00A57BF1" w:rsidP="00A57BF1">
      <w:pPr>
        <w:pStyle w:val="Titre3"/>
        <w:rPr>
          <w:lang w:val="fr-FR"/>
        </w:rPr>
      </w:pPr>
      <w:bookmarkStart w:id="220" w:name="_Toc425429968"/>
      <w:r>
        <w:rPr>
          <w:lang w:val="fr-FR"/>
        </w:rPr>
        <w:t>Bilan masse</w:t>
      </w:r>
      <w:bookmarkEnd w:id="220"/>
    </w:p>
    <w:p w:rsidR="0094788F" w:rsidRDefault="0094788F" w:rsidP="0094788F">
      <w:r>
        <w:t xml:space="preserve">Sur le </w:t>
      </w:r>
      <w:r w:rsidR="00EB3431">
        <w:fldChar w:fldCharType="begin"/>
      </w:r>
      <w:r w:rsidR="00EB3431">
        <w:instrText xml:space="preserve"> REF Tableau11 \h </w:instrText>
      </w:r>
      <w:r w:rsidR="00EB3431">
        <w:fldChar w:fldCharType="separate"/>
      </w:r>
      <w:r w:rsidR="00CB7728">
        <w:t xml:space="preserve">Tableau </w:t>
      </w:r>
      <w:r w:rsidR="00CB7728">
        <w:rPr>
          <w:noProof/>
        </w:rPr>
        <w:t>11</w:t>
      </w:r>
      <w:r w:rsidR="00EB3431">
        <w:fldChar w:fldCharType="end"/>
      </w:r>
      <w:r w:rsidR="00FC078B">
        <w:t xml:space="preserve"> </w:t>
      </w:r>
      <w:r>
        <w:t>figure le bilan masse de la sellette.</w:t>
      </w:r>
    </w:p>
    <w:p w:rsidR="00682512" w:rsidRDefault="00682512" w:rsidP="0094788F"/>
    <w:tbl>
      <w:tblPr>
        <w:tblStyle w:val="Grilledutableau"/>
        <w:tblW w:w="6746" w:type="dxa"/>
        <w:jc w:val="center"/>
        <w:tblLook w:val="04A0" w:firstRow="1" w:lastRow="0" w:firstColumn="1" w:lastColumn="0" w:noHBand="0" w:noVBand="1"/>
      </w:tblPr>
      <w:tblGrid>
        <w:gridCol w:w="1722"/>
        <w:gridCol w:w="1647"/>
        <w:gridCol w:w="1715"/>
        <w:gridCol w:w="1662"/>
      </w:tblGrid>
      <w:tr w:rsidR="00194C13" w:rsidTr="00194C13">
        <w:trPr>
          <w:jc w:val="center"/>
        </w:trPr>
        <w:tc>
          <w:tcPr>
            <w:tcW w:w="1722" w:type="dxa"/>
          </w:tcPr>
          <w:p w:rsidR="00194C13" w:rsidRDefault="00194C13" w:rsidP="00A11D15">
            <w:pPr>
              <w:jc w:val="center"/>
            </w:pPr>
          </w:p>
        </w:tc>
        <w:tc>
          <w:tcPr>
            <w:tcW w:w="1647" w:type="dxa"/>
          </w:tcPr>
          <w:p w:rsidR="00194C13" w:rsidRDefault="00194C13" w:rsidP="00A11D15">
            <w:pPr>
              <w:jc w:val="center"/>
            </w:pPr>
            <w:r>
              <w:t>CAO</w:t>
            </w:r>
          </w:p>
        </w:tc>
        <w:tc>
          <w:tcPr>
            <w:tcW w:w="1715" w:type="dxa"/>
          </w:tcPr>
          <w:p w:rsidR="00194C13" w:rsidRDefault="00194C13" w:rsidP="00A11D15">
            <w:pPr>
              <w:jc w:val="center"/>
            </w:pPr>
            <w:r>
              <w:t>Modèle EF</w:t>
            </w:r>
          </w:p>
        </w:tc>
        <w:tc>
          <w:tcPr>
            <w:tcW w:w="1662" w:type="dxa"/>
          </w:tcPr>
          <w:p w:rsidR="00194C13" w:rsidRDefault="00194C13" w:rsidP="00A11D15">
            <w:pPr>
              <w:jc w:val="center"/>
            </w:pPr>
            <w:r>
              <w:t>Ecart (%)</w:t>
            </w:r>
          </w:p>
        </w:tc>
      </w:tr>
      <w:tr w:rsidR="00194C13" w:rsidTr="00C17646">
        <w:trPr>
          <w:trHeight w:val="826"/>
          <w:jc w:val="center"/>
        </w:trPr>
        <w:tc>
          <w:tcPr>
            <w:tcW w:w="1722" w:type="dxa"/>
          </w:tcPr>
          <w:p w:rsidR="00194C13" w:rsidRDefault="00194C13" w:rsidP="00A11D15">
            <w:pPr>
              <w:jc w:val="center"/>
            </w:pPr>
          </w:p>
          <w:p w:rsidR="00194C13" w:rsidRPr="00203BBA" w:rsidRDefault="00194C13" w:rsidP="00A11D15">
            <w:pPr>
              <w:jc w:val="center"/>
            </w:pPr>
            <w:r>
              <w:t>Masses (kg)</w:t>
            </w:r>
          </w:p>
        </w:tc>
        <w:tc>
          <w:tcPr>
            <w:tcW w:w="1647" w:type="dxa"/>
            <w:vAlign w:val="center"/>
          </w:tcPr>
          <w:p w:rsidR="00194C13" w:rsidRDefault="007B4510" w:rsidP="00C17646">
            <w:pPr>
              <w:jc w:val="center"/>
            </w:pPr>
            <w:r>
              <w:t>76</w:t>
            </w:r>
            <w:r w:rsidR="00C17646">
              <w:t>.68 kg</w:t>
            </w:r>
          </w:p>
        </w:tc>
        <w:tc>
          <w:tcPr>
            <w:tcW w:w="1715" w:type="dxa"/>
            <w:vAlign w:val="center"/>
          </w:tcPr>
          <w:p w:rsidR="00194C13" w:rsidRDefault="007B4510" w:rsidP="00C17646">
            <w:pPr>
              <w:jc w:val="center"/>
            </w:pPr>
            <w:r>
              <w:t>76</w:t>
            </w:r>
            <w:r w:rsidR="00C17646">
              <w:t>.68 kg</w:t>
            </w:r>
          </w:p>
        </w:tc>
        <w:tc>
          <w:tcPr>
            <w:tcW w:w="1662" w:type="dxa"/>
            <w:vAlign w:val="center"/>
          </w:tcPr>
          <w:p w:rsidR="00194C13" w:rsidRDefault="00C17646" w:rsidP="00EE251D">
            <w:pPr>
              <w:keepNext/>
              <w:jc w:val="center"/>
            </w:pPr>
            <w:r>
              <w:t>0</w:t>
            </w:r>
          </w:p>
        </w:tc>
      </w:tr>
    </w:tbl>
    <w:p w:rsidR="00682512" w:rsidRDefault="00EE251D" w:rsidP="00EE251D">
      <w:pPr>
        <w:pStyle w:val="Lgende"/>
        <w:rPr>
          <w:lang w:val="fr-FR"/>
        </w:rPr>
      </w:pPr>
      <w:bookmarkStart w:id="221" w:name="Tableau11"/>
      <w:bookmarkStart w:id="222" w:name="_Toc425429865"/>
      <w:r>
        <w:t xml:space="preserve">Tableau </w:t>
      </w:r>
      <w:r w:rsidR="00910827">
        <w:fldChar w:fldCharType="begin"/>
      </w:r>
      <w:r w:rsidR="00910827">
        <w:instrText xml:space="preserve"> SEQ Tableau \* ARABIC </w:instrText>
      </w:r>
      <w:r w:rsidR="00910827">
        <w:fldChar w:fldCharType="separate"/>
      </w:r>
      <w:r w:rsidR="00846588">
        <w:rPr>
          <w:noProof/>
        </w:rPr>
        <w:t>11</w:t>
      </w:r>
      <w:r w:rsidR="00910827">
        <w:rPr>
          <w:noProof/>
        </w:rPr>
        <w:fldChar w:fldCharType="end"/>
      </w:r>
      <w:bookmarkEnd w:id="221"/>
      <w:r>
        <w:rPr>
          <w:lang w:val="fr-FR"/>
        </w:rPr>
        <w:t xml:space="preserve"> – </w:t>
      </w:r>
      <w:r w:rsidR="00804780">
        <w:rPr>
          <w:lang w:val="fr-FR"/>
        </w:rPr>
        <w:t>Bilan masse de la sellette</w:t>
      </w:r>
      <w:bookmarkEnd w:id="222"/>
    </w:p>
    <w:p w:rsidR="006F5916" w:rsidRDefault="006F5916" w:rsidP="006F5916"/>
    <w:p w:rsidR="006772DE" w:rsidRPr="006F5916" w:rsidRDefault="006772DE" w:rsidP="006F5916">
      <w:r>
        <w:t xml:space="preserve">Contrairement au </w:t>
      </w:r>
      <w:r>
        <w:fldChar w:fldCharType="begin"/>
      </w:r>
      <w:r>
        <w:instrText xml:space="preserve"> REF Tableau4 \h </w:instrText>
      </w:r>
      <w:r>
        <w:fldChar w:fldCharType="separate"/>
      </w:r>
      <w:r w:rsidR="00CB7728">
        <w:t xml:space="preserve">Tableau </w:t>
      </w:r>
      <w:r w:rsidR="00CB7728">
        <w:rPr>
          <w:noProof/>
        </w:rPr>
        <w:t>4</w:t>
      </w:r>
      <w:r>
        <w:fldChar w:fldCharType="end"/>
      </w:r>
      <w:r>
        <w:t>, les données sur la position du centre de gravité, ou encore l’inertie, ne sont pas importantes dans le cadre de cette étude.</w:t>
      </w:r>
      <w:r w:rsidR="00ED6E65">
        <w:t xml:space="preserve"> En effet, ce sera présenté plus pertinemment dans la sous-section consacrée à l’optimisation de la sellette.</w:t>
      </w:r>
      <w:r>
        <w:t xml:space="preserve"> </w:t>
      </w:r>
    </w:p>
    <w:p w:rsidR="00441CFC" w:rsidRDefault="00441CFC" w:rsidP="00441CFC">
      <w:pPr>
        <w:pStyle w:val="Titre2"/>
        <w:rPr>
          <w:lang w:val="fr-FR"/>
        </w:rPr>
      </w:pPr>
      <w:bookmarkStart w:id="223" w:name="_Toc425429969"/>
      <w:r>
        <w:rPr>
          <w:lang w:val="fr-FR"/>
        </w:rPr>
        <w:t>Cahier des charges</w:t>
      </w:r>
      <w:r w:rsidR="0057157C">
        <w:rPr>
          <w:lang w:val="fr-FR"/>
        </w:rPr>
        <w:t> : conditions limites, chargements et hypothèses</w:t>
      </w:r>
      <w:bookmarkEnd w:id="223"/>
    </w:p>
    <w:p w:rsidR="003910AC" w:rsidRDefault="00C405B0" w:rsidP="003910AC">
      <w:pPr>
        <w:rPr>
          <w:lang w:eastAsia="x-none"/>
        </w:rPr>
      </w:pPr>
      <w:r>
        <w:rPr>
          <w:lang w:eastAsia="x-none"/>
        </w:rPr>
        <w:t>La sellette n’est soumise qu’à un seul type de chargement qui est une accélération.</w:t>
      </w:r>
      <w:r w:rsidR="008516ED">
        <w:rPr>
          <w:lang w:eastAsia="x-none"/>
        </w:rPr>
        <w:t xml:space="preserve"> Etant fixée par ses vis au sol, en orange sur la </w:t>
      </w:r>
      <w:r w:rsidR="008516ED">
        <w:rPr>
          <w:lang w:eastAsia="x-none"/>
        </w:rPr>
        <w:fldChar w:fldCharType="begin"/>
      </w:r>
      <w:r w:rsidR="008516ED">
        <w:rPr>
          <w:lang w:eastAsia="x-none"/>
        </w:rPr>
        <w:instrText xml:space="preserve"> REF Figure13 \h </w:instrText>
      </w:r>
      <w:r w:rsidR="008516ED">
        <w:rPr>
          <w:lang w:eastAsia="x-none"/>
        </w:rPr>
      </w:r>
      <w:r w:rsidR="008516ED">
        <w:rPr>
          <w:lang w:eastAsia="x-none"/>
        </w:rPr>
        <w:fldChar w:fldCharType="separate"/>
      </w:r>
      <w:r w:rsidR="00CB7728">
        <w:t xml:space="preserve">Figure </w:t>
      </w:r>
      <w:r w:rsidR="00CB7728">
        <w:rPr>
          <w:noProof/>
        </w:rPr>
        <w:t>13</w:t>
      </w:r>
      <w:r w:rsidR="008516ED">
        <w:rPr>
          <w:lang w:eastAsia="x-none"/>
        </w:rPr>
        <w:fldChar w:fldCharType="end"/>
      </w:r>
      <w:r w:rsidR="008516ED">
        <w:rPr>
          <w:lang w:eastAsia="x-none"/>
        </w:rPr>
        <w:t xml:space="preserve">, </w:t>
      </w:r>
      <w:r w:rsidR="0030428F">
        <w:rPr>
          <w:lang w:eastAsia="x-none"/>
        </w:rPr>
        <w:t>elle supporte une charge de 692 kg</w:t>
      </w:r>
      <w:r w:rsidR="005C0B87">
        <w:rPr>
          <w:lang w:eastAsia="x-none"/>
        </w:rPr>
        <w:t>. Les douze vis sont donc encastrées.</w:t>
      </w:r>
    </w:p>
    <w:p w:rsidR="009F260B" w:rsidRDefault="009F260B" w:rsidP="003910AC">
      <w:pPr>
        <w:rPr>
          <w:lang w:eastAsia="x-none"/>
        </w:rPr>
      </w:pPr>
    </w:p>
    <w:p w:rsidR="00B504F1" w:rsidRDefault="009F260B" w:rsidP="003910AC">
      <w:pPr>
        <w:rPr>
          <w:lang w:eastAsia="x-none"/>
        </w:rPr>
      </w:pPr>
      <w:r>
        <w:rPr>
          <w:lang w:eastAsia="x-none"/>
        </w:rPr>
        <w:t>Quant aux chargements, ce sont trois accélérations dans les trois directions de l’espace et dont les valeurs sont :</w:t>
      </w:r>
      <w:r w:rsidR="00B504F1">
        <w:rPr>
          <w:lang w:eastAsia="x-none"/>
        </w:rPr>
        <w:t xml:space="preserve"> </w:t>
      </w:r>
    </w:p>
    <w:p w:rsidR="00B504F1" w:rsidRDefault="00713397" w:rsidP="00B504F1">
      <w:pPr>
        <w:pStyle w:val="Paragraphedeliste"/>
        <w:numPr>
          <w:ilvl w:val="0"/>
          <w:numId w:val="23"/>
        </w:numPr>
        <w:rPr>
          <w:lang w:eastAsia="x-none"/>
        </w:rP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r>
          <w:rPr>
            <w:rFonts w:ascii="Cambria Math" w:hAnsi="Cambria Math"/>
            <w:lang w:eastAsia="x-none"/>
          </w:rPr>
          <m:t>,</m:t>
        </m:r>
      </m:oMath>
    </w:p>
    <w:p w:rsidR="00713397" w:rsidRDefault="00713397" w:rsidP="00B504F1">
      <w:pPr>
        <w:pStyle w:val="Paragraphedeliste"/>
        <w:numPr>
          <w:ilvl w:val="0"/>
          <w:numId w:val="23"/>
        </w:numPr>
        <w:rPr>
          <w:lang w:eastAsia="x-none"/>
        </w:rP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r>
          <w:rPr>
            <w:rFonts w:ascii="Cambria Math" w:hAnsi="Cambria Math"/>
            <w:lang w:eastAsia="x-none"/>
          </w:rPr>
          <m:t>,</m:t>
        </m:r>
      </m:oMath>
    </w:p>
    <w:p w:rsidR="00713397" w:rsidRPr="00ED3D8B" w:rsidRDefault="00713397" w:rsidP="00B504F1">
      <w:pPr>
        <w:pStyle w:val="Paragraphedeliste"/>
        <w:numPr>
          <w:ilvl w:val="0"/>
          <w:numId w:val="23"/>
        </w:numPr>
        <w:rPr>
          <w:lang w:eastAsia="x-none"/>
        </w:rP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r>
          <w:rPr>
            <w:rFonts w:ascii="Cambria Math" w:hAnsi="Cambria Math"/>
            <w:lang w:eastAsia="x-none"/>
          </w:rPr>
          <m:t>,</m:t>
        </m:r>
      </m:oMath>
    </w:p>
    <w:p w:rsidR="00ED3D8B" w:rsidRDefault="00ED3D8B" w:rsidP="00ED3D8B">
      <w:pPr>
        <w:rPr>
          <w:lang w:eastAsia="x-none"/>
        </w:rPr>
      </w:pPr>
      <w:r>
        <w:rPr>
          <w:lang w:eastAsia="x-none"/>
        </w:rPr>
        <w:t>où g = 9.8</w:t>
      </w:r>
      <w:commentRangeStart w:id="224"/>
      <w:r>
        <w:rPr>
          <w:lang w:eastAsia="x-none"/>
        </w:rPr>
        <w:t>9</w:t>
      </w:r>
      <w:commentRangeEnd w:id="224"/>
      <w:r w:rsidR="00C85B29">
        <w:rPr>
          <w:rStyle w:val="Marquedecommentaire"/>
          <w:lang w:val="x-none"/>
        </w:rPr>
        <w:commentReference w:id="224"/>
      </w:r>
      <w:r>
        <w:rPr>
          <w:lang w:eastAsia="x-none"/>
        </w:rPr>
        <w:t xml:space="preserve"> m.s</w:t>
      </w:r>
      <w:r>
        <w:rPr>
          <w:vertAlign w:val="superscript"/>
          <w:lang w:eastAsia="x-none"/>
        </w:rPr>
        <w:t>-2</w:t>
      </w:r>
      <w:r>
        <w:rPr>
          <w:lang w:eastAsia="x-none"/>
        </w:rPr>
        <w:t xml:space="preserve"> </w:t>
      </w:r>
      <w:r w:rsidR="0028512C">
        <w:rPr>
          <w:lang w:eastAsia="x-none"/>
        </w:rPr>
        <w:t>est la constante de gravité.</w:t>
      </w:r>
    </w:p>
    <w:p w:rsidR="00DB7DB1" w:rsidRDefault="00DB7DB1" w:rsidP="00ED3D8B">
      <w:pPr>
        <w:rPr>
          <w:lang w:eastAsia="x-none"/>
        </w:rPr>
      </w:pPr>
    </w:p>
    <w:p w:rsidR="00DB7DB1" w:rsidRDefault="00DB7DB1" w:rsidP="00ED3D8B">
      <w:pPr>
        <w:rPr>
          <w:lang w:eastAsia="x-none"/>
        </w:rPr>
      </w:pPr>
      <w:r>
        <w:rPr>
          <w:lang w:eastAsia="x-none"/>
        </w:rPr>
        <w:t>Les fixations sellette-sol ont été modélisées par des encastrements</w:t>
      </w:r>
      <w:r w:rsidR="0062077F">
        <w:rPr>
          <w:lang w:eastAsia="x-none"/>
        </w:rPr>
        <w:t xml:space="preserve"> car, en ayant modélisé le sol comme un plan infiniment rigide et le contact non linéaire, les calculs auraient été chronophages et l’hypothèse des liaisons encastrement est </w:t>
      </w:r>
      <w:commentRangeStart w:id="225"/>
      <w:r w:rsidR="0062077F">
        <w:rPr>
          <w:lang w:eastAsia="x-none"/>
        </w:rPr>
        <w:t>sans perte de généralité</w:t>
      </w:r>
      <w:commentRangeEnd w:id="225"/>
      <w:r w:rsidR="00C85B29">
        <w:rPr>
          <w:rStyle w:val="Marquedecommentaire"/>
          <w:lang w:val="x-none"/>
        </w:rPr>
        <w:commentReference w:id="225"/>
      </w:r>
      <w:r w:rsidR="0062077F">
        <w:rPr>
          <w:lang w:eastAsia="x-none"/>
        </w:rPr>
        <w:t>.</w:t>
      </w:r>
    </w:p>
    <w:p w:rsidR="004B372B" w:rsidRDefault="004B372B" w:rsidP="00ED3D8B">
      <w:pPr>
        <w:rPr>
          <w:lang w:eastAsia="x-none"/>
        </w:rPr>
      </w:pPr>
    </w:p>
    <w:p w:rsidR="004B372B" w:rsidRPr="00ED3D8B" w:rsidRDefault="004B372B" w:rsidP="00ED3D8B">
      <w:pPr>
        <w:rPr>
          <w:lang w:eastAsia="x-none"/>
        </w:rPr>
      </w:pPr>
      <w:r>
        <w:rPr>
          <w:lang w:eastAsia="x-none"/>
        </w:rPr>
        <w:t xml:space="preserve">Contrairement au cas du volant moteur, il n’y a pas de contrainte sur la masse de la sellette, </w:t>
      </w:r>
      <w:commentRangeStart w:id="226"/>
      <w:r>
        <w:rPr>
          <w:lang w:eastAsia="x-none"/>
        </w:rPr>
        <w:t xml:space="preserve">hormis qu’elle ne doit pas dépasser </w:t>
      </w:r>
      <w:r w:rsidRPr="004B372B">
        <w:rPr>
          <w:b/>
          <w:lang w:eastAsia="x-none"/>
        </w:rPr>
        <w:t>80 kg</w:t>
      </w:r>
      <w:r>
        <w:rPr>
          <w:lang w:eastAsia="x-none"/>
        </w:rPr>
        <w:t>.</w:t>
      </w:r>
      <w:commentRangeEnd w:id="226"/>
      <w:r w:rsidR="00C85B29">
        <w:rPr>
          <w:rStyle w:val="Marquedecommentaire"/>
          <w:lang w:val="x-none"/>
        </w:rPr>
        <w:commentReference w:id="226"/>
      </w:r>
    </w:p>
    <w:p w:rsidR="00441CFC" w:rsidRDefault="00441CFC" w:rsidP="00441CFC">
      <w:pPr>
        <w:pStyle w:val="Titre2"/>
        <w:rPr>
          <w:lang w:val="fr-FR"/>
        </w:rPr>
      </w:pPr>
      <w:bookmarkStart w:id="227" w:name="_Toc425429970"/>
      <w:r>
        <w:rPr>
          <w:lang w:val="fr-FR"/>
        </w:rPr>
        <w:t>Calcul</w:t>
      </w:r>
      <w:bookmarkEnd w:id="227"/>
    </w:p>
    <w:p w:rsidR="00C465A1" w:rsidRPr="00192ED7" w:rsidRDefault="00C465A1" w:rsidP="00C465A1">
      <w:pPr>
        <w:rPr>
          <w:lang w:eastAsia="x-none"/>
        </w:rPr>
      </w:pPr>
      <w:r>
        <w:rPr>
          <w:lang w:eastAsia="x-none"/>
        </w:rPr>
        <w:t>Les calculs ont été faits avec les deux solveurs</w:t>
      </w:r>
      <w:r w:rsidR="00D73292">
        <w:rPr>
          <w:lang w:eastAsia="x-none"/>
        </w:rPr>
        <w:t xml:space="preserve"> OptiStruct et Abaqus</w:t>
      </w:r>
      <w:r>
        <w:rPr>
          <w:lang w:eastAsia="x-none"/>
        </w:rPr>
        <w:t xml:space="preserve">, et les résultats ont été équivalents. Les figures de </w:t>
      </w:r>
      <w:r w:rsidR="00DE6AB4">
        <w:rPr>
          <w:lang w:eastAsia="x-none"/>
        </w:rPr>
        <w:t>l’</w:t>
      </w:r>
      <w:r w:rsidR="004F7B4F">
        <w:rPr>
          <w:lang w:eastAsia="x-none"/>
        </w:rPr>
        <w:fldChar w:fldCharType="begin"/>
      </w:r>
      <w:r w:rsidR="004F7B4F">
        <w:rPr>
          <w:lang w:eastAsia="x-none"/>
        </w:rPr>
        <w:instrText xml:space="preserve"> REF AnnexeD \h </w:instrText>
      </w:r>
      <w:r w:rsidR="004F7B4F">
        <w:rPr>
          <w:lang w:eastAsia="x-none"/>
        </w:rPr>
      </w:r>
      <w:r w:rsidR="004F7B4F">
        <w:rPr>
          <w:lang w:eastAsia="x-none"/>
        </w:rPr>
        <w:fldChar w:fldCharType="separate"/>
      </w:r>
      <w:r w:rsidR="00CB7728">
        <w:t xml:space="preserve">Annexe D </w:t>
      </w:r>
      <w:r w:rsidR="004F7B4F">
        <w:rPr>
          <w:lang w:eastAsia="x-none"/>
        </w:rPr>
        <w:fldChar w:fldCharType="end"/>
      </w:r>
      <w:r>
        <w:rPr>
          <w:lang w:eastAsia="x-none"/>
        </w:rPr>
        <w:t xml:space="preserve">sont extraites des résultats obtenus par OptiStruct et post-traités par </w:t>
      </w:r>
      <w:proofErr w:type="spellStart"/>
      <w:r>
        <w:rPr>
          <w:lang w:eastAsia="x-none"/>
        </w:rPr>
        <w:t>HyperView</w:t>
      </w:r>
      <w:proofErr w:type="spellEnd"/>
      <w:r>
        <w:rPr>
          <w:lang w:eastAsia="x-none"/>
        </w:rPr>
        <w:t>.</w:t>
      </w:r>
    </w:p>
    <w:p w:rsidR="00BD5672" w:rsidRPr="00676B58" w:rsidRDefault="008D7640" w:rsidP="00C465A1">
      <w:pPr>
        <w:rPr>
          <w:lang w:eastAsia="x-none"/>
        </w:rPr>
      </w:pPr>
      <w:commentRangeStart w:id="228"/>
      <w:r>
        <w:rPr>
          <w:lang w:eastAsia="x-none"/>
        </w:rPr>
        <w:t>En noir, sur les figures,</w:t>
      </w:r>
      <w:commentRangeEnd w:id="228"/>
      <w:r w:rsidR="00C85B29">
        <w:rPr>
          <w:rStyle w:val="Marquedecommentaire"/>
          <w:lang w:val="x-none"/>
        </w:rPr>
        <w:commentReference w:id="228"/>
      </w:r>
      <w:r>
        <w:rPr>
          <w:lang w:eastAsia="x-none"/>
        </w:rPr>
        <w:t xml:space="preserve"> les éléments dont les contraintes de Von Mises sont supérieures ou égales à la limite élastique de l’aluminium, i.e. 210 MPa.</w:t>
      </w:r>
      <w:r w:rsidR="00AB5C38">
        <w:rPr>
          <w:lang w:eastAsia="x-none"/>
        </w:rPr>
        <w:t xml:space="preserve"> Il apparait al</w:t>
      </w:r>
      <w:r w:rsidR="0004260B">
        <w:rPr>
          <w:lang w:eastAsia="x-none"/>
        </w:rPr>
        <w:t xml:space="preserve">ors que </w:t>
      </w:r>
      <w:r w:rsidR="00D453FE">
        <w:rPr>
          <w:lang w:eastAsia="x-none"/>
        </w:rPr>
        <w:t>la partie supérieure de la sellette plastifie en grande partie, surtout au niveau des vis et des jointures des voiles</w:t>
      </w:r>
      <w:r w:rsidR="00FB5D38">
        <w:rPr>
          <w:lang w:eastAsia="x-none"/>
        </w:rPr>
        <w:t xml:space="preserve"> </w:t>
      </w:r>
      <w:r w:rsidR="00D453FE">
        <w:rPr>
          <w:lang w:eastAsia="x-none"/>
        </w:rPr>
        <w:t>verticaux.</w:t>
      </w:r>
      <w:r w:rsidR="001121BB">
        <w:rPr>
          <w:lang w:eastAsia="x-none"/>
        </w:rPr>
        <w:t xml:space="preserve"> </w:t>
      </w:r>
      <w:r w:rsidR="00676B58">
        <w:rPr>
          <w:lang w:eastAsia="x-none"/>
        </w:rPr>
        <w:t xml:space="preserve">Les contraintes autour des vis sont </w:t>
      </w:r>
      <w:r w:rsidR="00676B58">
        <w:rPr>
          <w:i/>
          <w:lang w:eastAsia="x-none"/>
        </w:rPr>
        <w:t>acceptables</w:t>
      </w:r>
      <w:r w:rsidR="00765E38">
        <w:rPr>
          <w:lang w:eastAsia="x-none"/>
        </w:rPr>
        <w:t xml:space="preserve"> tant la modélisation des vis par des liaisons encastrement crée des sur-contraintes.</w:t>
      </w:r>
      <w:r w:rsidR="0002780E">
        <w:rPr>
          <w:lang w:eastAsia="x-none"/>
        </w:rPr>
        <w:t xml:space="preserve"> </w:t>
      </w:r>
      <w:r w:rsidR="00514AA7">
        <w:rPr>
          <w:lang w:eastAsia="x-none"/>
        </w:rPr>
        <w:t>Mais pour ce qui est des autres zones, cela n’est pas acceptable tant la structure peut sérieusement être compromise.</w:t>
      </w:r>
    </w:p>
    <w:p w:rsidR="00441CFC" w:rsidRDefault="00441CFC" w:rsidP="00441CFC">
      <w:pPr>
        <w:pStyle w:val="Titre2"/>
        <w:rPr>
          <w:lang w:val="fr-FR"/>
        </w:rPr>
      </w:pPr>
      <w:bookmarkStart w:id="229" w:name="_Toc425429971"/>
      <w:r>
        <w:rPr>
          <w:lang w:val="fr-FR"/>
        </w:rPr>
        <w:t>Optimisation</w:t>
      </w:r>
      <w:bookmarkEnd w:id="229"/>
    </w:p>
    <w:p w:rsidR="00EC76EB" w:rsidRDefault="00A50E19" w:rsidP="00EC76EB">
      <w:pPr>
        <w:rPr>
          <w:lang w:eastAsia="x-none"/>
        </w:rPr>
      </w:pPr>
      <w:commentRangeStart w:id="230"/>
      <w:r>
        <w:rPr>
          <w:lang w:eastAsia="x-none"/>
        </w:rPr>
        <w:t>A la</w:t>
      </w:r>
      <w:r w:rsidR="000473F7">
        <w:rPr>
          <w:lang w:eastAsia="x-none"/>
        </w:rPr>
        <w:t xml:space="preserve"> vu</w:t>
      </w:r>
      <w:r w:rsidR="00FD6F86">
        <w:rPr>
          <w:lang w:eastAsia="x-none"/>
        </w:rPr>
        <w:t>e</w:t>
      </w:r>
      <w:r w:rsidR="00EC76EB">
        <w:rPr>
          <w:lang w:eastAsia="x-none"/>
        </w:rPr>
        <w:t xml:space="preserve"> des résultats des calculs, il a</w:t>
      </w:r>
      <w:r w:rsidR="00D57C98">
        <w:rPr>
          <w:lang w:eastAsia="x-none"/>
        </w:rPr>
        <w:t xml:space="preserve"> paru évident qu’un renforcem</w:t>
      </w:r>
      <w:r w:rsidR="00A55A2B">
        <w:rPr>
          <w:lang w:eastAsia="x-none"/>
        </w:rPr>
        <w:t>ent de la sellette, surtout au niv</w:t>
      </w:r>
      <w:r w:rsidR="00C10D98">
        <w:rPr>
          <w:lang w:eastAsia="x-none"/>
        </w:rPr>
        <w:t>eau du voile supérieur, était nécessaire</w:t>
      </w:r>
      <w:commentRangeEnd w:id="230"/>
      <w:r w:rsidR="00C85B29">
        <w:rPr>
          <w:rStyle w:val="Marquedecommentaire"/>
          <w:lang w:val="x-none"/>
        </w:rPr>
        <w:commentReference w:id="230"/>
      </w:r>
      <w:r w:rsidR="00C10D98">
        <w:rPr>
          <w:lang w:eastAsia="x-none"/>
        </w:rPr>
        <w:t>.</w:t>
      </w:r>
      <w:r w:rsidR="001A3953">
        <w:rPr>
          <w:lang w:eastAsia="x-none"/>
        </w:rPr>
        <w:t xml:space="preserve"> Pour ce faire, la seule contrainte pour la définition d’un </w:t>
      </w:r>
      <w:r w:rsidR="001A3953">
        <w:rPr>
          <w:i/>
          <w:lang w:eastAsia="x-none"/>
        </w:rPr>
        <w:t xml:space="preserve">design </w:t>
      </w:r>
      <w:proofErr w:type="spellStart"/>
      <w:r w:rsidR="001A3953">
        <w:rPr>
          <w:i/>
          <w:lang w:eastAsia="x-none"/>
        </w:rPr>
        <w:t>space</w:t>
      </w:r>
      <w:proofErr w:type="spellEnd"/>
      <w:r w:rsidR="00150CDE">
        <w:rPr>
          <w:lang w:eastAsia="x-none"/>
        </w:rPr>
        <w:t xml:space="preserve"> est de laisser les surfaces latérales et les surfaces de contact sellette-tube et sellette-sol inchangées.</w:t>
      </w:r>
    </w:p>
    <w:p w:rsidR="00A55C09" w:rsidRDefault="00A55C09" w:rsidP="00EC76EB">
      <w:pPr>
        <w:rPr>
          <w:lang w:eastAsia="x-none"/>
        </w:rPr>
      </w:pPr>
    </w:p>
    <w:p w:rsidR="00A55C09" w:rsidRPr="008A0B7D" w:rsidRDefault="00A55C09" w:rsidP="00EC76EB">
      <w:pPr>
        <w:rPr>
          <w:lang w:eastAsia="x-none"/>
        </w:rPr>
      </w:pPr>
      <w:r>
        <w:rPr>
          <w:lang w:eastAsia="x-none"/>
        </w:rPr>
        <w:t xml:space="preserve">On parle de </w:t>
      </w:r>
      <w:r>
        <w:rPr>
          <w:i/>
          <w:lang w:eastAsia="x-none"/>
        </w:rPr>
        <w:t xml:space="preserve">design </w:t>
      </w:r>
      <w:proofErr w:type="spellStart"/>
      <w:r>
        <w:rPr>
          <w:i/>
          <w:lang w:eastAsia="x-none"/>
        </w:rPr>
        <w:t>space</w:t>
      </w:r>
      <w:proofErr w:type="spellEnd"/>
      <w:r>
        <w:rPr>
          <w:i/>
          <w:lang w:eastAsia="x-none"/>
        </w:rPr>
        <w:t xml:space="preserve"> </w:t>
      </w:r>
      <w:r>
        <w:rPr>
          <w:lang w:eastAsia="x-none"/>
        </w:rPr>
        <w:t>car il s’agit d’une optimisation topologique.</w:t>
      </w:r>
      <w:r w:rsidR="001C677B">
        <w:rPr>
          <w:lang w:eastAsia="x-none"/>
        </w:rPr>
        <w:t xml:space="preserve"> En effet, c’est une démarche de recherche d’un nouveau concept de sellette. Concept où toute la</w:t>
      </w:r>
      <w:r w:rsidR="00811420">
        <w:rPr>
          <w:lang w:eastAsia="x-none"/>
        </w:rPr>
        <w:t xml:space="preserve"> partie intérieure</w:t>
      </w:r>
      <w:r w:rsidR="001C677B">
        <w:rPr>
          <w:lang w:eastAsia="x-none"/>
        </w:rPr>
        <w:t xml:space="preserve"> délimitée par les surface</w:t>
      </w:r>
      <w:r w:rsidR="006A4646">
        <w:rPr>
          <w:lang w:eastAsia="x-none"/>
        </w:rPr>
        <w:t>s</w:t>
      </w:r>
      <w:r w:rsidR="001C677B">
        <w:rPr>
          <w:lang w:eastAsia="x-none"/>
        </w:rPr>
        <w:t xml:space="preserve"> précédemment citées</w:t>
      </w:r>
      <w:r w:rsidR="006A4646">
        <w:rPr>
          <w:lang w:eastAsia="x-none"/>
        </w:rPr>
        <w:t xml:space="preserve"> devient le </w:t>
      </w:r>
      <w:r w:rsidR="006A4646" w:rsidRPr="006A4646">
        <w:rPr>
          <w:i/>
          <w:lang w:eastAsia="x-none"/>
        </w:rPr>
        <w:t xml:space="preserve">design </w:t>
      </w:r>
      <w:proofErr w:type="spellStart"/>
      <w:r w:rsidR="006A4646" w:rsidRPr="006A4646">
        <w:rPr>
          <w:i/>
          <w:lang w:eastAsia="x-none"/>
        </w:rPr>
        <w:t>space</w:t>
      </w:r>
      <w:proofErr w:type="spellEnd"/>
      <w:r w:rsidR="008A0B7D">
        <w:rPr>
          <w:lang w:eastAsia="x-none"/>
        </w:rPr>
        <w:t>.</w:t>
      </w:r>
      <w:r w:rsidR="00CA3782">
        <w:rPr>
          <w:lang w:eastAsia="x-none"/>
        </w:rPr>
        <w:t xml:space="preserve"> </w:t>
      </w:r>
    </w:p>
    <w:p w:rsidR="000037FA" w:rsidRDefault="000037FA" w:rsidP="000037FA">
      <w:pPr>
        <w:pStyle w:val="Titre3"/>
        <w:rPr>
          <w:lang w:val="fr-FR"/>
        </w:rPr>
      </w:pPr>
      <w:bookmarkStart w:id="231" w:name="_Toc425429972"/>
      <w:r>
        <w:rPr>
          <w:lang w:val="fr-FR"/>
        </w:rPr>
        <w:t>Reconception</w:t>
      </w:r>
      <w:bookmarkEnd w:id="231"/>
    </w:p>
    <w:p w:rsidR="0001532B" w:rsidRDefault="006B07F5" w:rsidP="00FF16F1">
      <w:r>
        <w:t>Afin</w:t>
      </w:r>
      <w:r w:rsidR="00C0633E">
        <w:t xml:space="preserve"> de procéder à l’optimisation, </w:t>
      </w:r>
      <w:r w:rsidR="002F044F">
        <w:t xml:space="preserve">la sellette est reconçue sur NX comme l’illustre la </w:t>
      </w:r>
      <w:r w:rsidR="00DD7527">
        <w:fldChar w:fldCharType="begin"/>
      </w:r>
      <w:r w:rsidR="00DD7527">
        <w:instrText xml:space="preserve"> REF Figure15 \h </w:instrText>
      </w:r>
      <w:r w:rsidR="00DD7527">
        <w:fldChar w:fldCharType="separate"/>
      </w:r>
      <w:r w:rsidR="00CB7728">
        <w:t xml:space="preserve">Figure </w:t>
      </w:r>
      <w:r w:rsidR="00CB7728">
        <w:rPr>
          <w:noProof/>
        </w:rPr>
        <w:t>15</w:t>
      </w:r>
      <w:r w:rsidR="00DD7527">
        <w:fldChar w:fldCharType="end"/>
      </w:r>
      <w:r w:rsidR="002F044F">
        <w:t>.</w:t>
      </w:r>
    </w:p>
    <w:p w:rsidR="00A11D15" w:rsidRDefault="00A11D15" w:rsidP="00FF16F1"/>
    <w:p w:rsidR="00F86E62" w:rsidRDefault="00585AB4" w:rsidP="008F2885">
      <w:pPr>
        <w:keepNext/>
        <w:jc w:val="center"/>
      </w:pPr>
      <w:r>
        <w:rPr>
          <w:noProof/>
          <w:lang w:eastAsia="fr-FR"/>
        </w:rPr>
        <w:drawing>
          <wp:inline distT="0" distB="0" distL="0" distR="0" wp14:anchorId="1D8C6D3F" wp14:editId="2F47D318">
            <wp:extent cx="4718302" cy="3609975"/>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rotWithShape="1">
                    <a:blip r:embed="rId34">
                      <a:extLst>
                        <a:ext uri="{28A0092B-C50C-407E-A947-70E740481C1C}">
                          <a14:useLocalDpi xmlns:a14="http://schemas.microsoft.com/office/drawing/2010/main" val="0"/>
                        </a:ext>
                      </a:extLst>
                    </a:blip>
                    <a:srcRect t="17955" r="37397"/>
                    <a:stretch/>
                  </pic:blipFill>
                  <pic:spPr bwMode="auto">
                    <a:xfrm>
                      <a:off x="0" y="0"/>
                      <a:ext cx="4735373" cy="3623036"/>
                    </a:xfrm>
                    <a:prstGeom prst="rect">
                      <a:avLst/>
                    </a:prstGeom>
                    <a:ln>
                      <a:noFill/>
                    </a:ln>
                    <a:extLst>
                      <a:ext uri="{53640926-AAD7-44D8-BBD7-CCE9431645EC}">
                        <a14:shadowObscured xmlns:a14="http://schemas.microsoft.com/office/drawing/2010/main"/>
                      </a:ext>
                    </a:extLst>
                  </pic:spPr>
                </pic:pic>
              </a:graphicData>
            </a:graphic>
          </wp:inline>
        </w:drawing>
      </w:r>
    </w:p>
    <w:p w:rsidR="00A11D15" w:rsidRDefault="00F86E62" w:rsidP="00F86E62">
      <w:pPr>
        <w:pStyle w:val="Lgende"/>
        <w:rPr>
          <w:lang w:val="fr-FR"/>
        </w:rPr>
      </w:pPr>
      <w:bookmarkStart w:id="232" w:name="Figure15"/>
      <w:bookmarkStart w:id="233" w:name="_Toc425429890"/>
      <w:r>
        <w:t xml:space="preserve">Figure </w:t>
      </w:r>
      <w:r w:rsidR="00910827">
        <w:fldChar w:fldCharType="begin"/>
      </w:r>
      <w:r w:rsidR="00910827">
        <w:instrText xml:space="preserve"> SEQ Figure \* ARABIC </w:instrText>
      </w:r>
      <w:r w:rsidR="00910827">
        <w:fldChar w:fldCharType="separate"/>
      </w:r>
      <w:r w:rsidR="00C718B4">
        <w:rPr>
          <w:noProof/>
        </w:rPr>
        <w:t>15</w:t>
      </w:r>
      <w:r w:rsidR="00910827">
        <w:rPr>
          <w:noProof/>
        </w:rPr>
        <w:fldChar w:fldCharType="end"/>
      </w:r>
      <w:bookmarkEnd w:id="232"/>
      <w:r w:rsidR="0043302A">
        <w:rPr>
          <w:lang w:val="fr-FR"/>
        </w:rPr>
        <w:t xml:space="preserve"> – Sellette reconçue</w:t>
      </w:r>
      <w:bookmarkEnd w:id="233"/>
    </w:p>
    <w:p w:rsidR="00C94FE1" w:rsidRDefault="00C94FE1" w:rsidP="00C94FE1"/>
    <w:p w:rsidR="00C94FE1" w:rsidRDefault="00C94FE1" w:rsidP="00C94FE1">
      <w:r>
        <w:t xml:space="preserve">La partie jaune représente le </w:t>
      </w:r>
      <w:r>
        <w:rPr>
          <w:i/>
        </w:rPr>
        <w:t xml:space="preserve">design </w:t>
      </w:r>
      <w:proofErr w:type="spellStart"/>
      <w:r>
        <w:rPr>
          <w:i/>
        </w:rPr>
        <w:t>space</w:t>
      </w:r>
      <w:proofErr w:type="spellEnd"/>
      <w:r w:rsidR="00A71B96">
        <w:t xml:space="preserve"> sur lequel le problème d’optimisation sera applicable.</w:t>
      </w:r>
      <w:r w:rsidR="004418B9">
        <w:t xml:space="preserve"> En violet les deux plans de symétrie de la sellette</w:t>
      </w:r>
      <w:r w:rsidR="009C16E2">
        <w:t xml:space="preserve">, de </w:t>
      </w:r>
      <w:commentRangeStart w:id="234"/>
      <w:r w:rsidR="009C16E2">
        <w:t xml:space="preserve">normales </w:t>
      </w:r>
      <m:oMath>
        <m:acc>
          <m:accPr>
            <m:chr m:val="⃗"/>
            <m:ctrlPr>
              <w:rPr>
                <w:rFonts w:ascii="Cambria Math" w:hAnsi="Cambria Math"/>
                <w:i/>
              </w:rPr>
            </m:ctrlPr>
          </m:accPr>
          <m:e>
            <m:r>
              <w:rPr>
                <w:rFonts w:ascii="Cambria Math" w:hAnsi="Cambria Math"/>
              </w:rPr>
              <m:t>x</m:t>
            </m:r>
          </m:e>
        </m:acc>
      </m:oMath>
      <w:r w:rsidR="00BF4F42">
        <w:t xml:space="preserve"> et</w:t>
      </w:r>
      <m:oMath>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rsidR="004418B9">
        <w:t>.</w:t>
      </w:r>
      <w:commentRangeEnd w:id="234"/>
      <w:r w:rsidR="00C85B29">
        <w:rPr>
          <w:rStyle w:val="Marquedecommentaire"/>
          <w:lang w:val="x-none"/>
        </w:rPr>
        <w:commentReference w:id="234"/>
      </w:r>
    </w:p>
    <w:p w:rsidR="00320FC1" w:rsidRPr="00C94FE1" w:rsidRDefault="00320FC1" w:rsidP="00C94FE1"/>
    <w:p w:rsidR="000037FA" w:rsidRDefault="000037FA" w:rsidP="000037FA">
      <w:pPr>
        <w:pStyle w:val="Titre3"/>
        <w:rPr>
          <w:lang w:val="fr-FR"/>
        </w:rPr>
      </w:pPr>
      <w:bookmarkStart w:id="235" w:name="_Ref424912235"/>
      <w:bookmarkStart w:id="236" w:name="_Toc425429973"/>
      <w:r>
        <w:rPr>
          <w:lang w:val="fr-FR"/>
        </w:rPr>
        <w:t>OptiStruct</w:t>
      </w:r>
      <w:bookmarkEnd w:id="235"/>
      <w:bookmarkEnd w:id="236"/>
    </w:p>
    <w:p w:rsidR="0031613F" w:rsidRDefault="0031613F" w:rsidP="0031613F">
      <w:r>
        <w:t>La mise en donnée du problème d’optimisation adoptée sur OptiStruct est la suivante :</w:t>
      </w:r>
    </w:p>
    <w:p w:rsidR="0031613F" w:rsidRDefault="0031613F" w:rsidP="0031613F"/>
    <w:p w:rsidR="0031613F" w:rsidRDefault="0031613F" w:rsidP="0031613F">
      <w:pPr>
        <w:pStyle w:val="Paragraphedeliste"/>
        <w:numPr>
          <w:ilvl w:val="0"/>
          <w:numId w:val="21"/>
        </w:numPr>
      </w:pPr>
      <w:r>
        <w:rPr>
          <w:b/>
        </w:rPr>
        <w:t xml:space="preserve">Objectif : </w:t>
      </w:r>
      <w:r>
        <w:t xml:space="preserve">Minimiser </w:t>
      </w:r>
      <w:r w:rsidR="00DF5809">
        <w:t>la masse totale de la sellette</w:t>
      </w:r>
    </w:p>
    <w:p w:rsidR="0031613F" w:rsidRDefault="0031613F" w:rsidP="0031613F">
      <w:pPr>
        <w:pStyle w:val="Paragraphedeliste"/>
        <w:numPr>
          <w:ilvl w:val="0"/>
          <w:numId w:val="21"/>
        </w:numPr>
      </w:pPr>
      <w:r>
        <w:rPr>
          <w:b/>
        </w:rPr>
        <w:t xml:space="preserve">Contraintes : </w:t>
      </w:r>
    </w:p>
    <w:p w:rsidR="0031613F" w:rsidRDefault="00AF0B83" w:rsidP="0031613F">
      <w:pPr>
        <w:pStyle w:val="Paragraphedeliste"/>
        <w:numPr>
          <w:ilvl w:val="0"/>
          <w:numId w:val="22"/>
        </w:numPr>
      </w:pPr>
      <w:r>
        <w:t xml:space="preserve">Contraintes de Von Mises sur tous les éléments constitutifs de la sellette inférieurs à la </w:t>
      </w:r>
      <w:del w:id="237" w:author="Alexandre ROSCHEWITZ" w:date="2015-07-27T18:16:00Z">
        <w:r w:rsidDel="00C85B29">
          <w:delText xml:space="preserve"> </w:delText>
        </w:r>
      </w:del>
      <w:r>
        <w:t>limite élastique de l’aluminium</w:t>
      </w:r>
      <w:ins w:id="238" w:author="Alexandre ROSCHEWITZ" w:date="2015-07-27T18:17:00Z">
        <w:r w:rsidR="00C85B29">
          <w:t xml:space="preserve"> utilisé</w:t>
        </w:r>
      </w:ins>
      <w:r>
        <w:t>, i.e. à 210 MPa.</w:t>
      </w:r>
    </w:p>
    <w:p w:rsidR="0031613F" w:rsidRDefault="0031613F" w:rsidP="0031613F">
      <w:pPr>
        <w:pStyle w:val="Paragraphedeliste"/>
        <w:numPr>
          <w:ilvl w:val="0"/>
          <w:numId w:val="22"/>
        </w:numPr>
      </w:pPr>
      <w:r>
        <w:t xml:space="preserve">Sens de démoulage </w:t>
      </w:r>
      <w:r w:rsidR="001711FF">
        <w:t>double</w:t>
      </w:r>
      <w:r w:rsidR="00D22476">
        <w:t xml:space="preserve"> </w:t>
      </w:r>
      <w:r>
        <w:t>selon</w:t>
      </w:r>
      <m:oMath>
        <m:r>
          <w:rPr>
            <w:rFonts w:ascii="Cambria Math" w:hAnsi="Cambria Math"/>
          </w:rPr>
          <m:t xml:space="preserve"> ±</m:t>
        </m:r>
        <m:acc>
          <m:accPr>
            <m:chr m:val="⃗"/>
            <m:ctrlPr>
              <w:rPr>
                <w:rFonts w:ascii="Cambria Math" w:hAnsi="Cambria Math"/>
                <w:i/>
              </w:rPr>
            </m:ctrlPr>
          </m:accPr>
          <m:e>
            <m:r>
              <w:rPr>
                <w:rFonts w:ascii="Cambria Math" w:hAnsi="Cambria Math"/>
              </w:rPr>
              <m:t>y</m:t>
            </m:r>
          </m:e>
        </m:acc>
      </m:oMath>
      <w:r>
        <w:t xml:space="preserve">, contrainte de fabrication imposée par le </w:t>
      </w:r>
      <w:r w:rsidR="000A4280">
        <w:t>fondeur</w:t>
      </w:r>
      <w:r>
        <w:t>.</w:t>
      </w:r>
    </w:p>
    <w:p w:rsidR="0031613F" w:rsidRDefault="00EF5A39" w:rsidP="0031613F">
      <w:pPr>
        <w:pStyle w:val="Paragraphedeliste"/>
        <w:numPr>
          <w:ilvl w:val="0"/>
          <w:numId w:val="22"/>
        </w:numPr>
      </w:pPr>
      <w:r>
        <w:t>Deux plans de symétrie.</w:t>
      </w:r>
    </w:p>
    <w:p w:rsidR="0031613F" w:rsidRDefault="0031613F" w:rsidP="0031613F"/>
    <w:p w:rsidR="0031613F" w:rsidRDefault="0031613F" w:rsidP="0031613F">
      <w:r>
        <w:t xml:space="preserve">Aussi, les paramètres </w:t>
      </w:r>
      <w:proofErr w:type="spellStart"/>
      <w:r w:rsidRPr="007A4884">
        <w:rPr>
          <w:i/>
        </w:rPr>
        <w:t>mindim</w:t>
      </w:r>
      <w:proofErr w:type="spellEnd"/>
      <w:r>
        <w:t xml:space="preserve"> et </w:t>
      </w:r>
      <w:proofErr w:type="spellStart"/>
      <w:r w:rsidRPr="007A4884">
        <w:rPr>
          <w:i/>
        </w:rPr>
        <w:t>discrete</w:t>
      </w:r>
      <w:proofErr w:type="spellEnd"/>
      <w:r>
        <w:t xml:space="preserve"> ont été utilisés pour les valeurs respectives de 18 mm, aussi une contrainte de fabrication imposée par le</w:t>
      </w:r>
      <w:r w:rsidR="009F651A">
        <w:t xml:space="preserve"> fondeur</w:t>
      </w:r>
      <w:r>
        <w:t xml:space="preserve">, et </w:t>
      </w:r>
      <w:commentRangeStart w:id="239"/>
      <w:r>
        <w:t>3</w:t>
      </w:r>
      <w:commentRangeEnd w:id="239"/>
      <w:r w:rsidR="00C85B29">
        <w:rPr>
          <w:rStyle w:val="Marquedecommentaire"/>
          <w:lang w:val="x-none"/>
        </w:rPr>
        <w:commentReference w:id="239"/>
      </w:r>
      <w:r>
        <w:t>.</w:t>
      </w:r>
    </w:p>
    <w:p w:rsidR="0011355E" w:rsidRDefault="0011355E" w:rsidP="0031613F"/>
    <w:p w:rsidR="00BD39A7" w:rsidRDefault="00164C09" w:rsidP="0031613F">
      <w:r>
        <w:t xml:space="preserve">La structure étant </w:t>
      </w:r>
      <w:r w:rsidR="00AE6FB9">
        <w:t xml:space="preserve">massive et volumineuse, il n’était pas concevable de </w:t>
      </w:r>
      <w:commentRangeStart w:id="240"/>
      <w:r w:rsidR="00AE6FB9">
        <w:t xml:space="preserve">performer </w:t>
      </w:r>
      <w:commentRangeEnd w:id="240"/>
      <w:r w:rsidR="00C85B29">
        <w:rPr>
          <w:rStyle w:val="Marquedecommentaire"/>
          <w:lang w:val="x-none"/>
        </w:rPr>
        <w:commentReference w:id="240"/>
      </w:r>
      <w:r w:rsidR="00AE6FB9">
        <w:t>une optimisation en l’ayant maillée en éléments tétraédriques</w:t>
      </w:r>
      <w:r w:rsidR="0011607D">
        <w:t xml:space="preserve"> à dix nœuds (tetra10 , ctetra10)</w:t>
      </w:r>
      <w:r w:rsidR="00D90EF5">
        <w:t xml:space="preserve">. Le temps de calcul aurait été </w:t>
      </w:r>
      <w:commentRangeStart w:id="241"/>
      <w:r w:rsidR="00D90EF5">
        <w:t>faramineux</w:t>
      </w:r>
      <w:commentRangeEnd w:id="241"/>
      <w:r w:rsidR="00C85B29">
        <w:rPr>
          <w:rStyle w:val="Marquedecommentaire"/>
          <w:lang w:val="x-none"/>
        </w:rPr>
        <w:commentReference w:id="241"/>
      </w:r>
      <w:r w:rsidR="00D90EF5">
        <w:t xml:space="preserve">, et </w:t>
      </w:r>
      <w:commentRangeStart w:id="242"/>
      <w:r w:rsidR="00D90EF5">
        <w:t xml:space="preserve">inconcevable pour une réalisation en industrie, </w:t>
      </w:r>
      <w:r w:rsidR="00A13C85">
        <w:t xml:space="preserve">surtout </w:t>
      </w:r>
      <w:r w:rsidR="00D90EF5">
        <w:t xml:space="preserve">pour </w:t>
      </w:r>
      <w:r w:rsidR="00A13C85">
        <w:t>le</w:t>
      </w:r>
      <w:r w:rsidR="00D90EF5">
        <w:t xml:space="preserve"> client</w:t>
      </w:r>
      <w:commentRangeEnd w:id="242"/>
      <w:r w:rsidR="00C85B29">
        <w:rPr>
          <w:rStyle w:val="Marquedecommentaire"/>
          <w:lang w:val="x-none"/>
        </w:rPr>
        <w:commentReference w:id="242"/>
      </w:r>
      <w:r w:rsidR="00D90EF5">
        <w:t>.</w:t>
      </w:r>
      <w:r w:rsidR="00E81255">
        <w:t xml:space="preserve"> </w:t>
      </w:r>
    </w:p>
    <w:p w:rsidR="00BD39A7" w:rsidRDefault="00BD39A7" w:rsidP="0031613F"/>
    <w:p w:rsidR="002809D5" w:rsidRDefault="00E81255" w:rsidP="0031613F">
      <w:r>
        <w:t>La démarche adoptée a donc été d</w:t>
      </w:r>
      <w:r w:rsidR="00BD39A7">
        <w:t xml:space="preserve">e mailler en éléments à quatre nœuds </w:t>
      </w:r>
      <w:del w:id="243" w:author="Alexandre ROSCHEWITZ" w:date="2015-07-27T18:20:00Z">
        <w:r w:rsidR="00BD39A7" w:rsidDel="00C85B29">
          <w:delText>seulement</w:delText>
        </w:r>
        <w:r w:rsidR="00785E26" w:rsidDel="00C85B29">
          <w:delText xml:space="preserve"> </w:delText>
        </w:r>
      </w:del>
      <w:ins w:id="244" w:author="Alexandre ROSCHEWITZ" w:date="2015-07-27T18:20:00Z">
        <w:r w:rsidR="00C85B29">
          <w:t xml:space="preserve">(linéaires) </w:t>
        </w:r>
      </w:ins>
      <w:r w:rsidR="00785E26">
        <w:t>et</w:t>
      </w:r>
      <w:r w:rsidR="00BD39A7">
        <w:t xml:space="preserve"> d</w:t>
      </w:r>
      <w:r>
        <w:t xml:space="preserve">’effectuer plusieurs optimisations topologiques successives, en raffinant les éléments du </w:t>
      </w:r>
      <w:r>
        <w:rPr>
          <w:i/>
        </w:rPr>
        <w:t xml:space="preserve">design </w:t>
      </w:r>
      <w:proofErr w:type="spellStart"/>
      <w:r>
        <w:rPr>
          <w:i/>
        </w:rPr>
        <w:t>space</w:t>
      </w:r>
      <w:proofErr w:type="spellEnd"/>
      <w:r>
        <w:rPr>
          <w:i/>
        </w:rPr>
        <w:t xml:space="preserve"> </w:t>
      </w:r>
      <w:r>
        <w:t>d’une itération à l’autre.</w:t>
      </w:r>
      <w:r w:rsidR="008F3E30">
        <w:t xml:space="preserve"> Les résultats obtenus sont recensés dans la </w:t>
      </w:r>
      <w:r w:rsidR="001F2241">
        <w:fldChar w:fldCharType="begin"/>
      </w:r>
      <w:r w:rsidR="001F2241">
        <w:instrText xml:space="preserve"> REF Figure16 \h </w:instrText>
      </w:r>
      <w:r w:rsidR="001F2241">
        <w:fldChar w:fldCharType="separate"/>
      </w:r>
      <w:r w:rsidR="00CB7728">
        <w:t xml:space="preserve">Figure </w:t>
      </w:r>
      <w:r w:rsidR="00CB7728">
        <w:rPr>
          <w:noProof/>
        </w:rPr>
        <w:t>16</w:t>
      </w:r>
      <w:r w:rsidR="001F2241">
        <w:fldChar w:fldCharType="end"/>
      </w:r>
      <w:r w:rsidR="008F3E30">
        <w:t>.</w:t>
      </w:r>
    </w:p>
    <w:p w:rsidR="002809D5" w:rsidRDefault="002809D5" w:rsidP="0031613F"/>
    <w:tbl>
      <w:tblPr>
        <w:tblStyle w:val="Grilledutableau"/>
        <w:tblW w:w="11199" w:type="dxa"/>
        <w:jc w:val="center"/>
        <w:tblInd w:w="-743" w:type="dxa"/>
        <w:tblLook w:val="04A0" w:firstRow="1" w:lastRow="0" w:firstColumn="1" w:lastColumn="0" w:noHBand="0" w:noVBand="1"/>
      </w:tblPr>
      <w:tblGrid>
        <w:gridCol w:w="3818"/>
        <w:gridCol w:w="3606"/>
        <w:gridCol w:w="3775"/>
      </w:tblGrid>
      <w:tr w:rsidR="002809D5" w:rsidTr="00814C5F">
        <w:trPr>
          <w:jc w:val="center"/>
        </w:trPr>
        <w:tc>
          <w:tcPr>
            <w:tcW w:w="4055" w:type="dxa"/>
            <w:vMerge w:val="restart"/>
            <w:tcBorders>
              <w:top w:val="nil"/>
              <w:left w:val="nil"/>
            </w:tcBorders>
            <w:vAlign w:val="bottom"/>
          </w:tcPr>
          <w:p w:rsidR="008A2C11" w:rsidRDefault="004E5451" w:rsidP="00814C5F">
            <w:pPr>
              <w:jc w:val="left"/>
            </w:pPr>
            <w:r w:rsidRPr="004E5451">
              <w:rPr>
                <w:noProof/>
                <w:lang w:eastAsia="fr-FR"/>
              </w:rPr>
              <w:drawing>
                <wp:inline distT="0" distB="0" distL="0" distR="0" wp14:anchorId="717A04F3" wp14:editId="711CD82F">
                  <wp:extent cx="2201875" cy="1702757"/>
                  <wp:effectExtent l="0" t="0" r="8255" b="0"/>
                  <wp:docPr id="22" name="Espace réservé du contenu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Espace réservé du contenu 11"/>
                          <pic:cNvPicPr>
                            <a:picLocks noGrp="1" noChangeAspect="1"/>
                          </pic:cNvPicPr>
                        </pic:nvPicPr>
                        <pic:blipFill rotWithShape="1">
                          <a:blip r:embed="rId35" cstate="print">
                            <a:extLst>
                              <a:ext uri="{28A0092B-C50C-407E-A947-70E740481C1C}">
                                <a14:useLocalDpi xmlns:a14="http://schemas.microsoft.com/office/drawing/2010/main" val="0"/>
                              </a:ext>
                            </a:extLst>
                          </a:blip>
                          <a:srcRect l="8659" r="27041"/>
                          <a:stretch/>
                        </pic:blipFill>
                        <pic:spPr>
                          <a:xfrm>
                            <a:off x="0" y="0"/>
                            <a:ext cx="2206439" cy="1706286"/>
                          </a:xfrm>
                          <a:prstGeom prst="snipRoundRect">
                            <a:avLst>
                              <a:gd name="adj1" fmla="val 23533"/>
                              <a:gd name="adj2" fmla="val 16667"/>
                            </a:avLst>
                          </a:prstGeom>
                          <a:noFill/>
                        </pic:spPr>
                      </pic:pic>
                    </a:graphicData>
                  </a:graphic>
                </wp:inline>
              </w:drawing>
            </w:r>
          </w:p>
          <w:p w:rsidR="008A2C11" w:rsidRDefault="008A2C11" w:rsidP="00814C5F">
            <w:pPr>
              <w:jc w:val="left"/>
            </w:pPr>
          </w:p>
          <w:p w:rsidR="002809D5" w:rsidRPr="008A2C11" w:rsidRDefault="008A2C11" w:rsidP="00814C5F">
            <w:pPr>
              <w:jc w:val="left"/>
              <w:rPr>
                <w:b/>
              </w:rPr>
            </w:pPr>
            <w:r w:rsidRPr="008A2C11">
              <w:rPr>
                <w:b/>
              </w:rPr>
              <w:t>a)</w:t>
            </w:r>
          </w:p>
        </w:tc>
        <w:tc>
          <w:tcPr>
            <w:tcW w:w="3169" w:type="dxa"/>
            <w:tcBorders>
              <w:top w:val="nil"/>
              <w:bottom w:val="nil"/>
            </w:tcBorders>
          </w:tcPr>
          <w:p w:rsidR="002809D5" w:rsidRDefault="00882FBA" w:rsidP="0031613F">
            <w:r w:rsidRPr="00882FBA">
              <w:rPr>
                <w:b/>
              </w:rPr>
              <w:t>b)</w:t>
            </w:r>
            <w:r w:rsidR="004E5451" w:rsidRPr="004E5451">
              <w:rPr>
                <w:noProof/>
                <w:lang w:eastAsia="fr-FR"/>
              </w:rPr>
              <w:drawing>
                <wp:inline distT="0" distB="0" distL="0" distR="0" wp14:anchorId="7A9E714A" wp14:editId="2B6D2B94">
                  <wp:extent cx="2152508" cy="1492301"/>
                  <wp:effectExtent l="0" t="0" r="635" b="0"/>
                  <wp:docPr id="41989" name="Espace réservé du contenu 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89" name="Espace réservé du contenu 23"/>
                          <pic:cNvPicPr>
                            <a:picLocks noGrp="1" noChangeAspect="1"/>
                          </pic:cNvPicPr>
                        </pic:nvPicPr>
                        <pic:blipFill>
                          <a:blip r:embed="rId36" cstate="print">
                            <a:extLst>
                              <a:ext uri="{28A0092B-C50C-407E-A947-70E740481C1C}">
                                <a14:useLocalDpi xmlns:a14="http://schemas.microsoft.com/office/drawing/2010/main" val="0"/>
                              </a:ext>
                            </a:extLst>
                          </a:blip>
                          <a:srcRect l="18591" t="16597" r="21637"/>
                          <a:stretch>
                            <a:fillRect/>
                          </a:stretch>
                        </pic:blipFill>
                        <pic:spPr bwMode="auto">
                          <a:xfrm>
                            <a:off x="0" y="0"/>
                            <a:ext cx="2158724" cy="1496610"/>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3975" w:type="dxa"/>
            <w:tcBorders>
              <w:top w:val="nil"/>
              <w:bottom w:val="nil"/>
              <w:right w:val="nil"/>
            </w:tcBorders>
          </w:tcPr>
          <w:p w:rsidR="002809D5" w:rsidRDefault="00882FBA" w:rsidP="0031613F">
            <w:r w:rsidRPr="00882FBA">
              <w:rPr>
                <w:b/>
              </w:rPr>
              <w:t>d)</w:t>
            </w:r>
            <w:r w:rsidR="004E5451" w:rsidRPr="004E5451">
              <w:rPr>
                <w:noProof/>
                <w:lang w:eastAsia="fr-FR"/>
              </w:rPr>
              <w:drawing>
                <wp:inline distT="0" distB="0" distL="0" distR="0" wp14:anchorId="162DA4CF" wp14:editId="70185D15">
                  <wp:extent cx="2194560" cy="1417766"/>
                  <wp:effectExtent l="0" t="0" r="0" b="0"/>
                  <wp:docPr id="41996" name="Picture 3" descr="C:\Users\iraid\Documents\PPT mi-stage\images\settelle top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 name="Picture 3" descr="C:\Users\iraid\Documents\PPT mi-stage\images\settelle topo3.png"/>
                          <pic:cNvPicPr>
                            <a:picLocks noChangeAspect="1" noChangeArrowheads="1"/>
                          </pic:cNvPicPr>
                        </pic:nvPicPr>
                        <pic:blipFill>
                          <a:blip r:embed="rId37" cstate="print">
                            <a:extLst>
                              <a:ext uri="{28A0092B-C50C-407E-A947-70E740481C1C}">
                                <a14:useLocalDpi xmlns:a14="http://schemas.microsoft.com/office/drawing/2010/main" val="0"/>
                              </a:ext>
                            </a:extLst>
                          </a:blip>
                          <a:srcRect l="12111" t="24342" r="31239" b="2007"/>
                          <a:stretch>
                            <a:fillRect/>
                          </a:stretch>
                        </pic:blipFill>
                        <pic:spPr bwMode="auto">
                          <a:xfrm>
                            <a:off x="0" y="0"/>
                            <a:ext cx="2199267" cy="1420807"/>
                          </a:xfrm>
                          <a:prstGeom prst="rect">
                            <a:avLst/>
                          </a:prstGeom>
                          <a:noFill/>
                          <a:ln>
                            <a:noFill/>
                          </a:ln>
                          <a:extLst/>
                        </pic:spPr>
                      </pic:pic>
                    </a:graphicData>
                  </a:graphic>
                </wp:inline>
              </w:drawing>
            </w:r>
          </w:p>
        </w:tc>
      </w:tr>
      <w:tr w:rsidR="002809D5" w:rsidTr="00BE3926">
        <w:trPr>
          <w:jc w:val="center"/>
        </w:trPr>
        <w:tc>
          <w:tcPr>
            <w:tcW w:w="4055" w:type="dxa"/>
            <w:vMerge/>
            <w:tcBorders>
              <w:left w:val="nil"/>
              <w:bottom w:val="nil"/>
            </w:tcBorders>
          </w:tcPr>
          <w:p w:rsidR="002809D5" w:rsidRDefault="002809D5" w:rsidP="0031613F"/>
        </w:tc>
        <w:tc>
          <w:tcPr>
            <w:tcW w:w="3169" w:type="dxa"/>
            <w:tcBorders>
              <w:top w:val="nil"/>
              <w:bottom w:val="nil"/>
            </w:tcBorders>
          </w:tcPr>
          <w:p w:rsidR="002809D5" w:rsidRDefault="004E5451" w:rsidP="00882FBA">
            <w:r w:rsidRPr="004E5451">
              <w:rPr>
                <w:noProof/>
                <w:lang w:eastAsia="fr-FR"/>
              </w:rPr>
              <w:drawing>
                <wp:inline distT="0" distB="0" distL="0" distR="0" wp14:anchorId="71B7DE32" wp14:editId="35D40FD6">
                  <wp:extent cx="2150669" cy="1482788"/>
                  <wp:effectExtent l="0" t="0" r="2540" b="3175"/>
                  <wp:docPr id="4199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 name="Image 24"/>
                          <pic:cNvPicPr>
                            <a:picLocks noChangeAspect="1"/>
                          </pic:cNvPicPr>
                        </pic:nvPicPr>
                        <pic:blipFill>
                          <a:blip r:embed="rId38" cstate="print">
                            <a:extLst>
                              <a:ext uri="{28A0092B-C50C-407E-A947-70E740481C1C}">
                                <a14:useLocalDpi xmlns:a14="http://schemas.microsoft.com/office/drawing/2010/main" val="0"/>
                              </a:ext>
                            </a:extLst>
                          </a:blip>
                          <a:srcRect l="18358" t="17688" r="22229"/>
                          <a:stretch>
                            <a:fillRect/>
                          </a:stretch>
                        </pic:blipFill>
                        <pic:spPr bwMode="auto">
                          <a:xfrm>
                            <a:off x="0" y="0"/>
                            <a:ext cx="2155160" cy="1485885"/>
                          </a:xfrm>
                          <a:prstGeom prst="rect">
                            <a:avLst/>
                          </a:prstGeom>
                          <a:noFill/>
                          <a:ln>
                            <a:noFill/>
                          </a:ln>
                          <a:extLst/>
                        </pic:spPr>
                      </pic:pic>
                    </a:graphicData>
                  </a:graphic>
                </wp:inline>
              </w:drawing>
            </w:r>
            <w:r w:rsidR="00882FBA">
              <w:rPr>
                <w:b/>
              </w:rPr>
              <w:t>c</w:t>
            </w:r>
            <w:r w:rsidR="00814C5F" w:rsidRPr="00814C5F">
              <w:rPr>
                <w:b/>
              </w:rPr>
              <w:t>)</w:t>
            </w:r>
          </w:p>
        </w:tc>
        <w:tc>
          <w:tcPr>
            <w:tcW w:w="3975" w:type="dxa"/>
            <w:tcBorders>
              <w:top w:val="nil"/>
              <w:bottom w:val="nil"/>
              <w:right w:val="nil"/>
            </w:tcBorders>
          </w:tcPr>
          <w:p w:rsidR="00814C5F" w:rsidRDefault="004E5451" w:rsidP="00A73BE0">
            <w:pPr>
              <w:ind w:right="-284"/>
            </w:pPr>
            <w:r w:rsidRPr="004E5451">
              <w:rPr>
                <w:noProof/>
                <w:lang w:eastAsia="fr-FR"/>
              </w:rPr>
              <w:drawing>
                <wp:inline distT="0" distB="0" distL="0" distR="0" wp14:anchorId="23705F55" wp14:editId="29060A82">
                  <wp:extent cx="2275027" cy="1467387"/>
                  <wp:effectExtent l="0" t="0" r="0" b="0"/>
                  <wp:docPr id="4199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 name="Image 27"/>
                          <pic:cNvPicPr>
                            <a:picLocks noChangeAspect="1"/>
                          </pic:cNvPicPr>
                        </pic:nvPicPr>
                        <pic:blipFill>
                          <a:blip r:embed="rId39" cstate="print">
                            <a:extLst>
                              <a:ext uri="{28A0092B-C50C-407E-A947-70E740481C1C}">
                                <a14:useLocalDpi xmlns:a14="http://schemas.microsoft.com/office/drawing/2010/main" val="0"/>
                              </a:ext>
                            </a:extLst>
                          </a:blip>
                          <a:srcRect l="11420" t="22878" r="30719" b="2084"/>
                          <a:stretch>
                            <a:fillRect/>
                          </a:stretch>
                        </pic:blipFill>
                        <pic:spPr bwMode="auto">
                          <a:xfrm>
                            <a:off x="0" y="0"/>
                            <a:ext cx="2281892" cy="1471815"/>
                          </a:xfrm>
                          <a:prstGeom prst="rect">
                            <a:avLst/>
                          </a:prstGeom>
                          <a:noFill/>
                          <a:ln>
                            <a:noFill/>
                          </a:ln>
                          <a:extLst/>
                        </pic:spPr>
                      </pic:pic>
                    </a:graphicData>
                  </a:graphic>
                </wp:inline>
              </w:drawing>
            </w:r>
          </w:p>
          <w:p w:rsidR="002809D5" w:rsidRPr="00814C5F" w:rsidRDefault="00882FBA" w:rsidP="00B5078C">
            <w:pPr>
              <w:keepNext/>
              <w:ind w:right="-284"/>
              <w:rPr>
                <w:b/>
              </w:rPr>
            </w:pPr>
            <w:r>
              <w:rPr>
                <w:b/>
              </w:rPr>
              <w:t>e</w:t>
            </w:r>
            <w:r w:rsidR="00814C5F" w:rsidRPr="00814C5F">
              <w:rPr>
                <w:b/>
              </w:rPr>
              <w:t>)</w:t>
            </w:r>
          </w:p>
        </w:tc>
      </w:tr>
    </w:tbl>
    <w:p w:rsidR="0011355E" w:rsidRPr="00B5078C" w:rsidRDefault="00B5078C" w:rsidP="00B5078C">
      <w:pPr>
        <w:pStyle w:val="Lgende"/>
        <w:rPr>
          <w:lang w:val="fr-FR"/>
        </w:rPr>
      </w:pPr>
      <w:bookmarkStart w:id="245" w:name="Figure16"/>
      <w:bookmarkStart w:id="246" w:name="_Toc425429891"/>
      <w:r>
        <w:t xml:space="preserve">Figure </w:t>
      </w:r>
      <w:r w:rsidR="00910827">
        <w:fldChar w:fldCharType="begin"/>
      </w:r>
      <w:r w:rsidR="00910827">
        <w:instrText xml:space="preserve"> SEQ Figure \* ARABIC </w:instrText>
      </w:r>
      <w:r w:rsidR="00910827">
        <w:fldChar w:fldCharType="separate"/>
      </w:r>
      <w:r w:rsidR="00C718B4">
        <w:rPr>
          <w:noProof/>
        </w:rPr>
        <w:t>16</w:t>
      </w:r>
      <w:r w:rsidR="00910827">
        <w:rPr>
          <w:noProof/>
        </w:rPr>
        <w:fldChar w:fldCharType="end"/>
      </w:r>
      <w:bookmarkEnd w:id="245"/>
      <w:r>
        <w:rPr>
          <w:lang w:val="fr-FR"/>
        </w:rPr>
        <w:t xml:space="preserve"> – Etap</w:t>
      </w:r>
      <w:r w:rsidR="009A3AF0">
        <w:rPr>
          <w:lang w:val="fr-FR"/>
        </w:rPr>
        <w:t>es</w:t>
      </w:r>
      <w:r w:rsidR="00A152F7">
        <w:rPr>
          <w:lang w:val="fr-FR"/>
        </w:rPr>
        <w:t xml:space="preserve"> accomplies dans l’optimisation topologique de la sellette</w:t>
      </w:r>
      <w:r w:rsidR="000271AA">
        <w:rPr>
          <w:lang w:val="fr-FR"/>
        </w:rPr>
        <w:t xml:space="preserve"> par OptiStruct</w:t>
      </w:r>
      <w:bookmarkEnd w:id="246"/>
    </w:p>
    <w:p w:rsidR="00457974" w:rsidRDefault="00457974" w:rsidP="0031613F"/>
    <w:p w:rsidR="00457974" w:rsidRDefault="0029513A" w:rsidP="0031613F">
      <w:r>
        <w:t xml:space="preserve">La </w:t>
      </w:r>
      <w:r>
        <w:fldChar w:fldCharType="begin"/>
      </w:r>
      <w:r>
        <w:instrText xml:space="preserve"> REF Figure16 \h </w:instrText>
      </w:r>
      <w:r>
        <w:fldChar w:fldCharType="separate"/>
      </w:r>
      <w:r w:rsidR="00CB7728">
        <w:t xml:space="preserve">Figure </w:t>
      </w:r>
      <w:r w:rsidR="00CB7728">
        <w:rPr>
          <w:noProof/>
        </w:rPr>
        <w:t>16</w:t>
      </w:r>
      <w:r>
        <w:fldChar w:fldCharType="end"/>
      </w:r>
      <w:r w:rsidR="001D4D0A">
        <w:t>-</w:t>
      </w:r>
      <w:r>
        <w:t>a est le résultat d’une mauvaise manipulation sur OptiStruct.</w:t>
      </w:r>
      <w:r w:rsidR="00D83A5A">
        <w:t xml:space="preserve"> En effet, combinées, les contraintes de démoulage et de symétrie doivent être utilisées avec précaution.</w:t>
      </w:r>
      <w:r w:rsidR="007F409D">
        <w:t xml:space="preserve"> </w:t>
      </w:r>
      <w:commentRangeStart w:id="247"/>
      <w:r w:rsidR="007F409D">
        <w:t>En effet</w:t>
      </w:r>
      <w:commentRangeEnd w:id="247"/>
      <w:r w:rsidR="00C85B29">
        <w:rPr>
          <w:rStyle w:val="Marquedecommentaire"/>
          <w:lang w:val="x-none"/>
        </w:rPr>
        <w:commentReference w:id="247"/>
      </w:r>
      <w:r w:rsidR="007F409D">
        <w:t xml:space="preserve">, lorsque les deux plans de symétrie ont été définis, le solveur considère la structure étudiée en quatre </w:t>
      </w:r>
      <w:r w:rsidR="007F409D">
        <w:rPr>
          <w:i/>
        </w:rPr>
        <w:t>morceaux.</w:t>
      </w:r>
      <w:r w:rsidR="00566939">
        <w:t xml:space="preserve"> E</w:t>
      </w:r>
      <w:r w:rsidR="00D24C0C">
        <w:t>t la condition</w:t>
      </w:r>
      <w:r w:rsidR="00566939">
        <w:t xml:space="preserve"> sur le double sens de démoulage s’applique alors aux quatre morceaux, d’où la forme évidée et non usinable obtenue.</w:t>
      </w:r>
      <w:r w:rsidR="000C0431">
        <w:t xml:space="preserve"> </w:t>
      </w:r>
      <w:commentRangeStart w:id="248"/>
      <w:r w:rsidR="000C0431">
        <w:t xml:space="preserve">Un simple remède </w:t>
      </w:r>
      <w:commentRangeEnd w:id="248"/>
      <w:r w:rsidR="00C85B29">
        <w:rPr>
          <w:rStyle w:val="Marquedecommentaire"/>
          <w:lang w:val="x-none"/>
        </w:rPr>
        <w:commentReference w:id="248"/>
      </w:r>
      <w:r w:rsidR="000C0431">
        <w:t xml:space="preserve">consiste à ne considérer qu’un seul sens de démoulage, et la symétrie fera en sorte que la pièce soit </w:t>
      </w:r>
      <w:proofErr w:type="spellStart"/>
      <w:r w:rsidR="000C0431">
        <w:t>démoulable</w:t>
      </w:r>
      <w:proofErr w:type="spellEnd"/>
      <w:r w:rsidR="000C0431">
        <w:t xml:space="preserve"> dans les deux sens.</w:t>
      </w:r>
    </w:p>
    <w:p w:rsidR="00803B51" w:rsidRDefault="00803B51" w:rsidP="0031613F"/>
    <w:p w:rsidR="00F73E86" w:rsidRDefault="00803B51" w:rsidP="0031613F">
      <w:r>
        <w:t>Cela dit, ce premier résultat ne fut pas inutile. Il a donné une forme intéressante qui représente les chemins des efforts qui sont transmis des vis supérieures aux fixations au sol.</w:t>
      </w:r>
      <w:r w:rsidR="0023318A">
        <w:t xml:space="preserve"> Cette forme a fortement inspiré le</w:t>
      </w:r>
      <w:r w:rsidR="004E7FD7">
        <w:t xml:space="preserve"> second</w:t>
      </w:r>
      <w:r w:rsidR="0023318A">
        <w:t xml:space="preserve"> </w:t>
      </w:r>
      <w:r w:rsidR="004E7FD7">
        <w:rPr>
          <w:i/>
        </w:rPr>
        <w:t xml:space="preserve">design </w:t>
      </w:r>
      <w:proofErr w:type="spellStart"/>
      <w:r w:rsidR="004E7FD7">
        <w:rPr>
          <w:i/>
        </w:rPr>
        <w:t>space</w:t>
      </w:r>
      <w:proofErr w:type="spellEnd"/>
      <w:r w:rsidR="004E7FD7">
        <w:t xml:space="preserve">, en bleu, </w:t>
      </w:r>
      <w:r w:rsidR="00595904">
        <w:fldChar w:fldCharType="begin"/>
      </w:r>
      <w:r w:rsidR="00595904">
        <w:instrText xml:space="preserve"> REF Figure16 \h </w:instrText>
      </w:r>
      <w:r w:rsidR="00595904">
        <w:fldChar w:fldCharType="separate"/>
      </w:r>
      <w:r w:rsidR="00CB7728">
        <w:t xml:space="preserve">Figure </w:t>
      </w:r>
      <w:r w:rsidR="00CB7728">
        <w:rPr>
          <w:noProof/>
        </w:rPr>
        <w:t>16</w:t>
      </w:r>
      <w:r w:rsidR="00595904">
        <w:fldChar w:fldCharType="end"/>
      </w:r>
      <w:r w:rsidR="001D4D0A">
        <w:t>-</w:t>
      </w:r>
      <w:r w:rsidR="00595904">
        <w:t>b.</w:t>
      </w:r>
    </w:p>
    <w:p w:rsidR="00F73E86" w:rsidRDefault="00F73E86" w:rsidP="0031613F"/>
    <w:p w:rsidR="006505EA" w:rsidRDefault="00F73E86" w:rsidP="0031613F">
      <w:r>
        <w:t>Il est intéressant de noter qu’il a été laissé une couronne d’épaisseur de 2cm au contact avec la sellette. Cette partie a été maillée finement afin q</w:t>
      </w:r>
      <w:r w:rsidR="00335FEC">
        <w:t>ue le solveur puisse renforcer les</w:t>
      </w:r>
      <w:r w:rsidR="004E1969">
        <w:t xml:space="preserve"> zones concernées avec justesse.</w:t>
      </w:r>
      <w:r w:rsidR="00145BE3">
        <w:t xml:space="preserve"> Le résultat obtenu est représenté </w:t>
      </w:r>
      <w:r w:rsidR="00145BE3">
        <w:fldChar w:fldCharType="begin"/>
      </w:r>
      <w:r w:rsidR="00145BE3">
        <w:instrText xml:space="preserve"> REF Figure16 \h </w:instrText>
      </w:r>
      <w:r w:rsidR="00145BE3">
        <w:fldChar w:fldCharType="separate"/>
      </w:r>
      <w:r w:rsidR="00CB7728">
        <w:t xml:space="preserve">Figure </w:t>
      </w:r>
      <w:r w:rsidR="00CB7728">
        <w:rPr>
          <w:noProof/>
        </w:rPr>
        <w:t>16</w:t>
      </w:r>
      <w:r w:rsidR="00145BE3">
        <w:fldChar w:fldCharType="end"/>
      </w:r>
      <w:r w:rsidR="00145BE3">
        <w:t>-c.</w:t>
      </w:r>
      <w:r w:rsidR="00707223">
        <w:t xml:space="preserve"> L</w:t>
      </w:r>
      <w:r w:rsidR="006505EA">
        <w:t xml:space="preserve">es </w:t>
      </w:r>
      <w:r w:rsidR="006C08BE">
        <w:t>épaisseur</w:t>
      </w:r>
      <w:r w:rsidR="006505EA">
        <w:t>s</w:t>
      </w:r>
      <w:r w:rsidR="006C08BE">
        <w:t xml:space="preserve"> </w:t>
      </w:r>
      <w:del w:id="249" w:author="Alexandre ROSCHEWITZ" w:date="2015-07-28T10:15:00Z">
        <w:r w:rsidR="006C08BE" w:rsidDel="009E0DA8">
          <w:delText>des parois latérales et inférieure</w:delText>
        </w:r>
      </w:del>
      <w:ins w:id="250" w:author="Alexandre ROSCHEWITZ" w:date="2015-07-28T10:15:00Z">
        <w:r w:rsidR="009E0DA8">
          <w:t>des parois latérales et inférieures</w:t>
        </w:r>
      </w:ins>
      <w:r w:rsidR="006C08BE">
        <w:t xml:space="preserve"> de la sellette n’</w:t>
      </w:r>
      <w:r w:rsidR="00F515AF">
        <w:t>ont pas été épaissies, ce qui peut s’expliquer que les efforts sont directement transmis par le socle supérieur, et c’est donc ce dernier qui a été renforcé, surtout au niveau des vis de fixation.</w:t>
      </w:r>
      <w:r w:rsidR="006505EA">
        <w:t xml:space="preserve"> Mais par souci d’usinabilité, toute la partie supérieure a été épaissie et non pas seulement autour des vis. Ce qui a permis la </w:t>
      </w:r>
      <w:proofErr w:type="spellStart"/>
      <w:r w:rsidR="006505EA">
        <w:t>reconc</w:t>
      </w:r>
      <w:del w:id="251" w:author="Alexandre ROSCHEWITZ" w:date="2015-07-28T10:16:00Z">
        <w:r w:rsidR="006505EA" w:rsidDel="009E0DA8">
          <w:delText>p</w:delText>
        </w:r>
      </w:del>
      <w:ins w:id="252" w:author="Alexandre ROSCHEWITZ" w:date="2015-07-28T10:16:00Z">
        <w:r w:rsidR="009E0DA8">
          <w:t>p</w:t>
        </w:r>
      </w:ins>
      <w:r w:rsidR="006505EA">
        <w:t>etion</w:t>
      </w:r>
      <w:proofErr w:type="spellEnd"/>
      <w:r w:rsidR="006505EA">
        <w:t xml:space="preserve"> du </w:t>
      </w:r>
      <w:r w:rsidR="001E51CA">
        <w:t xml:space="preserve">troisième </w:t>
      </w:r>
      <w:r w:rsidR="001E51CA">
        <w:rPr>
          <w:i/>
        </w:rPr>
        <w:t xml:space="preserve">design </w:t>
      </w:r>
      <w:proofErr w:type="spellStart"/>
      <w:r w:rsidR="001E51CA">
        <w:rPr>
          <w:i/>
        </w:rPr>
        <w:t>space</w:t>
      </w:r>
      <w:proofErr w:type="spellEnd"/>
      <w:r w:rsidR="001E51CA">
        <w:t xml:space="preserve"> </w:t>
      </w:r>
      <w:r w:rsidR="001E51CA">
        <w:fldChar w:fldCharType="begin"/>
      </w:r>
      <w:r w:rsidR="001E51CA">
        <w:instrText xml:space="preserve"> REF Figure16 \h </w:instrText>
      </w:r>
      <w:r w:rsidR="001E51CA">
        <w:fldChar w:fldCharType="separate"/>
      </w:r>
      <w:r w:rsidR="00CB7728">
        <w:t xml:space="preserve">Figure </w:t>
      </w:r>
      <w:r w:rsidR="00CB7728">
        <w:rPr>
          <w:noProof/>
        </w:rPr>
        <w:t>16</w:t>
      </w:r>
      <w:r w:rsidR="001E51CA">
        <w:fldChar w:fldCharType="end"/>
      </w:r>
      <w:r w:rsidR="004A51CC">
        <w:t>-d.</w:t>
      </w:r>
    </w:p>
    <w:p w:rsidR="00C7177A" w:rsidRDefault="00C7177A" w:rsidP="0031613F"/>
    <w:p w:rsidR="00C7177A" w:rsidRPr="009224A5" w:rsidRDefault="00021B73" w:rsidP="0031613F">
      <w:r>
        <w:t>Pour cette troisième et dernière optimisation,</w:t>
      </w:r>
      <w:r w:rsidR="00854443">
        <w:t xml:space="preserve"> le </w:t>
      </w:r>
      <w:r w:rsidR="00854443">
        <w:rPr>
          <w:i/>
        </w:rPr>
        <w:t xml:space="preserve">design </w:t>
      </w:r>
      <w:proofErr w:type="spellStart"/>
      <w:r w:rsidR="00854443">
        <w:rPr>
          <w:i/>
        </w:rPr>
        <w:t>space</w:t>
      </w:r>
      <w:proofErr w:type="spellEnd"/>
      <w:r w:rsidR="00854443">
        <w:t xml:space="preserve"> n’a été que le voile central de la sellette.</w:t>
      </w:r>
      <w:r w:rsidR="006E2742">
        <w:t xml:space="preserve"> Aussi, il a été maillé par des éléments tétraédriques à 10 </w:t>
      </w:r>
      <w:r w:rsidR="00517481">
        <w:t>nœuds</w:t>
      </w:r>
      <w:r w:rsidR="006E2742">
        <w:t>. Il s’agit là d’une preuve intéressante de l’importance du choix des éléments</w:t>
      </w:r>
      <w:r w:rsidR="0029193D">
        <w:t xml:space="preserve"> pour un calcul de structure et/ou une optimisation</w:t>
      </w:r>
      <w:r w:rsidR="00835D52">
        <w:t>.</w:t>
      </w:r>
      <w:r w:rsidR="00287257">
        <w:t xml:space="preserve"> </w:t>
      </w:r>
      <w:r w:rsidR="007D5FF8">
        <w:t xml:space="preserve">En effet, </w:t>
      </w:r>
      <w:r w:rsidR="007A6CDB">
        <w:t xml:space="preserve">le passage à des éléments d’ordre supérieur a permis l’apparition d’un trou supplémentaire dans le voile </w:t>
      </w:r>
      <w:r w:rsidR="00286608">
        <w:t>central</w:t>
      </w:r>
      <w:r w:rsidR="00CC117D">
        <w:t xml:space="preserve">. Trou qui n’a pas été obtenu par l’optimisation précédente, </w:t>
      </w:r>
      <w:r w:rsidR="00CC117D">
        <w:fldChar w:fldCharType="begin"/>
      </w:r>
      <w:r w:rsidR="00CC117D">
        <w:instrText xml:space="preserve"> REF Figure16 \h </w:instrText>
      </w:r>
      <w:r w:rsidR="00CC117D">
        <w:fldChar w:fldCharType="separate"/>
      </w:r>
      <w:r w:rsidR="00CB7728">
        <w:t xml:space="preserve">Figure </w:t>
      </w:r>
      <w:r w:rsidR="00CB7728">
        <w:rPr>
          <w:noProof/>
        </w:rPr>
        <w:t>16</w:t>
      </w:r>
      <w:r w:rsidR="00CC117D">
        <w:fldChar w:fldCharType="end"/>
      </w:r>
      <w:r w:rsidR="00CC117D">
        <w:t>-</w:t>
      </w:r>
      <w:r w:rsidR="006B0EF6">
        <w:t xml:space="preserve">c, malgré la présence du voile central en </w:t>
      </w:r>
      <w:r w:rsidR="006B0EF6">
        <w:rPr>
          <w:i/>
        </w:rPr>
        <w:t xml:space="preserve">design </w:t>
      </w:r>
      <w:proofErr w:type="spellStart"/>
      <w:r w:rsidR="006B0EF6">
        <w:rPr>
          <w:i/>
        </w:rPr>
        <w:t>space</w:t>
      </w:r>
      <w:proofErr w:type="spellEnd"/>
      <w:r w:rsidR="006B0EF6">
        <w:t>.</w:t>
      </w:r>
      <w:r w:rsidR="009224A5">
        <w:t xml:space="preserve"> Ceci peut s’expliquer par la </w:t>
      </w:r>
      <w:del w:id="253" w:author="Alexandre ROSCHEWITZ" w:date="2015-07-28T10:18:00Z">
        <w:r w:rsidR="009224A5" w:rsidDel="009E0DA8">
          <w:delText xml:space="preserve">`pauvreté` </w:delText>
        </w:r>
      </w:del>
      <w:ins w:id="254" w:author="Alexandre ROSCHEWITZ" w:date="2015-07-28T10:18:00Z">
        <w:r w:rsidR="009E0DA8">
          <w:t xml:space="preserve">pauvreté de la formulation </w:t>
        </w:r>
      </w:ins>
      <w:r w:rsidR="009224A5">
        <w:t xml:space="preserve">des éléments tétraédriques à quatre nœuds, sujets aux phénomènes de </w:t>
      </w:r>
      <w:proofErr w:type="spellStart"/>
      <w:r w:rsidR="009224A5">
        <w:rPr>
          <w:i/>
        </w:rPr>
        <w:t>shear</w:t>
      </w:r>
      <w:proofErr w:type="spellEnd"/>
      <w:r w:rsidR="009224A5">
        <w:rPr>
          <w:i/>
        </w:rPr>
        <w:t xml:space="preserve"> </w:t>
      </w:r>
      <w:proofErr w:type="spellStart"/>
      <w:r w:rsidR="009224A5">
        <w:rPr>
          <w:i/>
        </w:rPr>
        <w:t>locking</w:t>
      </w:r>
      <w:proofErr w:type="spellEnd"/>
      <w:r w:rsidR="009224A5">
        <w:t xml:space="preserve"> et de </w:t>
      </w:r>
      <w:r w:rsidR="009224A5">
        <w:rPr>
          <w:i/>
        </w:rPr>
        <w:t xml:space="preserve">volume </w:t>
      </w:r>
      <w:proofErr w:type="spellStart"/>
      <w:r w:rsidR="009224A5">
        <w:rPr>
          <w:i/>
        </w:rPr>
        <w:t>locking</w:t>
      </w:r>
      <w:proofErr w:type="spellEnd"/>
      <w:r w:rsidR="004E12CA">
        <w:rPr>
          <w:i/>
        </w:rPr>
        <w:t xml:space="preserve"> </w:t>
      </w:r>
      <w:commentRangeStart w:id="255"/>
      <w:r w:rsidR="004E12CA">
        <w:t>[réf.]</w:t>
      </w:r>
      <w:commentRangeEnd w:id="255"/>
      <w:r w:rsidR="00E11AA1">
        <w:rPr>
          <w:rStyle w:val="Marquedecommentaire"/>
          <w:lang w:val="x-none"/>
        </w:rPr>
        <w:commentReference w:id="255"/>
      </w:r>
      <w:r w:rsidR="009224A5">
        <w:t>.</w:t>
      </w:r>
      <w:r w:rsidR="000E6044">
        <w:t xml:space="preserve"> Il s’agit donc d’un gain en masse non négligeable.</w:t>
      </w:r>
    </w:p>
    <w:p w:rsidR="0031613F" w:rsidRDefault="0031613F" w:rsidP="0031613F"/>
    <w:p w:rsidR="000F2FEB" w:rsidRDefault="00F149D8" w:rsidP="0031613F">
      <w:r>
        <w:t>Afin de rendre compte du résultat final, une comparaison de ce dernier avec l</w:t>
      </w:r>
      <w:r w:rsidR="002C4590">
        <w:t>e modèle initial de la s</w:t>
      </w:r>
      <w:r w:rsidR="00922C98">
        <w:t>ellette serait pertinente.</w:t>
      </w:r>
      <w:r w:rsidR="007E142D">
        <w:t xml:space="preserve"> Comparaison illustrée par la</w:t>
      </w:r>
      <w:r w:rsidR="001F1FBA">
        <w:t xml:space="preserve"> </w:t>
      </w:r>
      <w:r w:rsidR="00652E73">
        <w:fldChar w:fldCharType="begin"/>
      </w:r>
      <w:r w:rsidR="00652E73">
        <w:instrText xml:space="preserve"> REF Figure17 \h </w:instrText>
      </w:r>
      <w:r w:rsidR="00652E73">
        <w:fldChar w:fldCharType="separate"/>
      </w:r>
      <w:r w:rsidR="00CB7728">
        <w:t xml:space="preserve">Figure </w:t>
      </w:r>
      <w:r w:rsidR="00CB7728">
        <w:rPr>
          <w:noProof/>
        </w:rPr>
        <w:t>17</w:t>
      </w:r>
      <w:r w:rsidR="00CB7728">
        <w:t xml:space="preserve"> </w:t>
      </w:r>
      <w:r w:rsidR="00652E73">
        <w:fldChar w:fldCharType="end"/>
      </w:r>
      <w:r w:rsidR="001F1FBA">
        <w:t>.</w:t>
      </w:r>
    </w:p>
    <w:tbl>
      <w:tblPr>
        <w:tblStyle w:val="Grilledutableau"/>
        <w:tblW w:w="0" w:type="auto"/>
        <w:jc w:val="center"/>
        <w:tblInd w:w="-1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3434"/>
        <w:gridCol w:w="3546"/>
      </w:tblGrid>
      <w:tr w:rsidR="00B548F4" w:rsidTr="008A02FF">
        <w:trPr>
          <w:jc w:val="center"/>
        </w:trPr>
        <w:tc>
          <w:tcPr>
            <w:tcW w:w="4438" w:type="dxa"/>
            <w:vAlign w:val="center"/>
          </w:tcPr>
          <w:p w:rsidR="00B548F4" w:rsidRDefault="00B35B8E" w:rsidP="00B35B8E">
            <w:pPr>
              <w:jc w:val="center"/>
            </w:pPr>
            <w:r w:rsidRPr="00B35B8E">
              <w:rPr>
                <w:b/>
              </w:rPr>
              <w:t>a)</w:t>
            </w:r>
            <w:r w:rsidR="00920BB8">
              <w:t xml:space="preserve">     </w:t>
            </w:r>
            <w:r w:rsidR="008A3DF2" w:rsidRPr="008A3DF2">
              <w:rPr>
                <w:noProof/>
                <w:lang w:eastAsia="fr-FR"/>
              </w:rPr>
              <w:drawing>
                <wp:inline distT="0" distB="0" distL="0" distR="0" wp14:anchorId="67CDF3C4" wp14:editId="630D9E89">
                  <wp:extent cx="2353586" cy="1590261"/>
                  <wp:effectExtent l="0" t="0" r="8890" b="0"/>
                  <wp:docPr id="43018" name="Espace réservé du contenu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8" name="Espace réservé du contenu 13"/>
                          <pic:cNvPicPr>
                            <a:picLocks noGrp="1" noChangeAspect="1"/>
                          </pic:cNvPicPr>
                        </pic:nvPicPr>
                        <pic:blipFill>
                          <a:blip r:embed="rId40">
                            <a:extLst>
                              <a:ext uri="{28A0092B-C50C-407E-A947-70E740481C1C}">
                                <a14:useLocalDpi xmlns:a14="http://schemas.microsoft.com/office/drawing/2010/main" val="0"/>
                              </a:ext>
                            </a:extLst>
                          </a:blip>
                          <a:srcRect l="50058" b="23970"/>
                          <a:stretch>
                            <a:fillRect/>
                          </a:stretch>
                        </pic:blipFill>
                        <pic:spPr bwMode="auto">
                          <a:xfrm>
                            <a:off x="0" y="0"/>
                            <a:ext cx="2353586" cy="1590261"/>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3260" w:type="dxa"/>
            <w:vAlign w:val="center"/>
          </w:tcPr>
          <w:p w:rsidR="00B548F4" w:rsidRDefault="00920BB8" w:rsidP="00920BB8">
            <w:pPr>
              <w:jc w:val="center"/>
            </w:pPr>
            <w:r w:rsidRPr="000C7DC0">
              <w:rPr>
                <w:b/>
              </w:rPr>
              <w:t>b)</w:t>
            </w:r>
            <w:r>
              <w:rPr>
                <w:b/>
              </w:rPr>
              <w:t xml:space="preserve">   </w:t>
            </w:r>
            <w:r w:rsidR="008A3DF2" w:rsidRPr="008A3DF2">
              <w:rPr>
                <w:noProof/>
                <w:lang w:eastAsia="fr-FR"/>
              </w:rPr>
              <w:drawing>
                <wp:inline distT="0" distB="0" distL="0" distR="0" wp14:anchorId="1C87E309" wp14:editId="241D8E03">
                  <wp:extent cx="2011680" cy="1628159"/>
                  <wp:effectExtent l="0" t="0" r="7620" b="0"/>
                  <wp:docPr id="43015" name="Espace réservé du contenu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5" name="Espace réservé du contenu 15"/>
                          <pic:cNvPicPr>
                            <a:picLocks noGrp="1" noChangeAspect="1"/>
                          </pic:cNvPicPr>
                        </pic:nvPicPr>
                        <pic:blipFill>
                          <a:blip r:embed="rId41">
                            <a:extLst>
                              <a:ext uri="{28A0092B-C50C-407E-A947-70E740481C1C}">
                                <a14:useLocalDpi xmlns:a14="http://schemas.microsoft.com/office/drawing/2010/main" val="0"/>
                              </a:ext>
                            </a:extLst>
                          </a:blip>
                          <a:srcRect l="49815" b="17432"/>
                          <a:stretch>
                            <a:fillRect/>
                          </a:stretch>
                        </pic:blipFill>
                        <pic:spPr bwMode="auto">
                          <a:xfrm>
                            <a:off x="0" y="0"/>
                            <a:ext cx="2019457" cy="1634453"/>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b/>
              </w:rPr>
              <w:t xml:space="preserve"> </w:t>
            </w:r>
          </w:p>
        </w:tc>
        <w:tc>
          <w:tcPr>
            <w:tcW w:w="3260" w:type="dxa"/>
            <w:vAlign w:val="center"/>
          </w:tcPr>
          <w:p w:rsidR="00B548F4" w:rsidRDefault="00920BB8" w:rsidP="00920BB8">
            <w:pPr>
              <w:jc w:val="center"/>
            </w:pPr>
            <w:r w:rsidRPr="000C7DC0">
              <w:rPr>
                <w:b/>
              </w:rPr>
              <w:t>c)</w:t>
            </w:r>
            <w:r w:rsidR="008A3DF2" w:rsidRPr="008A3DF2">
              <w:rPr>
                <w:noProof/>
                <w:lang w:eastAsia="fr-FR"/>
              </w:rPr>
              <w:drawing>
                <wp:inline distT="0" distB="0" distL="0" distR="0" wp14:anchorId="1CDDD658" wp14:editId="0574ABDD">
                  <wp:extent cx="2024161" cy="1630017"/>
                  <wp:effectExtent l="0" t="0" r="0" b="8890"/>
                  <wp:docPr id="43014" name="Espace réservé du contenu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4" name="Espace réservé du contenu 17"/>
                          <pic:cNvPicPr>
                            <a:picLocks noGrp="1" noChangeAspect="1"/>
                          </pic:cNvPicPr>
                        </pic:nvPicPr>
                        <pic:blipFill>
                          <a:blip r:embed="rId42">
                            <a:extLst>
                              <a:ext uri="{28A0092B-C50C-407E-A947-70E740481C1C}">
                                <a14:useLocalDpi xmlns:a14="http://schemas.microsoft.com/office/drawing/2010/main" val="0"/>
                              </a:ext>
                            </a:extLst>
                          </a:blip>
                          <a:srcRect l="50516" b="18971"/>
                          <a:stretch>
                            <a:fillRect/>
                          </a:stretch>
                        </pic:blipFill>
                        <pic:spPr bwMode="auto">
                          <a:xfrm>
                            <a:off x="0" y="0"/>
                            <a:ext cx="2033278" cy="1637359"/>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B548F4" w:rsidTr="008A02FF">
        <w:trPr>
          <w:jc w:val="center"/>
        </w:trPr>
        <w:tc>
          <w:tcPr>
            <w:tcW w:w="4438" w:type="dxa"/>
            <w:vAlign w:val="center"/>
          </w:tcPr>
          <w:p w:rsidR="00B548F4" w:rsidRDefault="008A3DF2" w:rsidP="0071714A">
            <w:pPr>
              <w:jc w:val="center"/>
            </w:pPr>
            <w:r w:rsidRPr="008A3DF2">
              <w:rPr>
                <w:noProof/>
                <w:lang w:eastAsia="fr-FR"/>
              </w:rPr>
              <w:drawing>
                <wp:inline distT="0" distB="0" distL="0" distR="0" wp14:anchorId="67F1F21C" wp14:editId="47E1F82F">
                  <wp:extent cx="2358572" cy="1622066"/>
                  <wp:effectExtent l="0" t="0" r="3810" b="0"/>
                  <wp:docPr id="43019" name="Espace réservé du contenu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 name="Espace réservé du contenu 13"/>
                          <pic:cNvPicPr>
                            <a:picLocks noChangeAspect="1"/>
                          </pic:cNvPicPr>
                        </pic:nvPicPr>
                        <pic:blipFill>
                          <a:blip r:embed="rId40">
                            <a:extLst>
                              <a:ext uri="{28A0092B-C50C-407E-A947-70E740481C1C}">
                                <a14:useLocalDpi xmlns:a14="http://schemas.microsoft.com/office/drawing/2010/main" val="0"/>
                              </a:ext>
                            </a:extLst>
                          </a:blip>
                          <a:srcRect r="50000" b="22177"/>
                          <a:stretch>
                            <a:fillRect/>
                          </a:stretch>
                        </pic:blipFill>
                        <pic:spPr bwMode="auto">
                          <a:xfrm>
                            <a:off x="0" y="0"/>
                            <a:ext cx="2360455" cy="1623361"/>
                          </a:xfrm>
                          <a:prstGeom prst="rect">
                            <a:avLst/>
                          </a:prstGeom>
                          <a:noFill/>
                          <a:ln>
                            <a:noFill/>
                          </a:ln>
                          <a:extLst/>
                        </pic:spPr>
                      </pic:pic>
                    </a:graphicData>
                  </a:graphic>
                </wp:inline>
              </w:drawing>
            </w:r>
          </w:p>
        </w:tc>
        <w:tc>
          <w:tcPr>
            <w:tcW w:w="3260" w:type="dxa"/>
            <w:vAlign w:val="center"/>
          </w:tcPr>
          <w:p w:rsidR="00B548F4" w:rsidRDefault="008A3DF2" w:rsidP="0071714A">
            <w:pPr>
              <w:jc w:val="center"/>
            </w:pPr>
            <w:r w:rsidRPr="008A3DF2">
              <w:rPr>
                <w:noProof/>
                <w:lang w:eastAsia="fr-FR"/>
              </w:rPr>
              <w:drawing>
                <wp:inline distT="0" distB="0" distL="0" distR="0" wp14:anchorId="42FAFF03" wp14:editId="3215EB0F">
                  <wp:extent cx="2043486" cy="1583703"/>
                  <wp:effectExtent l="0" t="0" r="0" b="0"/>
                  <wp:docPr id="43020" name="Espace réservé du contenu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 name="Espace réservé du contenu 15"/>
                          <pic:cNvPicPr>
                            <a:picLocks noChangeAspect="1"/>
                          </pic:cNvPicPr>
                        </pic:nvPicPr>
                        <pic:blipFill>
                          <a:blip r:embed="rId41">
                            <a:extLst>
                              <a:ext uri="{28A0092B-C50C-407E-A947-70E740481C1C}">
                                <a14:useLocalDpi xmlns:a14="http://schemas.microsoft.com/office/drawing/2010/main" val="0"/>
                              </a:ext>
                            </a:extLst>
                          </a:blip>
                          <a:srcRect r="50000" b="16850"/>
                          <a:stretch>
                            <a:fillRect/>
                          </a:stretch>
                        </pic:blipFill>
                        <pic:spPr bwMode="auto">
                          <a:xfrm>
                            <a:off x="0" y="0"/>
                            <a:ext cx="2056549" cy="1593827"/>
                          </a:xfrm>
                          <a:prstGeom prst="rect">
                            <a:avLst/>
                          </a:prstGeom>
                          <a:noFill/>
                          <a:ln>
                            <a:noFill/>
                          </a:ln>
                          <a:extLst/>
                        </pic:spPr>
                      </pic:pic>
                    </a:graphicData>
                  </a:graphic>
                </wp:inline>
              </w:drawing>
            </w:r>
          </w:p>
        </w:tc>
        <w:tc>
          <w:tcPr>
            <w:tcW w:w="3260" w:type="dxa"/>
            <w:vAlign w:val="center"/>
          </w:tcPr>
          <w:p w:rsidR="00B548F4" w:rsidRDefault="008A3DF2" w:rsidP="0071714A">
            <w:pPr>
              <w:keepNext/>
              <w:jc w:val="center"/>
            </w:pPr>
            <w:r w:rsidRPr="008A3DF2">
              <w:rPr>
                <w:noProof/>
                <w:lang w:eastAsia="fr-FR"/>
              </w:rPr>
              <w:drawing>
                <wp:inline distT="0" distB="0" distL="0" distR="0" wp14:anchorId="0DE7778B" wp14:editId="03E1C1DA">
                  <wp:extent cx="2115047" cy="1603621"/>
                  <wp:effectExtent l="0" t="0" r="0" b="0"/>
                  <wp:docPr id="43021" name="Espace réservé du contenu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 name="Espace réservé du contenu 17"/>
                          <pic:cNvPicPr>
                            <a:picLocks noChangeAspect="1"/>
                          </pic:cNvPicPr>
                        </pic:nvPicPr>
                        <pic:blipFill>
                          <a:blip r:embed="rId42">
                            <a:extLst>
                              <a:ext uri="{28A0092B-C50C-407E-A947-70E740481C1C}">
                                <a14:useLocalDpi xmlns:a14="http://schemas.microsoft.com/office/drawing/2010/main" val="0"/>
                              </a:ext>
                            </a:extLst>
                          </a:blip>
                          <a:srcRect r="50000" b="19176"/>
                          <a:stretch>
                            <a:fillRect/>
                          </a:stretch>
                        </pic:blipFill>
                        <pic:spPr bwMode="auto">
                          <a:xfrm>
                            <a:off x="0" y="0"/>
                            <a:ext cx="2127032" cy="1612708"/>
                          </a:xfrm>
                          <a:prstGeom prst="rect">
                            <a:avLst/>
                          </a:prstGeom>
                          <a:noFill/>
                          <a:ln>
                            <a:noFill/>
                          </a:ln>
                          <a:extLst/>
                        </pic:spPr>
                      </pic:pic>
                    </a:graphicData>
                  </a:graphic>
                </wp:inline>
              </w:drawing>
            </w:r>
          </w:p>
        </w:tc>
      </w:tr>
    </w:tbl>
    <w:p w:rsidR="00161C4A" w:rsidRDefault="00307699" w:rsidP="00307699">
      <w:pPr>
        <w:pStyle w:val="Lgende"/>
        <w:rPr>
          <w:lang w:val="fr-FR"/>
        </w:rPr>
      </w:pPr>
      <w:bookmarkStart w:id="256" w:name="Figure17"/>
      <w:bookmarkStart w:id="257" w:name="_Toc425429892"/>
      <w:r>
        <w:t xml:space="preserve">Figure </w:t>
      </w:r>
      <w:r w:rsidR="00910827">
        <w:fldChar w:fldCharType="begin"/>
      </w:r>
      <w:r w:rsidR="00910827">
        <w:instrText xml:space="preserve"> SEQ Figure \* ARABIC </w:instrText>
      </w:r>
      <w:r w:rsidR="00910827">
        <w:fldChar w:fldCharType="separate"/>
      </w:r>
      <w:r w:rsidR="00C718B4">
        <w:rPr>
          <w:noProof/>
        </w:rPr>
        <w:t>17</w:t>
      </w:r>
      <w:r w:rsidR="00910827">
        <w:rPr>
          <w:noProof/>
        </w:rPr>
        <w:fldChar w:fldCharType="end"/>
      </w:r>
      <w:r>
        <w:rPr>
          <w:lang w:val="fr-FR"/>
        </w:rPr>
        <w:t xml:space="preserve"> </w:t>
      </w:r>
      <w:bookmarkEnd w:id="256"/>
      <w:r>
        <w:rPr>
          <w:lang w:val="fr-FR"/>
        </w:rPr>
        <w:t>– Comparaison</w:t>
      </w:r>
      <w:r w:rsidR="00C100DF">
        <w:rPr>
          <w:lang w:val="fr-FR"/>
        </w:rPr>
        <w:t xml:space="preserve"> des contraintes de Von Mises (MPa)</w:t>
      </w:r>
      <w:r>
        <w:rPr>
          <w:lang w:val="fr-FR"/>
        </w:rPr>
        <w:t xml:space="preserve"> des modèles initial et optimisé</w:t>
      </w:r>
      <w:r w:rsidR="00845996">
        <w:rPr>
          <w:lang w:val="fr-FR"/>
        </w:rPr>
        <w:t xml:space="preserve"> sur OptiStruct</w:t>
      </w:r>
      <w:bookmarkEnd w:id="257"/>
    </w:p>
    <w:p w:rsidR="003C337C" w:rsidRDefault="00EC0E99" w:rsidP="003C337C">
      <w:pPr>
        <w:jc w:val="center"/>
        <w:rPr>
          <w:sz w:val="20"/>
          <w:szCs w:val="20"/>
          <w:lang w:eastAsia="x-none"/>
        </w:rPr>
      </w:pPr>
      <w:r w:rsidRPr="00DA7196">
        <w:rPr>
          <w:sz w:val="20"/>
          <w:szCs w:val="20"/>
        </w:rPr>
        <w:t xml:space="preserve">a) </w:t>
      </w:r>
      <w:r w:rsidRPr="00DA7196">
        <w:rPr>
          <w:sz w:val="20"/>
          <w:szCs w:val="20"/>
          <w:lang w:eastAsia="x-none"/>
        </w:rPr>
        <w:t>58.5 g.</w:t>
      </w:r>
      <m:oMath>
        <m:acc>
          <m:accPr>
            <m:chr m:val="⃗"/>
            <m:ctrlPr>
              <w:rPr>
                <w:rFonts w:ascii="Cambria Math" w:hAnsi="Cambria Math"/>
                <w:i/>
                <w:sz w:val="20"/>
                <w:szCs w:val="20"/>
                <w:lang w:eastAsia="x-none"/>
              </w:rPr>
            </m:ctrlPr>
          </m:accPr>
          <m:e>
            <m:r>
              <w:rPr>
                <w:rFonts w:ascii="Cambria Math" w:hAnsi="Cambria Math"/>
                <w:sz w:val="20"/>
                <w:szCs w:val="20"/>
                <w:lang w:eastAsia="x-none"/>
              </w:rPr>
              <m:t>x</m:t>
            </m:r>
          </m:e>
        </m:acc>
      </m:oMath>
      <w:r w:rsidRPr="00DA7196">
        <w:rPr>
          <w:sz w:val="20"/>
          <w:szCs w:val="20"/>
          <w:lang w:eastAsia="x-none"/>
        </w:rPr>
        <w:t xml:space="preserve">   b) 39 g.</w:t>
      </w:r>
      <m:oMath>
        <m:acc>
          <m:accPr>
            <m:chr m:val="⃗"/>
            <m:ctrlPr>
              <w:rPr>
                <w:rFonts w:ascii="Cambria Math" w:hAnsi="Cambria Math"/>
                <w:i/>
                <w:sz w:val="20"/>
                <w:szCs w:val="20"/>
                <w:lang w:eastAsia="x-none"/>
              </w:rPr>
            </m:ctrlPr>
          </m:accPr>
          <m:e>
            <m:r>
              <w:rPr>
                <w:rFonts w:ascii="Cambria Math" w:hAnsi="Cambria Math"/>
                <w:sz w:val="20"/>
                <w:szCs w:val="20"/>
                <w:lang w:eastAsia="x-none"/>
              </w:rPr>
              <m:t>y</m:t>
            </m:r>
          </m:e>
        </m:acc>
      </m:oMath>
      <w:r w:rsidRPr="00DA7196">
        <w:rPr>
          <w:sz w:val="20"/>
          <w:szCs w:val="20"/>
          <w:lang w:eastAsia="x-none"/>
        </w:rPr>
        <w:t xml:space="preserve">   c) 78 g.</w:t>
      </w:r>
      <m:oMath>
        <m:acc>
          <m:accPr>
            <m:chr m:val="⃗"/>
            <m:ctrlPr>
              <w:rPr>
                <w:rFonts w:ascii="Cambria Math" w:hAnsi="Cambria Math"/>
                <w:i/>
                <w:sz w:val="20"/>
                <w:szCs w:val="20"/>
                <w:lang w:eastAsia="x-none"/>
              </w:rPr>
            </m:ctrlPr>
          </m:accPr>
          <m:e>
            <m:r>
              <w:rPr>
                <w:rFonts w:ascii="Cambria Math" w:hAnsi="Cambria Math"/>
                <w:sz w:val="20"/>
                <w:szCs w:val="20"/>
                <w:lang w:eastAsia="x-none"/>
              </w:rPr>
              <m:t>z</m:t>
            </m:r>
          </m:e>
        </m:acc>
      </m:oMath>
    </w:p>
    <w:p w:rsidR="009E0DA8" w:rsidRDefault="009E0DA8" w:rsidP="003C337C">
      <w:pPr>
        <w:rPr>
          <w:ins w:id="258" w:author="Alexandre ROSCHEWITZ" w:date="2015-07-28T10:20:00Z"/>
          <w:szCs w:val="20"/>
          <w:lang w:eastAsia="x-none"/>
        </w:rPr>
      </w:pPr>
    </w:p>
    <w:p w:rsidR="00894319" w:rsidRDefault="006E2C00" w:rsidP="003C337C">
      <w:pPr>
        <w:rPr>
          <w:szCs w:val="20"/>
          <w:lang w:eastAsia="x-none"/>
        </w:rPr>
      </w:pPr>
      <w:r>
        <w:rPr>
          <w:szCs w:val="20"/>
          <w:lang w:eastAsia="x-none"/>
        </w:rPr>
        <w:t>De premier abord, les zones de plastification du modèle optimisé sont beaucoup plus réduites et localisées que pour le modèle initial.</w:t>
      </w:r>
    </w:p>
    <w:p w:rsidR="00894319" w:rsidRDefault="00894319" w:rsidP="003C337C">
      <w:pPr>
        <w:rPr>
          <w:szCs w:val="20"/>
          <w:lang w:eastAsia="x-none"/>
        </w:rPr>
      </w:pPr>
    </w:p>
    <w:p w:rsidR="00450892" w:rsidRPr="009E0DA8" w:rsidRDefault="00894319" w:rsidP="003C337C">
      <w:pPr>
        <w:rPr>
          <w:lang w:eastAsia="x-none"/>
          <w:rPrChange w:id="259" w:author="Alexandre ROSCHEWITZ" w:date="2015-07-28T10:21:00Z">
            <w:rPr>
              <w:sz w:val="20"/>
              <w:szCs w:val="20"/>
              <w:lang w:eastAsia="x-none"/>
            </w:rPr>
          </w:rPrChange>
        </w:rPr>
      </w:pPr>
      <w:r w:rsidRPr="009E0DA8">
        <w:rPr>
          <w:lang w:eastAsia="x-none"/>
        </w:rPr>
        <w:t>En effet, il y a</w:t>
      </w:r>
      <w:r w:rsidR="00552972" w:rsidRPr="009E0DA8">
        <w:rPr>
          <w:lang w:eastAsia="x-none"/>
        </w:rPr>
        <w:t xml:space="preserve"> plastification principalement aux extrémités </w:t>
      </w:r>
      <w:r w:rsidR="00D5371A" w:rsidRPr="00457E70">
        <w:rPr>
          <w:lang w:eastAsia="x-none"/>
        </w:rPr>
        <w:t xml:space="preserve">des deux voiles intérieurs </w:t>
      </w:r>
      <w:r w:rsidR="00675840" w:rsidRPr="00457E70">
        <w:rPr>
          <w:lang w:eastAsia="x-none"/>
        </w:rPr>
        <w:t xml:space="preserve">qui </w:t>
      </w:r>
      <w:r w:rsidR="00035E02" w:rsidRPr="00457E70">
        <w:rPr>
          <w:lang w:eastAsia="x-none"/>
        </w:rPr>
        <w:t xml:space="preserve">se </w:t>
      </w:r>
      <w:r w:rsidR="00675840" w:rsidRPr="00457E70">
        <w:rPr>
          <w:lang w:eastAsia="x-none"/>
        </w:rPr>
        <w:t>trouvent être à la proximité de vis.</w:t>
      </w:r>
      <w:r w:rsidR="00DD03A7" w:rsidRPr="00457E70">
        <w:rPr>
          <w:lang w:eastAsia="x-none"/>
        </w:rPr>
        <w:t xml:space="preserve"> C</w:t>
      </w:r>
      <w:r w:rsidR="007B4FFE" w:rsidRPr="00457E70">
        <w:rPr>
          <w:lang w:eastAsia="x-none"/>
        </w:rPr>
        <w:t xml:space="preserve">ela dit, </w:t>
      </w:r>
      <w:r w:rsidR="00DD03A7" w:rsidRPr="00457E70">
        <w:rPr>
          <w:lang w:eastAsia="x-none"/>
        </w:rPr>
        <w:t xml:space="preserve">pour les accélérations </w:t>
      </w:r>
      <w:r w:rsidR="00C84F1E" w:rsidRPr="00457E70">
        <w:rPr>
          <w:lang w:eastAsia="x-none"/>
        </w:rPr>
        <w:t xml:space="preserve">suivant </w:t>
      </w:r>
      <m:oMath>
        <m:acc>
          <m:accPr>
            <m:chr m:val="⃗"/>
            <m:ctrlPr>
              <w:rPr>
                <w:rFonts w:ascii="Cambria Math" w:hAnsi="Cambria Math"/>
                <w:i/>
                <w:lang w:eastAsia="x-none"/>
              </w:rPr>
            </m:ctrlPr>
          </m:accPr>
          <m:e>
            <m:r>
              <w:rPr>
                <w:rFonts w:ascii="Cambria Math" w:hAnsi="Cambria Math"/>
                <w:lang w:eastAsia="x-none"/>
                <w:rPrChange w:id="260" w:author="Alexandre ROSCHEWITZ" w:date="2015-07-28T10:21:00Z">
                  <w:rPr>
                    <w:rFonts w:ascii="Cambria Math" w:hAnsi="Cambria Math"/>
                    <w:sz w:val="20"/>
                    <w:szCs w:val="20"/>
                    <w:lang w:eastAsia="x-none"/>
                  </w:rPr>
                </w:rPrChange>
              </w:rPr>
              <m:t>x</m:t>
            </m:r>
          </m:e>
        </m:acc>
      </m:oMath>
      <w:r w:rsidR="00673439" w:rsidRPr="009E0DA8">
        <w:rPr>
          <w:lang w:eastAsia="x-none"/>
          <w:rPrChange w:id="261" w:author="Alexandre ROSCHEWITZ" w:date="2015-07-28T10:21:00Z">
            <w:rPr>
              <w:sz w:val="20"/>
              <w:szCs w:val="20"/>
              <w:lang w:eastAsia="x-none"/>
            </w:rPr>
          </w:rPrChange>
        </w:rPr>
        <w:t xml:space="preserve"> et</w:t>
      </w:r>
      <m:oMath>
        <m:r>
          <w:rPr>
            <w:rFonts w:ascii="Cambria Math" w:hAnsi="Cambria Math"/>
            <w:lang w:eastAsia="x-none"/>
            <w:rPrChange w:id="262" w:author="Alexandre ROSCHEWITZ" w:date="2015-07-28T10:21:00Z">
              <w:rPr>
                <w:rFonts w:ascii="Cambria Math" w:hAnsi="Cambria Math"/>
                <w:sz w:val="20"/>
                <w:szCs w:val="20"/>
                <w:lang w:eastAsia="x-none"/>
              </w:rPr>
            </w:rPrChange>
          </w:rPr>
          <m:t xml:space="preserve"> </m:t>
        </m:r>
        <m:acc>
          <m:accPr>
            <m:chr m:val="⃗"/>
            <m:ctrlPr>
              <w:rPr>
                <w:rFonts w:ascii="Cambria Math" w:hAnsi="Cambria Math"/>
                <w:i/>
                <w:lang w:eastAsia="x-none"/>
              </w:rPr>
            </m:ctrlPr>
          </m:accPr>
          <m:e>
            <m:r>
              <w:rPr>
                <w:rFonts w:ascii="Cambria Math" w:hAnsi="Cambria Math"/>
                <w:lang w:eastAsia="x-none"/>
                <w:rPrChange w:id="263" w:author="Alexandre ROSCHEWITZ" w:date="2015-07-28T10:21:00Z">
                  <w:rPr>
                    <w:rFonts w:ascii="Cambria Math" w:hAnsi="Cambria Math"/>
                    <w:sz w:val="20"/>
                    <w:szCs w:val="20"/>
                    <w:lang w:eastAsia="x-none"/>
                  </w:rPr>
                </w:rPrChange>
              </w:rPr>
              <m:t>z</m:t>
            </m:r>
          </m:e>
        </m:acc>
      </m:oMath>
      <w:r w:rsidR="00A20CE4" w:rsidRPr="009E0DA8">
        <w:rPr>
          <w:lang w:eastAsia="x-none"/>
          <w:rPrChange w:id="264" w:author="Alexandre ROSCHEWITZ" w:date="2015-07-28T10:21:00Z">
            <w:rPr>
              <w:sz w:val="20"/>
              <w:szCs w:val="20"/>
              <w:lang w:eastAsia="x-none"/>
            </w:rPr>
          </w:rPrChange>
        </w:rPr>
        <w:t>, les cont</w:t>
      </w:r>
      <w:r w:rsidR="00FE1DB6" w:rsidRPr="009E0DA8">
        <w:rPr>
          <w:lang w:eastAsia="x-none"/>
          <w:rPrChange w:id="265" w:author="Alexandre ROSCHEWITZ" w:date="2015-07-28T10:21:00Z">
            <w:rPr>
              <w:sz w:val="20"/>
              <w:szCs w:val="20"/>
              <w:lang w:eastAsia="x-none"/>
            </w:rPr>
          </w:rPrChange>
        </w:rPr>
        <w:t>raintes maximales sont moindres, de p</w:t>
      </w:r>
      <w:r w:rsidR="006F7229" w:rsidRPr="009E0DA8">
        <w:rPr>
          <w:lang w:eastAsia="x-none"/>
          <w:rPrChange w:id="266" w:author="Alexandre ROSCHEWITZ" w:date="2015-07-28T10:21:00Z">
            <w:rPr>
              <w:sz w:val="20"/>
              <w:szCs w:val="20"/>
              <w:lang w:eastAsia="x-none"/>
            </w:rPr>
          </w:rPrChange>
        </w:rPr>
        <w:t>rès de la moitié pour le cas en</w:t>
      </w:r>
      <m:oMath>
        <m:r>
          <w:rPr>
            <w:rFonts w:ascii="Cambria Math" w:hAnsi="Cambria Math"/>
            <w:lang w:eastAsia="x-none"/>
            <w:rPrChange w:id="267" w:author="Alexandre ROSCHEWITZ" w:date="2015-07-28T10:21:00Z">
              <w:rPr>
                <w:rFonts w:ascii="Cambria Math" w:hAnsi="Cambria Math"/>
                <w:sz w:val="20"/>
                <w:szCs w:val="20"/>
                <w:lang w:eastAsia="x-none"/>
              </w:rPr>
            </w:rPrChange>
          </w:rPr>
          <m:t xml:space="preserve"> </m:t>
        </m:r>
        <m:acc>
          <m:accPr>
            <m:chr m:val="⃗"/>
            <m:ctrlPr>
              <w:rPr>
                <w:rFonts w:ascii="Cambria Math" w:hAnsi="Cambria Math"/>
                <w:i/>
                <w:lang w:eastAsia="x-none"/>
              </w:rPr>
            </m:ctrlPr>
          </m:accPr>
          <m:e>
            <m:r>
              <w:rPr>
                <w:rFonts w:ascii="Cambria Math" w:hAnsi="Cambria Math"/>
                <w:lang w:eastAsia="x-none"/>
                <w:rPrChange w:id="268" w:author="Alexandre ROSCHEWITZ" w:date="2015-07-28T10:21:00Z">
                  <w:rPr>
                    <w:rFonts w:ascii="Cambria Math" w:hAnsi="Cambria Math"/>
                    <w:sz w:val="20"/>
                    <w:szCs w:val="20"/>
                    <w:lang w:eastAsia="x-none"/>
                  </w:rPr>
                </w:rPrChange>
              </w:rPr>
              <m:t>x</m:t>
            </m:r>
          </m:e>
        </m:acc>
      </m:oMath>
      <w:r w:rsidR="003903B1" w:rsidRPr="009E0DA8">
        <w:rPr>
          <w:lang w:eastAsia="x-none"/>
          <w:rPrChange w:id="269" w:author="Alexandre ROSCHEWITZ" w:date="2015-07-28T10:21:00Z">
            <w:rPr>
              <w:sz w:val="20"/>
              <w:szCs w:val="20"/>
              <w:lang w:eastAsia="x-none"/>
            </w:rPr>
          </w:rPrChange>
        </w:rPr>
        <w:t>.</w:t>
      </w:r>
      <w:r w:rsidR="006F7229" w:rsidRPr="009E0DA8">
        <w:rPr>
          <w:lang w:eastAsia="x-none"/>
          <w:rPrChange w:id="270" w:author="Alexandre ROSCHEWITZ" w:date="2015-07-28T10:21:00Z">
            <w:rPr>
              <w:sz w:val="20"/>
              <w:szCs w:val="20"/>
              <w:lang w:eastAsia="x-none"/>
            </w:rPr>
          </w:rPrChange>
        </w:rPr>
        <w:t xml:space="preserve"> Tandis que </w:t>
      </w:r>
      <w:r w:rsidR="00B02307" w:rsidRPr="009E0DA8">
        <w:rPr>
          <w:lang w:eastAsia="x-none"/>
          <w:rPrChange w:id="271" w:author="Alexandre ROSCHEWITZ" w:date="2015-07-28T10:21:00Z">
            <w:rPr>
              <w:sz w:val="20"/>
              <w:szCs w:val="20"/>
              <w:lang w:eastAsia="x-none"/>
            </w:rPr>
          </w:rPrChange>
        </w:rPr>
        <w:t>pour le chargement en</w:t>
      </w:r>
      <m:oMath>
        <m:r>
          <w:rPr>
            <w:rFonts w:ascii="Cambria Math" w:hAnsi="Cambria Math"/>
            <w:lang w:eastAsia="x-none"/>
            <w:rPrChange w:id="272" w:author="Alexandre ROSCHEWITZ" w:date="2015-07-28T10:21:00Z">
              <w:rPr>
                <w:rFonts w:ascii="Cambria Math" w:hAnsi="Cambria Math"/>
                <w:sz w:val="20"/>
                <w:szCs w:val="20"/>
                <w:lang w:eastAsia="x-none"/>
              </w:rPr>
            </w:rPrChange>
          </w:rPr>
          <m:t xml:space="preserve"> </m:t>
        </m:r>
        <m:acc>
          <m:accPr>
            <m:chr m:val="⃗"/>
            <m:ctrlPr>
              <w:rPr>
                <w:rFonts w:ascii="Cambria Math" w:hAnsi="Cambria Math"/>
                <w:i/>
                <w:lang w:eastAsia="x-none"/>
              </w:rPr>
            </m:ctrlPr>
          </m:accPr>
          <m:e>
            <m:r>
              <w:rPr>
                <w:rFonts w:ascii="Cambria Math" w:hAnsi="Cambria Math"/>
                <w:lang w:eastAsia="x-none"/>
                <w:rPrChange w:id="273" w:author="Alexandre ROSCHEWITZ" w:date="2015-07-28T10:21:00Z">
                  <w:rPr>
                    <w:rFonts w:ascii="Cambria Math" w:hAnsi="Cambria Math"/>
                    <w:sz w:val="20"/>
                    <w:szCs w:val="20"/>
                    <w:lang w:eastAsia="x-none"/>
                  </w:rPr>
                </w:rPrChange>
              </w:rPr>
              <m:t>y</m:t>
            </m:r>
          </m:e>
        </m:acc>
      </m:oMath>
      <w:r w:rsidR="00B02307" w:rsidRPr="009E0DA8">
        <w:rPr>
          <w:lang w:eastAsia="x-none"/>
          <w:rPrChange w:id="274" w:author="Alexandre ROSCHEWITZ" w:date="2015-07-28T10:21:00Z">
            <w:rPr>
              <w:sz w:val="20"/>
              <w:szCs w:val="20"/>
              <w:lang w:eastAsia="x-none"/>
            </w:rPr>
          </w:rPrChange>
        </w:rPr>
        <w:t xml:space="preserve">, la contrainte maximale est passée de </w:t>
      </w:r>
      <w:del w:id="275" w:author="Alexandre ROSCHEWITZ" w:date="2015-07-28T10:22:00Z">
        <w:r w:rsidR="00B02307" w:rsidRPr="009E0DA8" w:rsidDel="009E0DA8">
          <w:rPr>
            <w:lang w:eastAsia="x-none"/>
            <w:rPrChange w:id="276" w:author="Alexandre ROSCHEWITZ" w:date="2015-07-28T10:21:00Z">
              <w:rPr>
                <w:sz w:val="20"/>
                <w:szCs w:val="20"/>
                <w:lang w:eastAsia="x-none"/>
              </w:rPr>
            </w:rPrChange>
          </w:rPr>
          <w:delText xml:space="preserve">        </w:delText>
        </w:r>
      </w:del>
      <w:r w:rsidR="00B02307" w:rsidRPr="009E0DA8">
        <w:rPr>
          <w:lang w:eastAsia="x-none"/>
          <w:rPrChange w:id="277" w:author="Alexandre ROSCHEWITZ" w:date="2015-07-28T10:21:00Z">
            <w:rPr>
              <w:sz w:val="20"/>
              <w:szCs w:val="20"/>
              <w:lang w:eastAsia="x-none"/>
            </w:rPr>
          </w:rPrChange>
        </w:rPr>
        <w:t xml:space="preserve">904.3 MPa </w:t>
      </w:r>
      <w:r w:rsidR="000037D4" w:rsidRPr="009E0DA8">
        <w:rPr>
          <w:lang w:eastAsia="x-none"/>
          <w:rPrChange w:id="278" w:author="Alexandre ROSCHEWITZ" w:date="2015-07-28T10:21:00Z">
            <w:rPr>
              <w:sz w:val="20"/>
              <w:szCs w:val="20"/>
              <w:lang w:eastAsia="x-none"/>
            </w:rPr>
          </w:rPrChange>
        </w:rPr>
        <w:t xml:space="preserve">à 1 316 </w:t>
      </w:r>
      <w:proofErr w:type="spellStart"/>
      <w:r w:rsidR="000037D4" w:rsidRPr="009E0DA8">
        <w:rPr>
          <w:lang w:eastAsia="x-none"/>
          <w:rPrChange w:id="279" w:author="Alexandre ROSCHEWITZ" w:date="2015-07-28T10:21:00Z">
            <w:rPr>
              <w:sz w:val="20"/>
              <w:szCs w:val="20"/>
              <w:lang w:eastAsia="x-none"/>
            </w:rPr>
          </w:rPrChange>
        </w:rPr>
        <w:t>Mpa</w:t>
      </w:r>
      <w:proofErr w:type="spellEnd"/>
      <w:r w:rsidR="000037D4" w:rsidRPr="009E0DA8">
        <w:rPr>
          <w:lang w:eastAsia="x-none"/>
          <w:rPrChange w:id="280" w:author="Alexandre ROSCHEWITZ" w:date="2015-07-28T10:21:00Z">
            <w:rPr>
              <w:sz w:val="20"/>
              <w:szCs w:val="20"/>
              <w:lang w:eastAsia="x-none"/>
            </w:rPr>
          </w:rPrChange>
        </w:rPr>
        <w:t>.</w:t>
      </w:r>
      <w:r w:rsidR="005E76EE" w:rsidRPr="009E0DA8">
        <w:rPr>
          <w:lang w:eastAsia="x-none"/>
          <w:rPrChange w:id="281" w:author="Alexandre ROSCHEWITZ" w:date="2015-07-28T10:21:00Z">
            <w:rPr>
              <w:sz w:val="20"/>
              <w:szCs w:val="20"/>
              <w:lang w:eastAsia="x-none"/>
            </w:rPr>
          </w:rPrChange>
        </w:rPr>
        <w:t xml:space="preserve"> Malgré cela, la partie supérieure de la sellette ne plastifie quasiment plus, excepté autour de</w:t>
      </w:r>
      <w:r w:rsidR="00B00D11" w:rsidRPr="009E0DA8">
        <w:rPr>
          <w:lang w:eastAsia="x-none"/>
          <w:rPrChange w:id="282" w:author="Alexandre ROSCHEWITZ" w:date="2015-07-28T10:21:00Z">
            <w:rPr>
              <w:sz w:val="20"/>
              <w:szCs w:val="20"/>
              <w:lang w:eastAsia="x-none"/>
            </w:rPr>
          </w:rPrChange>
        </w:rPr>
        <w:t>s vis de fixation sellette-tube.</w:t>
      </w:r>
      <w:r w:rsidR="005C34F1" w:rsidRPr="009E0DA8">
        <w:rPr>
          <w:lang w:eastAsia="x-none"/>
          <w:rPrChange w:id="283" w:author="Alexandre ROSCHEWITZ" w:date="2015-07-28T10:21:00Z">
            <w:rPr>
              <w:sz w:val="20"/>
              <w:szCs w:val="20"/>
              <w:lang w:eastAsia="x-none"/>
            </w:rPr>
          </w:rPrChange>
        </w:rPr>
        <w:t xml:space="preserve"> </w:t>
      </w:r>
    </w:p>
    <w:p w:rsidR="00450892" w:rsidRPr="009E0DA8" w:rsidRDefault="00450892" w:rsidP="003C337C">
      <w:pPr>
        <w:rPr>
          <w:lang w:eastAsia="x-none"/>
          <w:rPrChange w:id="284" w:author="Alexandre ROSCHEWITZ" w:date="2015-07-28T10:21:00Z">
            <w:rPr>
              <w:sz w:val="20"/>
              <w:szCs w:val="20"/>
              <w:lang w:eastAsia="x-none"/>
            </w:rPr>
          </w:rPrChange>
        </w:rPr>
      </w:pPr>
    </w:p>
    <w:p w:rsidR="00894319" w:rsidRPr="009E0DA8" w:rsidRDefault="005C34F1" w:rsidP="003C337C">
      <w:pPr>
        <w:rPr>
          <w:lang w:eastAsia="x-none"/>
          <w:rPrChange w:id="285" w:author="Alexandre ROSCHEWITZ" w:date="2015-07-28T10:21:00Z">
            <w:rPr>
              <w:sz w:val="20"/>
              <w:szCs w:val="20"/>
              <w:lang w:eastAsia="x-none"/>
            </w:rPr>
          </w:rPrChange>
        </w:rPr>
      </w:pPr>
      <w:r w:rsidRPr="009E0DA8">
        <w:rPr>
          <w:lang w:eastAsia="x-none"/>
          <w:rPrChange w:id="286" w:author="Alexandre ROSCHEWITZ" w:date="2015-07-28T10:21:00Z">
            <w:rPr>
              <w:sz w:val="20"/>
              <w:szCs w:val="20"/>
              <w:lang w:eastAsia="x-none"/>
            </w:rPr>
          </w:rPrChange>
        </w:rPr>
        <w:t xml:space="preserve">Aussi, il faut préciser que les calculs effectués sont de type </w:t>
      </w:r>
      <w:r w:rsidRPr="009E0DA8">
        <w:rPr>
          <w:b/>
          <w:lang w:eastAsia="x-none"/>
          <w:rPrChange w:id="287" w:author="Alexandre ROSCHEWITZ" w:date="2015-07-28T10:21:00Z">
            <w:rPr>
              <w:b/>
              <w:sz w:val="20"/>
              <w:szCs w:val="20"/>
              <w:lang w:eastAsia="x-none"/>
            </w:rPr>
          </w:rPrChange>
        </w:rPr>
        <w:t>linéaire statique</w:t>
      </w:r>
      <w:r w:rsidRPr="009E0DA8">
        <w:rPr>
          <w:lang w:eastAsia="x-none"/>
          <w:rPrChange w:id="288" w:author="Alexandre ROSCHEWITZ" w:date="2015-07-28T10:21:00Z">
            <w:rPr>
              <w:sz w:val="20"/>
              <w:szCs w:val="20"/>
              <w:lang w:eastAsia="x-none"/>
            </w:rPr>
          </w:rPrChange>
        </w:rPr>
        <w:t>.</w:t>
      </w:r>
      <w:r w:rsidR="009D5BBC" w:rsidRPr="009E0DA8">
        <w:rPr>
          <w:lang w:eastAsia="x-none"/>
          <w:rPrChange w:id="289" w:author="Alexandre ROSCHEWITZ" w:date="2015-07-28T10:21:00Z">
            <w:rPr>
              <w:sz w:val="20"/>
              <w:szCs w:val="20"/>
              <w:lang w:eastAsia="x-none"/>
            </w:rPr>
          </w:rPrChange>
        </w:rPr>
        <w:t xml:space="preserve"> C’est-à-dire que la comparaison de contraintes supérieures à la limite élastique n’est pas </w:t>
      </w:r>
      <w:del w:id="290" w:author="Alexandre ROSCHEWITZ" w:date="2015-07-28T10:22:00Z">
        <w:r w:rsidR="009D5BBC" w:rsidRPr="009E0DA8" w:rsidDel="009E0DA8">
          <w:rPr>
            <w:lang w:eastAsia="x-none"/>
            <w:rPrChange w:id="291" w:author="Alexandre ROSCHEWITZ" w:date="2015-07-28T10:21:00Z">
              <w:rPr>
                <w:sz w:val="20"/>
                <w:szCs w:val="20"/>
                <w:lang w:eastAsia="x-none"/>
              </w:rPr>
            </w:rPrChange>
          </w:rPr>
          <w:delText xml:space="preserve">des plus </w:delText>
        </w:r>
      </w:del>
      <w:r w:rsidR="00D015CC" w:rsidRPr="009E0DA8">
        <w:rPr>
          <w:lang w:eastAsia="x-none"/>
          <w:rPrChange w:id="292" w:author="Alexandre ROSCHEWITZ" w:date="2015-07-28T10:21:00Z">
            <w:rPr>
              <w:sz w:val="20"/>
              <w:szCs w:val="20"/>
              <w:lang w:eastAsia="x-none"/>
            </w:rPr>
          </w:rPrChange>
        </w:rPr>
        <w:t>pertinente</w:t>
      </w:r>
      <w:del w:id="293" w:author="Alexandre ROSCHEWITZ" w:date="2015-07-28T10:22:00Z">
        <w:r w:rsidR="00D015CC" w:rsidRPr="009E0DA8" w:rsidDel="009E0DA8">
          <w:rPr>
            <w:lang w:eastAsia="x-none"/>
            <w:rPrChange w:id="294" w:author="Alexandre ROSCHEWITZ" w:date="2015-07-28T10:21:00Z">
              <w:rPr>
                <w:sz w:val="20"/>
                <w:szCs w:val="20"/>
                <w:lang w:eastAsia="x-none"/>
              </w:rPr>
            </w:rPrChange>
          </w:rPr>
          <w:delText>s</w:delText>
        </w:r>
      </w:del>
      <w:r w:rsidR="009D5BBC" w:rsidRPr="009E0DA8">
        <w:rPr>
          <w:lang w:eastAsia="x-none"/>
          <w:rPrChange w:id="295" w:author="Alexandre ROSCHEWITZ" w:date="2015-07-28T10:21:00Z">
            <w:rPr>
              <w:sz w:val="20"/>
              <w:szCs w:val="20"/>
              <w:lang w:eastAsia="x-none"/>
            </w:rPr>
          </w:rPrChange>
        </w:rPr>
        <w:t>. Ce qui l’est, c’est la zone affectée par ce dépassement de la limite élastique.</w:t>
      </w:r>
    </w:p>
    <w:p w:rsidR="003541E0" w:rsidRPr="009E0DA8" w:rsidRDefault="003541E0" w:rsidP="003541E0"/>
    <w:p w:rsidR="003541E0" w:rsidRPr="00457E70" w:rsidRDefault="000E4D1A" w:rsidP="003541E0">
      <w:r w:rsidRPr="009E0DA8">
        <w:t xml:space="preserve">Le </w:t>
      </w:r>
      <w:r w:rsidR="00F73766" w:rsidRPr="009E0DA8">
        <w:fldChar w:fldCharType="begin"/>
      </w:r>
      <w:r w:rsidR="00F73766" w:rsidRPr="00457E70">
        <w:instrText xml:space="preserve"> REF Tableau12 \h </w:instrText>
      </w:r>
      <w:r w:rsidR="009E0DA8">
        <w:instrText xml:space="preserve"> \* MERGEFORMAT </w:instrText>
      </w:r>
      <w:r w:rsidR="00F73766" w:rsidRPr="009E0DA8">
        <w:fldChar w:fldCharType="separate"/>
      </w:r>
      <w:r w:rsidR="00CB7728" w:rsidRPr="009E0DA8">
        <w:t xml:space="preserve">Tableau </w:t>
      </w:r>
      <w:r w:rsidR="00CB7728" w:rsidRPr="00457E70">
        <w:rPr>
          <w:noProof/>
        </w:rPr>
        <w:t>12</w:t>
      </w:r>
      <w:r w:rsidR="00F73766" w:rsidRPr="009E0DA8">
        <w:fldChar w:fldCharType="end"/>
      </w:r>
      <w:r w:rsidR="00A42062" w:rsidRPr="009E0DA8">
        <w:t xml:space="preserve"> </w:t>
      </w:r>
      <w:r w:rsidRPr="009E0DA8">
        <w:t>regroupe les différentes caractéristiques comparatives des modèles optimisé et initial de la sellette.</w:t>
      </w:r>
    </w:p>
    <w:p w:rsidR="00847B27" w:rsidRDefault="00847B27" w:rsidP="003541E0"/>
    <w:tbl>
      <w:tblPr>
        <w:tblStyle w:val="Grilledutableau"/>
        <w:tblW w:w="0" w:type="auto"/>
        <w:tblLook w:val="04A0" w:firstRow="1" w:lastRow="0" w:firstColumn="1" w:lastColumn="0" w:noHBand="0" w:noVBand="1"/>
      </w:tblPr>
      <w:tblGrid>
        <w:gridCol w:w="1252"/>
        <w:gridCol w:w="1060"/>
        <w:gridCol w:w="1223"/>
        <w:gridCol w:w="1060"/>
        <w:gridCol w:w="1005"/>
        <w:gridCol w:w="1005"/>
        <w:gridCol w:w="1005"/>
        <w:gridCol w:w="2245"/>
      </w:tblGrid>
      <w:tr w:rsidR="00B72952" w:rsidTr="00DD3AF9">
        <w:tc>
          <w:tcPr>
            <w:tcW w:w="1257" w:type="dxa"/>
            <w:vMerge w:val="restart"/>
            <w:vAlign w:val="center"/>
          </w:tcPr>
          <w:p w:rsidR="00B72952" w:rsidRDefault="00B72952" w:rsidP="004561D4">
            <w:pPr>
              <w:jc w:val="center"/>
            </w:pPr>
          </w:p>
        </w:tc>
        <w:tc>
          <w:tcPr>
            <w:tcW w:w="3225" w:type="dxa"/>
            <w:gridSpan w:val="3"/>
            <w:vAlign w:val="center"/>
          </w:tcPr>
          <w:p w:rsidR="00B72952" w:rsidRDefault="00B72952" w:rsidP="004561D4">
            <w:pPr>
              <w:jc w:val="center"/>
            </w:pPr>
            <w:r>
              <w:t>Contraintes de Von Mises maximales (MPa)</w:t>
            </w:r>
          </w:p>
        </w:tc>
        <w:tc>
          <w:tcPr>
            <w:tcW w:w="3066" w:type="dxa"/>
            <w:gridSpan w:val="3"/>
            <w:vAlign w:val="center"/>
          </w:tcPr>
          <w:p w:rsidR="00B72952" w:rsidRDefault="00B72952" w:rsidP="004561D4">
            <w:pPr>
              <w:jc w:val="center"/>
            </w:pPr>
            <w:r>
              <w:t>Déplacements maximaux (mm)</w:t>
            </w:r>
          </w:p>
        </w:tc>
        <w:tc>
          <w:tcPr>
            <w:tcW w:w="2307" w:type="dxa"/>
            <w:vMerge w:val="restart"/>
            <w:vAlign w:val="center"/>
          </w:tcPr>
          <w:p w:rsidR="00B72952" w:rsidRDefault="00B72952" w:rsidP="00DD3AF9">
            <w:pPr>
              <w:jc w:val="center"/>
            </w:pPr>
            <w:r>
              <w:t>Masse (kg)</w:t>
            </w:r>
          </w:p>
        </w:tc>
      </w:tr>
      <w:tr w:rsidR="00B72952" w:rsidTr="00DD3AF9">
        <w:tc>
          <w:tcPr>
            <w:tcW w:w="1257" w:type="dxa"/>
            <w:vMerge/>
            <w:vAlign w:val="center"/>
          </w:tcPr>
          <w:p w:rsidR="00B72952" w:rsidRDefault="00B72952" w:rsidP="004561D4">
            <w:pPr>
              <w:jc w:val="center"/>
            </w:pPr>
          </w:p>
        </w:tc>
        <w:tc>
          <w:tcPr>
            <w:tcW w:w="1075" w:type="dxa"/>
            <w:vAlign w:val="center"/>
          </w:tcPr>
          <w:p w:rsidR="00B72952" w:rsidRDefault="00B72952" w:rsidP="004561D4">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75" w:type="dxa"/>
            <w:vAlign w:val="center"/>
          </w:tcPr>
          <w:p w:rsidR="00B72952" w:rsidRDefault="00B72952" w:rsidP="004561D4">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75" w:type="dxa"/>
            <w:vAlign w:val="center"/>
          </w:tcPr>
          <w:p w:rsidR="00B72952" w:rsidRDefault="00B72952" w:rsidP="004561D4">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1022" w:type="dxa"/>
            <w:vAlign w:val="center"/>
          </w:tcPr>
          <w:p w:rsidR="00B72952" w:rsidRDefault="00B72952" w:rsidP="004561D4">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22" w:type="dxa"/>
            <w:vAlign w:val="center"/>
          </w:tcPr>
          <w:p w:rsidR="00B72952" w:rsidRDefault="00B72952" w:rsidP="004561D4">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22" w:type="dxa"/>
            <w:vAlign w:val="center"/>
          </w:tcPr>
          <w:p w:rsidR="00B72952" w:rsidRDefault="00B72952" w:rsidP="004561D4">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2307" w:type="dxa"/>
            <w:vMerge/>
            <w:vAlign w:val="center"/>
          </w:tcPr>
          <w:p w:rsidR="00B72952" w:rsidRDefault="00B72952" w:rsidP="00DD3AF9">
            <w:pPr>
              <w:jc w:val="center"/>
              <w:rPr>
                <w:lang w:eastAsia="x-none"/>
              </w:rPr>
            </w:pPr>
          </w:p>
        </w:tc>
      </w:tr>
      <w:tr w:rsidR="00DD3AF9" w:rsidTr="00DD3AF9">
        <w:tc>
          <w:tcPr>
            <w:tcW w:w="1257" w:type="dxa"/>
            <w:vAlign w:val="center"/>
          </w:tcPr>
          <w:p w:rsidR="00DD3AF9" w:rsidRDefault="00DD3AF9" w:rsidP="004561D4">
            <w:pPr>
              <w:jc w:val="center"/>
            </w:pPr>
            <w:r>
              <w:t>Sellette initiale</w:t>
            </w:r>
          </w:p>
        </w:tc>
        <w:tc>
          <w:tcPr>
            <w:tcW w:w="1075" w:type="dxa"/>
            <w:vAlign w:val="center"/>
          </w:tcPr>
          <w:p w:rsidR="00DD3AF9" w:rsidRDefault="00DD3AF9" w:rsidP="00C31F9B">
            <w:pPr>
              <w:jc w:val="center"/>
            </w:pPr>
            <w:r>
              <w:t>1 309</w:t>
            </w:r>
          </w:p>
        </w:tc>
        <w:tc>
          <w:tcPr>
            <w:tcW w:w="1075" w:type="dxa"/>
            <w:vAlign w:val="center"/>
          </w:tcPr>
          <w:p w:rsidR="00DD3AF9" w:rsidRDefault="00DD3AF9" w:rsidP="00C31F9B">
            <w:pPr>
              <w:jc w:val="center"/>
            </w:pPr>
            <w:r>
              <w:t>904.3</w:t>
            </w:r>
          </w:p>
        </w:tc>
        <w:tc>
          <w:tcPr>
            <w:tcW w:w="1075" w:type="dxa"/>
            <w:vAlign w:val="center"/>
          </w:tcPr>
          <w:p w:rsidR="00DD3AF9" w:rsidRDefault="00DD3AF9" w:rsidP="00C31F9B">
            <w:pPr>
              <w:jc w:val="center"/>
            </w:pPr>
            <w:r>
              <w:t>853</w:t>
            </w:r>
          </w:p>
        </w:tc>
        <w:tc>
          <w:tcPr>
            <w:tcW w:w="1022" w:type="dxa"/>
            <w:vAlign w:val="center"/>
          </w:tcPr>
          <w:p w:rsidR="00DD3AF9" w:rsidRDefault="00DD3AF9" w:rsidP="00C31F9B">
            <w:pPr>
              <w:jc w:val="center"/>
            </w:pPr>
            <w:r>
              <w:t>6.7</w:t>
            </w:r>
          </w:p>
        </w:tc>
        <w:tc>
          <w:tcPr>
            <w:tcW w:w="1022" w:type="dxa"/>
            <w:vAlign w:val="center"/>
          </w:tcPr>
          <w:p w:rsidR="00DD3AF9" w:rsidRDefault="00DD3AF9" w:rsidP="00C31F9B">
            <w:pPr>
              <w:jc w:val="center"/>
            </w:pPr>
            <w:r>
              <w:t>9.7</w:t>
            </w:r>
          </w:p>
        </w:tc>
        <w:tc>
          <w:tcPr>
            <w:tcW w:w="1022" w:type="dxa"/>
            <w:vAlign w:val="center"/>
          </w:tcPr>
          <w:p w:rsidR="00DD3AF9" w:rsidRDefault="00DD3AF9" w:rsidP="00C31F9B">
            <w:pPr>
              <w:jc w:val="center"/>
            </w:pPr>
            <w:r>
              <w:t>6.0</w:t>
            </w:r>
          </w:p>
        </w:tc>
        <w:tc>
          <w:tcPr>
            <w:tcW w:w="2307" w:type="dxa"/>
            <w:vAlign w:val="center"/>
          </w:tcPr>
          <w:p w:rsidR="00DD3AF9" w:rsidRDefault="00775F83" w:rsidP="00DD3AF9">
            <w:pPr>
              <w:jc w:val="center"/>
            </w:pPr>
            <w:r>
              <w:t>76.68</w:t>
            </w:r>
          </w:p>
        </w:tc>
      </w:tr>
      <w:tr w:rsidR="00DD3AF9" w:rsidTr="00DD3AF9">
        <w:tc>
          <w:tcPr>
            <w:tcW w:w="1257" w:type="dxa"/>
            <w:vAlign w:val="center"/>
          </w:tcPr>
          <w:p w:rsidR="00DD3AF9" w:rsidRDefault="00DD3AF9" w:rsidP="004561D4">
            <w:pPr>
              <w:jc w:val="center"/>
            </w:pPr>
            <w:r>
              <w:t>Sellette optimisée</w:t>
            </w:r>
          </w:p>
        </w:tc>
        <w:tc>
          <w:tcPr>
            <w:tcW w:w="1075" w:type="dxa"/>
            <w:vAlign w:val="center"/>
          </w:tcPr>
          <w:p w:rsidR="00DD3AF9" w:rsidRDefault="00DD3AF9" w:rsidP="00017E61">
            <w:pPr>
              <w:jc w:val="center"/>
            </w:pPr>
            <w:r>
              <w:t>668.3</w:t>
            </w:r>
          </w:p>
        </w:tc>
        <w:tc>
          <w:tcPr>
            <w:tcW w:w="1075" w:type="dxa"/>
            <w:vAlign w:val="center"/>
          </w:tcPr>
          <w:p w:rsidR="00DD3AF9" w:rsidRDefault="00DD3AF9" w:rsidP="004561D4">
            <w:pPr>
              <w:jc w:val="center"/>
            </w:pPr>
            <w:r>
              <w:t>1 316</w:t>
            </w:r>
          </w:p>
        </w:tc>
        <w:tc>
          <w:tcPr>
            <w:tcW w:w="1075" w:type="dxa"/>
            <w:vAlign w:val="center"/>
          </w:tcPr>
          <w:p w:rsidR="00DD3AF9" w:rsidRDefault="00DD3AF9" w:rsidP="004561D4">
            <w:pPr>
              <w:jc w:val="center"/>
            </w:pPr>
            <w:r>
              <w:t>729.2</w:t>
            </w:r>
          </w:p>
        </w:tc>
        <w:tc>
          <w:tcPr>
            <w:tcW w:w="1022" w:type="dxa"/>
            <w:vAlign w:val="center"/>
          </w:tcPr>
          <w:p w:rsidR="00DD3AF9" w:rsidRDefault="00DD3AF9" w:rsidP="00C31F9B">
            <w:pPr>
              <w:jc w:val="center"/>
            </w:pPr>
            <w:r>
              <w:t>2.3</w:t>
            </w:r>
          </w:p>
        </w:tc>
        <w:tc>
          <w:tcPr>
            <w:tcW w:w="1022" w:type="dxa"/>
            <w:vAlign w:val="center"/>
          </w:tcPr>
          <w:p w:rsidR="00DD3AF9" w:rsidRDefault="00DD3AF9" w:rsidP="00C31F9B">
            <w:pPr>
              <w:jc w:val="center"/>
            </w:pPr>
            <w:r>
              <w:t>7.3</w:t>
            </w:r>
          </w:p>
        </w:tc>
        <w:tc>
          <w:tcPr>
            <w:tcW w:w="1022" w:type="dxa"/>
            <w:vAlign w:val="center"/>
          </w:tcPr>
          <w:p w:rsidR="00DD3AF9" w:rsidRDefault="00DD3AF9" w:rsidP="00C31F9B">
            <w:pPr>
              <w:jc w:val="center"/>
            </w:pPr>
            <w:r>
              <w:t>3.4</w:t>
            </w:r>
          </w:p>
        </w:tc>
        <w:tc>
          <w:tcPr>
            <w:tcW w:w="2307" w:type="dxa"/>
            <w:vAlign w:val="center"/>
          </w:tcPr>
          <w:p w:rsidR="00DD3AF9" w:rsidRDefault="00775F83" w:rsidP="00DD3AF9">
            <w:pPr>
              <w:jc w:val="center"/>
            </w:pPr>
            <w:r>
              <w:t>78.26</w:t>
            </w:r>
          </w:p>
        </w:tc>
      </w:tr>
      <w:tr w:rsidR="00DD3AF9" w:rsidTr="00DD3AF9">
        <w:tc>
          <w:tcPr>
            <w:tcW w:w="1257" w:type="dxa"/>
            <w:vAlign w:val="center"/>
          </w:tcPr>
          <w:p w:rsidR="00DD3AF9" w:rsidRDefault="00DD3AF9" w:rsidP="004561D4">
            <w:pPr>
              <w:jc w:val="center"/>
            </w:pPr>
            <w:r>
              <w:t>Ecart (%)</w:t>
            </w:r>
          </w:p>
        </w:tc>
        <w:tc>
          <w:tcPr>
            <w:tcW w:w="1075" w:type="dxa"/>
            <w:vAlign w:val="center"/>
          </w:tcPr>
          <w:p w:rsidR="00DD3AF9" w:rsidRDefault="00DD3AF9" w:rsidP="004561D4">
            <w:pPr>
              <w:jc w:val="center"/>
            </w:pPr>
            <w:r w:rsidRPr="00BF57F8">
              <w:rPr>
                <w:color w:val="00B050"/>
              </w:rPr>
              <w:t>-49</w:t>
            </w:r>
          </w:p>
        </w:tc>
        <w:tc>
          <w:tcPr>
            <w:tcW w:w="1075" w:type="dxa"/>
            <w:vAlign w:val="center"/>
          </w:tcPr>
          <w:p w:rsidR="00DD3AF9" w:rsidRDefault="00DD3AF9" w:rsidP="004561D4">
            <w:pPr>
              <w:jc w:val="center"/>
            </w:pPr>
            <w:commentRangeStart w:id="296"/>
            <w:r w:rsidRPr="00BF57F8">
              <w:rPr>
                <w:color w:val="FF0000"/>
              </w:rPr>
              <w:t>+45.5</w:t>
            </w:r>
            <w:commentRangeEnd w:id="296"/>
            <w:r w:rsidR="00457E70">
              <w:rPr>
                <w:rStyle w:val="Marquedecommentaire"/>
                <w:lang w:val="x-none"/>
              </w:rPr>
              <w:commentReference w:id="296"/>
            </w:r>
          </w:p>
        </w:tc>
        <w:tc>
          <w:tcPr>
            <w:tcW w:w="1075" w:type="dxa"/>
            <w:vAlign w:val="center"/>
          </w:tcPr>
          <w:p w:rsidR="00DD3AF9" w:rsidRPr="00BF57F8" w:rsidRDefault="00DD3AF9" w:rsidP="004561D4">
            <w:pPr>
              <w:jc w:val="center"/>
              <w:rPr>
                <w:color w:val="00B050"/>
              </w:rPr>
            </w:pPr>
            <w:r w:rsidRPr="00BF57F8">
              <w:rPr>
                <w:color w:val="00B050"/>
              </w:rPr>
              <w:t>-14.5</w:t>
            </w:r>
          </w:p>
        </w:tc>
        <w:tc>
          <w:tcPr>
            <w:tcW w:w="1022" w:type="dxa"/>
            <w:vAlign w:val="center"/>
          </w:tcPr>
          <w:p w:rsidR="00DD3AF9" w:rsidRPr="00BF57F8" w:rsidRDefault="00DD3AF9" w:rsidP="004561D4">
            <w:pPr>
              <w:jc w:val="center"/>
              <w:rPr>
                <w:color w:val="00B050"/>
              </w:rPr>
            </w:pPr>
            <w:r w:rsidRPr="00BF57F8">
              <w:rPr>
                <w:color w:val="00B050"/>
              </w:rPr>
              <w:t>-65.7</w:t>
            </w:r>
          </w:p>
        </w:tc>
        <w:tc>
          <w:tcPr>
            <w:tcW w:w="1022" w:type="dxa"/>
            <w:vAlign w:val="center"/>
          </w:tcPr>
          <w:p w:rsidR="00DD3AF9" w:rsidRPr="00BF57F8" w:rsidRDefault="00DD3AF9" w:rsidP="004561D4">
            <w:pPr>
              <w:jc w:val="center"/>
              <w:rPr>
                <w:color w:val="00B050"/>
              </w:rPr>
            </w:pPr>
            <w:r w:rsidRPr="00BF57F8">
              <w:rPr>
                <w:color w:val="00B050"/>
              </w:rPr>
              <w:t>-24.7</w:t>
            </w:r>
          </w:p>
        </w:tc>
        <w:tc>
          <w:tcPr>
            <w:tcW w:w="1022" w:type="dxa"/>
            <w:vAlign w:val="center"/>
          </w:tcPr>
          <w:p w:rsidR="00DD3AF9" w:rsidRPr="00BF57F8" w:rsidRDefault="00DD3AF9" w:rsidP="00A2003E">
            <w:pPr>
              <w:keepNext/>
              <w:jc w:val="center"/>
              <w:rPr>
                <w:color w:val="00B050"/>
              </w:rPr>
            </w:pPr>
            <w:r w:rsidRPr="00BF57F8">
              <w:rPr>
                <w:color w:val="00B050"/>
              </w:rPr>
              <w:t>-43.3</w:t>
            </w:r>
          </w:p>
        </w:tc>
        <w:tc>
          <w:tcPr>
            <w:tcW w:w="2307" w:type="dxa"/>
            <w:vAlign w:val="center"/>
          </w:tcPr>
          <w:p w:rsidR="00DD3AF9" w:rsidRPr="00BF57F8" w:rsidRDefault="00A04691" w:rsidP="00DD3AF9">
            <w:pPr>
              <w:keepNext/>
              <w:jc w:val="center"/>
              <w:rPr>
                <w:color w:val="00B050"/>
              </w:rPr>
            </w:pPr>
            <w:r w:rsidRPr="004F2D93">
              <w:rPr>
                <w:color w:val="F79646" w:themeColor="accent6"/>
              </w:rPr>
              <w:t>+2</w:t>
            </w:r>
          </w:p>
        </w:tc>
      </w:tr>
    </w:tbl>
    <w:p w:rsidR="00847B27" w:rsidRPr="00A2003E" w:rsidRDefault="00A2003E" w:rsidP="00A2003E">
      <w:pPr>
        <w:pStyle w:val="Lgende"/>
        <w:rPr>
          <w:lang w:val="fr-FR"/>
        </w:rPr>
      </w:pPr>
      <w:bookmarkStart w:id="297" w:name="Tableau12"/>
      <w:bookmarkStart w:id="298" w:name="_Toc425429866"/>
      <w:r>
        <w:t xml:space="preserve">Tableau </w:t>
      </w:r>
      <w:r w:rsidR="00910827">
        <w:fldChar w:fldCharType="begin"/>
      </w:r>
      <w:r w:rsidR="00910827">
        <w:instrText xml:space="preserve"> SEQ Tableau \* ARABIC </w:instrText>
      </w:r>
      <w:r w:rsidR="00910827">
        <w:fldChar w:fldCharType="separate"/>
      </w:r>
      <w:r w:rsidR="00846588">
        <w:rPr>
          <w:noProof/>
        </w:rPr>
        <w:t>12</w:t>
      </w:r>
      <w:r w:rsidR="00910827">
        <w:rPr>
          <w:noProof/>
        </w:rPr>
        <w:fldChar w:fldCharType="end"/>
      </w:r>
      <w:bookmarkEnd w:id="297"/>
      <w:r>
        <w:rPr>
          <w:lang w:val="fr-FR"/>
        </w:rPr>
        <w:t xml:space="preserve"> – Caractéristiques </w:t>
      </w:r>
      <w:r w:rsidR="000E6892">
        <w:rPr>
          <w:lang w:val="fr-FR"/>
        </w:rPr>
        <w:t>de la sellette et du modèle OptiStruct</w:t>
      </w:r>
      <w:bookmarkEnd w:id="298"/>
    </w:p>
    <w:p w:rsidR="0097480C" w:rsidRDefault="0097480C" w:rsidP="003541E0"/>
    <w:p w:rsidR="00E60D1D" w:rsidRDefault="00F73766" w:rsidP="003541E0">
      <w:r>
        <w:t xml:space="preserve">En plus d’une meilleure tenue à la plastification, la nouvelle sellette est aussi plus rigide, comme le montrent les </w:t>
      </w:r>
      <w:r w:rsidR="00E922AA">
        <w:t xml:space="preserve">chiffres sur les déplacements du </w:t>
      </w:r>
      <w:r w:rsidR="00E922AA">
        <w:fldChar w:fldCharType="begin"/>
      </w:r>
      <w:r w:rsidR="00E922AA">
        <w:instrText xml:space="preserve"> REF Tableau12 \h </w:instrText>
      </w:r>
      <w:r w:rsidR="00E922AA">
        <w:fldChar w:fldCharType="separate"/>
      </w:r>
      <w:r w:rsidR="00CB7728">
        <w:t xml:space="preserve">Tableau </w:t>
      </w:r>
      <w:r w:rsidR="00CB7728">
        <w:rPr>
          <w:noProof/>
        </w:rPr>
        <w:t>12</w:t>
      </w:r>
      <w:r w:rsidR="00E922AA">
        <w:fldChar w:fldCharType="end"/>
      </w:r>
      <w:r w:rsidR="000B140B">
        <w:t>.</w:t>
      </w:r>
      <w:r w:rsidR="006B3300">
        <w:t xml:space="preserve"> Le fait qu’elle soit alourdie de </w:t>
      </w:r>
      <w:r w:rsidR="00911609">
        <w:rPr>
          <w:b/>
        </w:rPr>
        <w:t>1.6</w:t>
      </w:r>
      <w:r w:rsidR="00320FC1">
        <w:rPr>
          <w:b/>
        </w:rPr>
        <w:t xml:space="preserve"> </w:t>
      </w:r>
      <w:r w:rsidR="006B3300" w:rsidRPr="006B3300">
        <w:rPr>
          <w:b/>
        </w:rPr>
        <w:t>kg</w:t>
      </w:r>
      <w:r w:rsidR="006B3300">
        <w:t xml:space="preserve"> </w:t>
      </w:r>
      <w:r w:rsidR="003B72D0">
        <w:t xml:space="preserve">n’est pas handicapant car la structure ne pèse pas plus des </w:t>
      </w:r>
      <w:r w:rsidR="003B72D0" w:rsidRPr="003B72D0">
        <w:rPr>
          <w:b/>
        </w:rPr>
        <w:t>80 kg</w:t>
      </w:r>
      <w:r w:rsidR="00AD1FD4" w:rsidRPr="00AD1FD4">
        <w:t>,</w:t>
      </w:r>
      <w:r w:rsidR="00AD1FD4">
        <w:t xml:space="preserve"> limite admissible.</w:t>
      </w:r>
    </w:p>
    <w:p w:rsidR="0097480C" w:rsidRDefault="0097480C" w:rsidP="003541E0"/>
    <w:p w:rsidR="00457E70" w:rsidRDefault="00457E70">
      <w:pPr>
        <w:jc w:val="left"/>
        <w:rPr>
          <w:ins w:id="299" w:author="Alexandre ROSCHEWITZ" w:date="2015-07-28T10:23:00Z"/>
        </w:rPr>
      </w:pPr>
      <w:commentRangeStart w:id="300"/>
      <w:ins w:id="301" w:author="Alexandre ROSCHEWITZ" w:date="2015-07-28T10:23:00Z">
        <w:r>
          <w:rPr>
            <w:bCs/>
            <w:i/>
          </w:rPr>
          <w:br w:type="page"/>
        </w:r>
        <w:commentRangeEnd w:id="300"/>
        <w:r>
          <w:rPr>
            <w:rStyle w:val="Marquedecommentaire"/>
            <w:lang w:val="x-none"/>
          </w:rPr>
          <w:commentReference w:id="300"/>
        </w:r>
      </w:ins>
    </w:p>
    <w:p w:rsidR="00D047DA" w:rsidDel="00457E70" w:rsidRDefault="00D047DA" w:rsidP="003541E0">
      <w:pPr>
        <w:rPr>
          <w:del w:id="302" w:author="Alexandre ROSCHEWITZ" w:date="2015-07-28T10:23:00Z"/>
        </w:rPr>
      </w:pPr>
    </w:p>
    <w:p w:rsidR="00D047DA" w:rsidDel="00457E70" w:rsidRDefault="00D047DA" w:rsidP="003541E0">
      <w:pPr>
        <w:rPr>
          <w:del w:id="303" w:author="Alexandre ROSCHEWITZ" w:date="2015-07-28T10:23:00Z"/>
        </w:rPr>
      </w:pPr>
    </w:p>
    <w:p w:rsidR="00D047DA" w:rsidDel="00457E70" w:rsidRDefault="00D047DA" w:rsidP="003541E0">
      <w:pPr>
        <w:rPr>
          <w:del w:id="304" w:author="Alexandre ROSCHEWITZ" w:date="2015-07-28T10:23:00Z"/>
        </w:rPr>
      </w:pPr>
    </w:p>
    <w:p w:rsidR="00D047DA" w:rsidDel="00457E70" w:rsidRDefault="00D047DA" w:rsidP="003541E0">
      <w:pPr>
        <w:rPr>
          <w:del w:id="305" w:author="Alexandre ROSCHEWITZ" w:date="2015-07-28T10:23:00Z"/>
        </w:rPr>
      </w:pPr>
    </w:p>
    <w:p w:rsidR="00D047DA" w:rsidDel="00457E70" w:rsidRDefault="00D047DA" w:rsidP="003541E0">
      <w:pPr>
        <w:rPr>
          <w:del w:id="306" w:author="Alexandre ROSCHEWITZ" w:date="2015-07-28T10:23:00Z"/>
        </w:rPr>
      </w:pPr>
    </w:p>
    <w:p w:rsidR="00D047DA" w:rsidDel="00457E70" w:rsidRDefault="00D047DA" w:rsidP="003541E0">
      <w:pPr>
        <w:rPr>
          <w:del w:id="307" w:author="Alexandre ROSCHEWITZ" w:date="2015-07-28T10:23:00Z"/>
        </w:rPr>
      </w:pPr>
    </w:p>
    <w:p w:rsidR="00D047DA" w:rsidDel="00457E70" w:rsidRDefault="00D047DA" w:rsidP="003541E0">
      <w:pPr>
        <w:rPr>
          <w:del w:id="308" w:author="Alexandre ROSCHEWITZ" w:date="2015-07-28T10:23:00Z"/>
        </w:rPr>
      </w:pPr>
    </w:p>
    <w:p w:rsidR="00D047DA" w:rsidDel="00457E70" w:rsidRDefault="00D047DA" w:rsidP="003541E0">
      <w:pPr>
        <w:rPr>
          <w:del w:id="309" w:author="Alexandre ROSCHEWITZ" w:date="2015-07-28T10:23:00Z"/>
        </w:rPr>
      </w:pPr>
    </w:p>
    <w:p w:rsidR="00D047DA" w:rsidDel="00457E70" w:rsidRDefault="00D047DA" w:rsidP="003541E0">
      <w:pPr>
        <w:rPr>
          <w:del w:id="310" w:author="Alexandre ROSCHEWITZ" w:date="2015-07-28T10:23:00Z"/>
        </w:rPr>
      </w:pPr>
    </w:p>
    <w:p w:rsidR="00D047DA" w:rsidDel="00457E70" w:rsidRDefault="00D047DA" w:rsidP="003541E0">
      <w:pPr>
        <w:rPr>
          <w:del w:id="311" w:author="Alexandre ROSCHEWITZ" w:date="2015-07-28T10:23:00Z"/>
        </w:rPr>
      </w:pPr>
    </w:p>
    <w:p w:rsidR="00D047DA" w:rsidDel="00457E70" w:rsidRDefault="00D047DA" w:rsidP="003541E0">
      <w:pPr>
        <w:rPr>
          <w:del w:id="312" w:author="Alexandre ROSCHEWITZ" w:date="2015-07-28T10:23:00Z"/>
        </w:rPr>
      </w:pPr>
    </w:p>
    <w:p w:rsidR="00D047DA" w:rsidDel="00457E70" w:rsidRDefault="00D047DA" w:rsidP="003541E0">
      <w:pPr>
        <w:rPr>
          <w:del w:id="313" w:author="Alexandre ROSCHEWITZ" w:date="2015-07-28T10:23:00Z"/>
        </w:rPr>
      </w:pPr>
    </w:p>
    <w:p w:rsidR="00D047DA" w:rsidDel="00457E70" w:rsidRDefault="00D047DA" w:rsidP="003541E0">
      <w:pPr>
        <w:rPr>
          <w:del w:id="314" w:author="Alexandre ROSCHEWITZ" w:date="2015-07-28T10:23:00Z"/>
        </w:rPr>
      </w:pPr>
    </w:p>
    <w:p w:rsidR="00D047DA" w:rsidDel="00457E70" w:rsidRDefault="00D047DA" w:rsidP="003541E0">
      <w:pPr>
        <w:rPr>
          <w:del w:id="315" w:author="Alexandre ROSCHEWITZ" w:date="2015-07-28T10:23:00Z"/>
        </w:rPr>
      </w:pPr>
    </w:p>
    <w:p w:rsidR="00D047DA" w:rsidRPr="003541E0" w:rsidDel="00457E70" w:rsidRDefault="00D047DA" w:rsidP="003541E0">
      <w:pPr>
        <w:rPr>
          <w:del w:id="316" w:author="Alexandre ROSCHEWITZ" w:date="2015-07-28T10:23:00Z"/>
        </w:rPr>
      </w:pPr>
    </w:p>
    <w:p w:rsidR="000037FA" w:rsidRDefault="000037FA" w:rsidP="000037FA">
      <w:pPr>
        <w:pStyle w:val="Titre3"/>
        <w:rPr>
          <w:lang w:val="fr-FR"/>
        </w:rPr>
      </w:pPr>
      <w:bookmarkStart w:id="317" w:name="_Toc425429974"/>
      <w:r>
        <w:rPr>
          <w:lang w:val="fr-FR"/>
        </w:rPr>
        <w:t>Tosca Structure</w:t>
      </w:r>
      <w:bookmarkEnd w:id="317"/>
    </w:p>
    <w:p w:rsidR="006C69D2" w:rsidRDefault="007653A4" w:rsidP="006C69D2">
      <w:r>
        <w:t xml:space="preserve">De manière analogue au volant moteur, </w:t>
      </w:r>
      <w:r w:rsidR="0028194B">
        <w:t>une problématique de type minimisation de contraintes a é</w:t>
      </w:r>
      <w:r w:rsidR="00E57A7E">
        <w:t xml:space="preserve">té adoptée pour Tosca Structure, l’objectif précédent de minimisation de la masse est alors passé en contrainte, la masse ne devant pas dépasser </w:t>
      </w:r>
      <w:r w:rsidR="00E57A7E">
        <w:rPr>
          <w:b/>
        </w:rPr>
        <w:t>80 kg</w:t>
      </w:r>
      <w:r w:rsidR="00E57A7E">
        <w:t>.</w:t>
      </w:r>
    </w:p>
    <w:p w:rsidR="00385DD3" w:rsidRDefault="00385DD3" w:rsidP="006C69D2"/>
    <w:p w:rsidR="00385DD3" w:rsidRDefault="00261D27" w:rsidP="006C69D2">
      <w:r>
        <w:t xml:space="preserve">La même démarche </w:t>
      </w:r>
      <w:r w:rsidR="00FE7F16">
        <w:rPr>
          <w:b/>
        </w:rPr>
        <w:t xml:space="preserve">itérative </w:t>
      </w:r>
      <w:r>
        <w:t>d’o</w:t>
      </w:r>
      <w:r w:rsidR="00FE7F16">
        <w:t>ptimisation a été mise en place</w:t>
      </w:r>
      <w:r w:rsidR="005A197A">
        <w:t xml:space="preserve">, c’est-à-dire en réduisant le </w:t>
      </w:r>
      <w:r w:rsidR="005A197A">
        <w:rPr>
          <w:i/>
        </w:rPr>
        <w:t xml:space="preserve">design </w:t>
      </w:r>
      <w:proofErr w:type="spellStart"/>
      <w:r w:rsidR="005A197A">
        <w:rPr>
          <w:i/>
        </w:rPr>
        <w:t>space</w:t>
      </w:r>
      <w:proofErr w:type="spellEnd"/>
      <w:r w:rsidR="005A197A">
        <w:rPr>
          <w:i/>
        </w:rPr>
        <w:t xml:space="preserve"> </w:t>
      </w:r>
      <w:r w:rsidR="005A197A">
        <w:t xml:space="preserve">d’une itération et en le maillant plus finement pour </w:t>
      </w:r>
      <w:r w:rsidR="00817C7B">
        <w:t xml:space="preserve">la </w:t>
      </w:r>
      <w:r w:rsidR="005A197A">
        <w:t>suivante.</w:t>
      </w:r>
    </w:p>
    <w:p w:rsidR="004311B4" w:rsidRDefault="004311B4" w:rsidP="006C69D2"/>
    <w:p w:rsidR="004311B4" w:rsidRDefault="008D1CBE" w:rsidP="006C69D2">
      <w:r>
        <w:t xml:space="preserve">La </w:t>
      </w:r>
      <w:r w:rsidR="00861585">
        <w:fldChar w:fldCharType="begin"/>
      </w:r>
      <w:r w:rsidR="00861585">
        <w:instrText xml:space="preserve"> REF Figure18 \h </w:instrText>
      </w:r>
      <w:r w:rsidR="00861585">
        <w:fldChar w:fldCharType="separate"/>
      </w:r>
      <w:r w:rsidR="00CB7728">
        <w:t xml:space="preserve">Figure </w:t>
      </w:r>
      <w:r w:rsidR="00CB7728">
        <w:rPr>
          <w:noProof/>
        </w:rPr>
        <w:t>18</w:t>
      </w:r>
      <w:r w:rsidR="00861585">
        <w:fldChar w:fldCharType="end"/>
      </w:r>
      <w:r>
        <w:t xml:space="preserve"> illustre l’acheminement suivi du modèle initial jusqu’à l’aboutissement final.</w:t>
      </w:r>
    </w:p>
    <w:p w:rsidR="00E340C6" w:rsidRDefault="00E340C6" w:rsidP="006C69D2"/>
    <w:tbl>
      <w:tblPr>
        <w:tblStyle w:val="Grilledutableau"/>
        <w:tblW w:w="0" w:type="auto"/>
        <w:jc w:val="center"/>
        <w:tblInd w:w="-1327" w:type="dxa"/>
        <w:tblLook w:val="04A0" w:firstRow="1" w:lastRow="0" w:firstColumn="1" w:lastColumn="0" w:noHBand="0" w:noVBand="1"/>
      </w:tblPr>
      <w:tblGrid>
        <w:gridCol w:w="3681"/>
        <w:gridCol w:w="3885"/>
        <w:gridCol w:w="3616"/>
      </w:tblGrid>
      <w:tr w:rsidR="00744EF3" w:rsidTr="00C02068">
        <w:trPr>
          <w:jc w:val="center"/>
        </w:trPr>
        <w:tc>
          <w:tcPr>
            <w:tcW w:w="4600" w:type="dxa"/>
            <w:vMerge w:val="restart"/>
            <w:tcBorders>
              <w:top w:val="nil"/>
              <w:left w:val="nil"/>
              <w:bottom w:val="nil"/>
            </w:tcBorders>
          </w:tcPr>
          <w:p w:rsidR="007A7BA6" w:rsidRDefault="007A7BA6" w:rsidP="007A7BA6">
            <w:pPr>
              <w:jc w:val="center"/>
              <w:rPr>
                <w:b/>
                <w:noProof/>
                <w:lang w:eastAsia="fr-FR"/>
              </w:rPr>
            </w:pPr>
          </w:p>
          <w:p w:rsidR="007A7BA6" w:rsidRDefault="007A7BA6" w:rsidP="007A7BA6">
            <w:pPr>
              <w:jc w:val="center"/>
              <w:rPr>
                <w:b/>
                <w:noProof/>
                <w:lang w:eastAsia="fr-FR"/>
              </w:rPr>
            </w:pPr>
          </w:p>
          <w:p w:rsidR="007A7BA6" w:rsidRDefault="007A7BA6" w:rsidP="007A7BA6">
            <w:pPr>
              <w:jc w:val="center"/>
              <w:rPr>
                <w:b/>
                <w:noProof/>
                <w:lang w:eastAsia="fr-FR"/>
              </w:rPr>
            </w:pPr>
          </w:p>
          <w:p w:rsidR="007A7BA6" w:rsidRDefault="007A7BA6" w:rsidP="007A7BA6">
            <w:pPr>
              <w:jc w:val="center"/>
              <w:rPr>
                <w:b/>
                <w:noProof/>
                <w:lang w:eastAsia="fr-FR"/>
              </w:rPr>
            </w:pPr>
          </w:p>
          <w:p w:rsidR="007A7BA6" w:rsidRDefault="007A7BA6" w:rsidP="007A7BA6">
            <w:pPr>
              <w:jc w:val="center"/>
              <w:rPr>
                <w:b/>
                <w:noProof/>
                <w:lang w:eastAsia="fr-FR"/>
              </w:rPr>
            </w:pPr>
          </w:p>
          <w:p w:rsidR="007A7BA6" w:rsidRDefault="007A7BA6" w:rsidP="007A7BA6">
            <w:pPr>
              <w:jc w:val="center"/>
              <w:rPr>
                <w:b/>
                <w:noProof/>
                <w:lang w:eastAsia="fr-FR"/>
              </w:rPr>
            </w:pPr>
          </w:p>
          <w:p w:rsidR="001B6D79" w:rsidRDefault="001B6D79" w:rsidP="007A7BA6">
            <w:pPr>
              <w:jc w:val="center"/>
              <w:rPr>
                <w:noProof/>
                <w:lang w:eastAsia="fr-FR"/>
              </w:rPr>
            </w:pPr>
            <w:r w:rsidRPr="001B6D79">
              <w:rPr>
                <w:b/>
                <w:noProof/>
                <w:lang w:eastAsia="fr-FR"/>
              </w:rPr>
              <w:t>a)</w:t>
            </w:r>
          </w:p>
          <w:p w:rsidR="00B66BFF" w:rsidRDefault="006D340B" w:rsidP="00CD53C5">
            <w:pPr>
              <w:jc w:val="left"/>
            </w:pPr>
            <w:r>
              <w:rPr>
                <w:noProof/>
                <w:lang w:eastAsia="fr-FR"/>
              </w:rPr>
              <w:drawing>
                <wp:inline distT="0" distB="0" distL="0" distR="0" wp14:anchorId="06D67E13" wp14:editId="6DAF4304">
                  <wp:extent cx="2271778" cy="1423284"/>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1.png"/>
                          <pic:cNvPicPr/>
                        </pic:nvPicPr>
                        <pic:blipFill rotWithShape="1">
                          <a:blip r:embed="rId43">
                            <a:extLst>
                              <a:ext uri="{28A0092B-C50C-407E-A947-70E740481C1C}">
                                <a14:useLocalDpi xmlns:a14="http://schemas.microsoft.com/office/drawing/2010/main" val="0"/>
                              </a:ext>
                            </a:extLst>
                          </a:blip>
                          <a:srcRect l="15518" r="11581"/>
                          <a:stretch/>
                        </pic:blipFill>
                        <pic:spPr bwMode="auto">
                          <a:xfrm>
                            <a:off x="0" y="0"/>
                            <a:ext cx="2272930" cy="1424006"/>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Borders>
              <w:top w:val="nil"/>
              <w:bottom w:val="nil"/>
            </w:tcBorders>
          </w:tcPr>
          <w:p w:rsidR="008E63B8" w:rsidRPr="008E63B8" w:rsidRDefault="008E63B8" w:rsidP="008E63B8">
            <w:pPr>
              <w:jc w:val="center"/>
              <w:rPr>
                <w:b/>
              </w:rPr>
            </w:pPr>
            <w:r w:rsidRPr="008E63B8">
              <w:rPr>
                <w:b/>
              </w:rPr>
              <w:t>b)</w:t>
            </w:r>
          </w:p>
          <w:p w:rsidR="00B66BFF" w:rsidRDefault="006D340B" w:rsidP="00CD53C5">
            <w:pPr>
              <w:jc w:val="left"/>
            </w:pPr>
            <w:r>
              <w:rPr>
                <w:noProof/>
                <w:lang w:eastAsia="fr-FR"/>
              </w:rPr>
              <w:drawing>
                <wp:inline distT="0" distB="0" distL="0" distR="0" wp14:anchorId="77AADF6B" wp14:editId="714A0C85">
                  <wp:extent cx="2329599" cy="1606163"/>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me.png"/>
                          <pic:cNvPicPr/>
                        </pic:nvPicPr>
                        <pic:blipFill rotWithShape="1">
                          <a:blip r:embed="rId44">
                            <a:extLst>
                              <a:ext uri="{28A0092B-C50C-407E-A947-70E740481C1C}">
                                <a14:useLocalDpi xmlns:a14="http://schemas.microsoft.com/office/drawing/2010/main" val="0"/>
                              </a:ext>
                            </a:extLst>
                          </a:blip>
                          <a:srcRect r="32101"/>
                          <a:stretch/>
                        </pic:blipFill>
                        <pic:spPr bwMode="auto">
                          <a:xfrm>
                            <a:off x="0" y="0"/>
                            <a:ext cx="2329735" cy="1606257"/>
                          </a:xfrm>
                          <a:prstGeom prst="rect">
                            <a:avLst/>
                          </a:prstGeom>
                          <a:ln>
                            <a:noFill/>
                          </a:ln>
                          <a:extLst>
                            <a:ext uri="{53640926-AAD7-44D8-BBD7-CCE9431645EC}">
                              <a14:shadowObscured xmlns:a14="http://schemas.microsoft.com/office/drawing/2010/main"/>
                            </a:ext>
                          </a:extLst>
                        </pic:spPr>
                      </pic:pic>
                    </a:graphicData>
                  </a:graphic>
                </wp:inline>
              </w:drawing>
            </w:r>
          </w:p>
        </w:tc>
        <w:tc>
          <w:tcPr>
            <w:tcW w:w="2613" w:type="dxa"/>
            <w:tcBorders>
              <w:top w:val="nil"/>
              <w:bottom w:val="nil"/>
              <w:right w:val="nil"/>
            </w:tcBorders>
          </w:tcPr>
          <w:p w:rsidR="00F35BE2" w:rsidRPr="00F35BE2" w:rsidRDefault="00F35BE2" w:rsidP="00F35BE2">
            <w:pPr>
              <w:jc w:val="center"/>
              <w:rPr>
                <w:b/>
                <w:noProof/>
                <w:lang w:eastAsia="fr-FR"/>
              </w:rPr>
            </w:pPr>
            <w:r w:rsidRPr="00F35BE2">
              <w:rPr>
                <w:b/>
                <w:noProof/>
                <w:lang w:eastAsia="fr-FR"/>
              </w:rPr>
              <w:t>d)</w:t>
            </w:r>
          </w:p>
          <w:p w:rsidR="00B66BFF" w:rsidRDefault="00AC1AD0" w:rsidP="00CD53C5">
            <w:pPr>
              <w:jc w:val="left"/>
            </w:pPr>
            <w:r>
              <w:rPr>
                <w:noProof/>
                <w:lang w:eastAsia="fr-FR"/>
              </w:rPr>
              <w:drawing>
                <wp:inline distT="0" distB="0" distL="0" distR="0" wp14:anchorId="40CF45E0" wp14:editId="6AB86A14">
                  <wp:extent cx="2208014" cy="1208599"/>
                  <wp:effectExtent l="0" t="0" r="1905" b="0"/>
                  <wp:docPr id="43008" name="Image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rotWithShape="1">
                          <a:blip r:embed="rId45">
                            <a:extLst>
                              <a:ext uri="{28A0092B-C50C-407E-A947-70E740481C1C}">
                                <a14:useLocalDpi xmlns:a14="http://schemas.microsoft.com/office/drawing/2010/main" val="0"/>
                              </a:ext>
                            </a:extLst>
                          </a:blip>
                          <a:srcRect b="6236"/>
                          <a:stretch/>
                        </pic:blipFill>
                        <pic:spPr bwMode="auto">
                          <a:xfrm>
                            <a:off x="0" y="0"/>
                            <a:ext cx="2218214" cy="1214182"/>
                          </a:xfrm>
                          <a:prstGeom prst="rect">
                            <a:avLst/>
                          </a:prstGeom>
                          <a:ln>
                            <a:noFill/>
                          </a:ln>
                          <a:extLst>
                            <a:ext uri="{53640926-AAD7-44D8-BBD7-CCE9431645EC}">
                              <a14:shadowObscured xmlns:a14="http://schemas.microsoft.com/office/drawing/2010/main"/>
                            </a:ext>
                          </a:extLst>
                        </pic:spPr>
                      </pic:pic>
                    </a:graphicData>
                  </a:graphic>
                </wp:inline>
              </w:drawing>
            </w:r>
          </w:p>
        </w:tc>
      </w:tr>
      <w:tr w:rsidR="00744EF3" w:rsidTr="00C02068">
        <w:trPr>
          <w:jc w:val="center"/>
        </w:trPr>
        <w:tc>
          <w:tcPr>
            <w:tcW w:w="4600" w:type="dxa"/>
            <w:vMerge/>
            <w:tcBorders>
              <w:left w:val="nil"/>
              <w:bottom w:val="nil"/>
            </w:tcBorders>
          </w:tcPr>
          <w:p w:rsidR="00B66BFF" w:rsidRDefault="00B66BFF" w:rsidP="00CD53C5">
            <w:pPr>
              <w:jc w:val="left"/>
            </w:pPr>
          </w:p>
        </w:tc>
        <w:tc>
          <w:tcPr>
            <w:tcW w:w="3969" w:type="dxa"/>
            <w:tcBorders>
              <w:top w:val="nil"/>
              <w:bottom w:val="nil"/>
            </w:tcBorders>
          </w:tcPr>
          <w:p w:rsidR="008E63B8" w:rsidRPr="008E63B8" w:rsidRDefault="008E63B8" w:rsidP="008E63B8">
            <w:pPr>
              <w:jc w:val="center"/>
              <w:rPr>
                <w:b/>
              </w:rPr>
            </w:pPr>
            <w:r w:rsidRPr="008E63B8">
              <w:rPr>
                <w:b/>
              </w:rPr>
              <w:t>c)</w:t>
            </w:r>
          </w:p>
          <w:p w:rsidR="008C7FAA" w:rsidRDefault="00AC1AD0" w:rsidP="00CD53C5">
            <w:pPr>
              <w:jc w:val="left"/>
            </w:pPr>
            <w:r>
              <w:rPr>
                <w:noProof/>
                <w:lang w:eastAsia="fr-FR"/>
              </w:rPr>
              <w:drawing>
                <wp:inline distT="0" distB="0" distL="0" distR="0" wp14:anchorId="3FCA7AF3" wp14:editId="55DB9584">
                  <wp:extent cx="2406008" cy="1478943"/>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2.png"/>
                          <pic:cNvPicPr/>
                        </pic:nvPicPr>
                        <pic:blipFill rotWithShape="1">
                          <a:blip r:embed="rId46">
                            <a:extLst>
                              <a:ext uri="{28A0092B-C50C-407E-A947-70E740481C1C}">
                                <a14:useLocalDpi xmlns:a14="http://schemas.microsoft.com/office/drawing/2010/main" val="0"/>
                              </a:ext>
                            </a:extLst>
                          </a:blip>
                          <a:srcRect l="15480" r="10216"/>
                          <a:stretch/>
                        </pic:blipFill>
                        <pic:spPr bwMode="auto">
                          <a:xfrm>
                            <a:off x="0" y="0"/>
                            <a:ext cx="2408820" cy="1480671"/>
                          </a:xfrm>
                          <a:prstGeom prst="rect">
                            <a:avLst/>
                          </a:prstGeom>
                          <a:ln>
                            <a:noFill/>
                          </a:ln>
                          <a:extLst>
                            <a:ext uri="{53640926-AAD7-44D8-BBD7-CCE9431645EC}">
                              <a14:shadowObscured xmlns:a14="http://schemas.microsoft.com/office/drawing/2010/main"/>
                            </a:ext>
                          </a:extLst>
                        </pic:spPr>
                      </pic:pic>
                    </a:graphicData>
                  </a:graphic>
                </wp:inline>
              </w:drawing>
            </w:r>
          </w:p>
        </w:tc>
        <w:tc>
          <w:tcPr>
            <w:tcW w:w="2613" w:type="dxa"/>
            <w:tcBorders>
              <w:top w:val="nil"/>
              <w:bottom w:val="nil"/>
              <w:right w:val="nil"/>
            </w:tcBorders>
          </w:tcPr>
          <w:p w:rsidR="00B66BFF" w:rsidRDefault="008C7FAA" w:rsidP="000271AA">
            <w:pPr>
              <w:keepNext/>
              <w:jc w:val="center"/>
            </w:pPr>
            <w:r w:rsidRPr="008C7FAA">
              <w:rPr>
                <w:b/>
              </w:rPr>
              <w:t>e)</w:t>
            </w:r>
            <w:r w:rsidR="00AC1AD0">
              <w:rPr>
                <w:noProof/>
                <w:lang w:eastAsia="fr-FR"/>
              </w:rPr>
              <w:drawing>
                <wp:inline distT="0" distB="0" distL="0" distR="0" wp14:anchorId="6403CF9A" wp14:editId="0140414F">
                  <wp:extent cx="2224635" cy="1335819"/>
                  <wp:effectExtent l="0" t="0" r="4445" b="0"/>
                  <wp:docPr id="43009" name="Imag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profil.png"/>
                          <pic:cNvPicPr/>
                        </pic:nvPicPr>
                        <pic:blipFill rotWithShape="1">
                          <a:blip r:embed="rId47">
                            <a:extLst>
                              <a:ext uri="{28A0092B-C50C-407E-A947-70E740481C1C}">
                                <a14:useLocalDpi xmlns:a14="http://schemas.microsoft.com/office/drawing/2010/main" val="0"/>
                              </a:ext>
                            </a:extLst>
                          </a:blip>
                          <a:srcRect l="2780"/>
                          <a:stretch/>
                        </pic:blipFill>
                        <pic:spPr bwMode="auto">
                          <a:xfrm>
                            <a:off x="0" y="0"/>
                            <a:ext cx="2228194" cy="1337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E340C6" w:rsidRPr="000271AA" w:rsidRDefault="000271AA" w:rsidP="000271AA">
      <w:pPr>
        <w:pStyle w:val="Lgende"/>
        <w:rPr>
          <w:lang w:val="fr-FR"/>
        </w:rPr>
      </w:pPr>
      <w:bookmarkStart w:id="318" w:name="Figure18"/>
      <w:bookmarkStart w:id="319" w:name="_Toc425429893"/>
      <w:r>
        <w:t xml:space="preserve">Figure </w:t>
      </w:r>
      <w:r w:rsidR="00910827">
        <w:fldChar w:fldCharType="begin"/>
      </w:r>
      <w:r w:rsidR="00910827">
        <w:instrText xml:space="preserve"> SEQ Figure \* ARABIC </w:instrText>
      </w:r>
      <w:r w:rsidR="00910827">
        <w:fldChar w:fldCharType="separate"/>
      </w:r>
      <w:r w:rsidR="00C718B4">
        <w:rPr>
          <w:noProof/>
        </w:rPr>
        <w:t>18</w:t>
      </w:r>
      <w:r w:rsidR="00910827">
        <w:rPr>
          <w:noProof/>
        </w:rPr>
        <w:fldChar w:fldCharType="end"/>
      </w:r>
      <w:bookmarkEnd w:id="318"/>
      <w:r>
        <w:rPr>
          <w:lang w:val="fr-FR"/>
        </w:rPr>
        <w:t xml:space="preserve"> – Etapes accomplies dans l’optimisation topologique de la sellette par </w:t>
      </w:r>
      <w:r w:rsidR="00332FA4">
        <w:rPr>
          <w:lang w:val="fr-FR"/>
        </w:rPr>
        <w:t>Tosca Structure</w:t>
      </w:r>
      <w:bookmarkEnd w:id="319"/>
    </w:p>
    <w:p w:rsidR="006C69D2" w:rsidRDefault="006C69D2" w:rsidP="006C69D2"/>
    <w:p w:rsidR="006C69D2" w:rsidRDefault="00703A13" w:rsidP="006C69D2">
      <w:r>
        <w:t>Il est intéressant de remarquer, comme pour l’étude sur OptiStruct, l’influence de la finesse du maillage dans une optimisation topologique.</w:t>
      </w:r>
      <w:r w:rsidR="00AD7A0F">
        <w:t xml:space="preserve"> </w:t>
      </w:r>
      <w:r w:rsidR="0003691E">
        <w:t xml:space="preserve">Au passage de la première optimisation, </w:t>
      </w:r>
      <w:r w:rsidR="0003691E">
        <w:fldChar w:fldCharType="begin"/>
      </w:r>
      <w:r w:rsidR="0003691E">
        <w:instrText xml:space="preserve"> REF Figure18 \h </w:instrText>
      </w:r>
      <w:r w:rsidR="0003691E">
        <w:fldChar w:fldCharType="separate"/>
      </w:r>
      <w:r w:rsidR="00CB7728">
        <w:t xml:space="preserve">Figure </w:t>
      </w:r>
      <w:r w:rsidR="00CB7728">
        <w:rPr>
          <w:noProof/>
        </w:rPr>
        <w:t>18</w:t>
      </w:r>
      <w:r w:rsidR="0003691E">
        <w:fldChar w:fldCharType="end"/>
      </w:r>
      <w:r w:rsidR="0003691E">
        <w:t xml:space="preserve">-a, à la deuxième, </w:t>
      </w:r>
      <w:r w:rsidR="0003691E">
        <w:fldChar w:fldCharType="begin"/>
      </w:r>
      <w:r w:rsidR="0003691E">
        <w:instrText xml:space="preserve"> REF Figure18 \h </w:instrText>
      </w:r>
      <w:r w:rsidR="0003691E">
        <w:fldChar w:fldCharType="separate"/>
      </w:r>
      <w:r w:rsidR="00CB7728">
        <w:t xml:space="preserve">Figure </w:t>
      </w:r>
      <w:r w:rsidR="00CB7728">
        <w:rPr>
          <w:noProof/>
        </w:rPr>
        <w:t>18</w:t>
      </w:r>
      <w:r w:rsidR="0003691E">
        <w:fldChar w:fldCharType="end"/>
      </w:r>
      <w:r w:rsidR="0003691E">
        <w:t xml:space="preserve">-c, en passant par une redéfinition du </w:t>
      </w:r>
      <w:r w:rsidR="0003691E">
        <w:rPr>
          <w:i/>
        </w:rPr>
        <w:t xml:space="preserve">design </w:t>
      </w:r>
      <w:proofErr w:type="spellStart"/>
      <w:r w:rsidR="0003691E">
        <w:rPr>
          <w:i/>
        </w:rPr>
        <w:t>space</w:t>
      </w:r>
      <w:proofErr w:type="spellEnd"/>
      <w:r w:rsidR="0003691E">
        <w:t xml:space="preserve">, </w:t>
      </w:r>
      <w:r w:rsidR="0003691E">
        <w:fldChar w:fldCharType="begin"/>
      </w:r>
      <w:r w:rsidR="0003691E">
        <w:instrText xml:space="preserve"> REF Figure18 \h </w:instrText>
      </w:r>
      <w:r w:rsidR="0003691E">
        <w:fldChar w:fldCharType="separate"/>
      </w:r>
      <w:r w:rsidR="00CB7728">
        <w:t xml:space="preserve">Figure </w:t>
      </w:r>
      <w:r w:rsidR="00CB7728">
        <w:rPr>
          <w:noProof/>
        </w:rPr>
        <w:t>18</w:t>
      </w:r>
      <w:r w:rsidR="0003691E">
        <w:fldChar w:fldCharType="end"/>
      </w:r>
      <w:r w:rsidR="0003691E">
        <w:t>-b,</w:t>
      </w:r>
      <w:r w:rsidR="0038636C">
        <w:t xml:space="preserve"> la forme des renforts intérieurs a quelque peu changé en passant de poutres </w:t>
      </w:r>
      <w:r w:rsidR="00B07E74">
        <w:t>aux renforts habituels en plaque.</w:t>
      </w:r>
    </w:p>
    <w:p w:rsidR="00953F32" w:rsidRDefault="00953F32" w:rsidP="006C69D2"/>
    <w:p w:rsidR="00953F32" w:rsidRDefault="00953F32" w:rsidP="006C69D2">
      <w:r>
        <w:t>La forme finale a été reconçu</w:t>
      </w:r>
      <w:r w:rsidR="00263A5A">
        <w:t>e</w:t>
      </w:r>
      <w:r>
        <w:t xml:space="preserve"> et réinterprétée sur NX</w:t>
      </w:r>
      <w:r w:rsidR="00D44F8F">
        <w:t>. L</w:t>
      </w:r>
      <w:r>
        <w:t xml:space="preserve">es </w:t>
      </w:r>
      <w:r>
        <w:fldChar w:fldCharType="begin"/>
      </w:r>
      <w:r>
        <w:instrText xml:space="preserve"> REF Figure18 \h </w:instrText>
      </w:r>
      <w:r>
        <w:fldChar w:fldCharType="separate"/>
      </w:r>
      <w:r w:rsidR="00CB7728">
        <w:t xml:space="preserve">Figure </w:t>
      </w:r>
      <w:r w:rsidR="00CB7728">
        <w:rPr>
          <w:noProof/>
        </w:rPr>
        <w:t>18</w:t>
      </w:r>
      <w:r>
        <w:fldChar w:fldCharType="end"/>
      </w:r>
      <w:r>
        <w:t xml:space="preserve">-d et </w:t>
      </w:r>
      <w:r>
        <w:fldChar w:fldCharType="begin"/>
      </w:r>
      <w:r>
        <w:instrText xml:space="preserve"> REF Figure18 \h </w:instrText>
      </w:r>
      <w:r>
        <w:fldChar w:fldCharType="separate"/>
      </w:r>
      <w:r w:rsidR="00CB7728">
        <w:t xml:space="preserve">Figure </w:t>
      </w:r>
      <w:r w:rsidR="00CB7728">
        <w:rPr>
          <w:noProof/>
        </w:rPr>
        <w:t>18</w:t>
      </w:r>
      <w:r>
        <w:fldChar w:fldCharType="end"/>
      </w:r>
      <w:r w:rsidR="003B06A0">
        <w:t>-e sont des vues de face et de profil de la sellette optimisée.</w:t>
      </w:r>
      <w:r>
        <w:t xml:space="preserve"> </w:t>
      </w:r>
    </w:p>
    <w:p w:rsidR="00A34534" w:rsidRDefault="00A34534" w:rsidP="006C69D2"/>
    <w:p w:rsidR="00A34534" w:rsidRDefault="00B50668" w:rsidP="006C69D2">
      <w:r>
        <w:t xml:space="preserve">Afin de vérifier la tenue de la pièce sous les sollicitations prévues, la </w:t>
      </w:r>
      <w:r w:rsidR="00F26DA3">
        <w:fldChar w:fldCharType="begin"/>
      </w:r>
      <w:r w:rsidR="00F26DA3">
        <w:instrText xml:space="preserve"> REF _Ref424896192 \h </w:instrText>
      </w:r>
      <w:r w:rsidR="00F26DA3">
        <w:fldChar w:fldCharType="separate"/>
      </w:r>
      <w:r w:rsidR="00CB7728">
        <w:t xml:space="preserve">Figure </w:t>
      </w:r>
      <w:r w:rsidR="00CB7728">
        <w:rPr>
          <w:noProof/>
        </w:rPr>
        <w:t>19</w:t>
      </w:r>
      <w:r w:rsidR="00F26DA3">
        <w:fldChar w:fldCharType="end"/>
      </w:r>
      <w:r>
        <w:t xml:space="preserve"> illustre et compare les résultats obtenus sur les contraintes de Von Mises pour les deux sellettes.</w:t>
      </w:r>
    </w:p>
    <w:p w:rsidR="00C17FCD" w:rsidRDefault="00C17FCD" w:rsidP="006C69D2"/>
    <w:p w:rsidR="00C17FCD" w:rsidRDefault="00C17FCD" w:rsidP="006C69D2"/>
    <w:p w:rsidR="00C17FCD" w:rsidRDefault="00C17FCD" w:rsidP="006C69D2"/>
    <w:p w:rsidR="002116B6" w:rsidRDefault="002116B6" w:rsidP="006C69D2"/>
    <w:tbl>
      <w:tblPr>
        <w:tblStyle w:val="Grilledutableau"/>
        <w:tblW w:w="0" w:type="auto"/>
        <w:jc w:val="center"/>
        <w:tblInd w:w="-1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5"/>
        <w:gridCol w:w="3858"/>
        <w:gridCol w:w="3858"/>
      </w:tblGrid>
      <w:tr w:rsidR="00C17FCD" w:rsidTr="00845996">
        <w:trPr>
          <w:jc w:val="center"/>
        </w:trPr>
        <w:tc>
          <w:tcPr>
            <w:tcW w:w="3677" w:type="dxa"/>
            <w:vAlign w:val="center"/>
          </w:tcPr>
          <w:p w:rsidR="00C17FCD" w:rsidRDefault="00C17FCD" w:rsidP="00C31F9B">
            <w:pPr>
              <w:jc w:val="center"/>
            </w:pPr>
            <w:r w:rsidRPr="00B35B8E">
              <w:rPr>
                <w:b/>
              </w:rPr>
              <w:t>a)</w:t>
            </w:r>
            <w:r>
              <w:t xml:space="preserve">     </w:t>
            </w:r>
            <w:r w:rsidRPr="008A3DF2">
              <w:rPr>
                <w:noProof/>
                <w:lang w:eastAsia="fr-FR"/>
              </w:rPr>
              <w:drawing>
                <wp:inline distT="0" distB="0" distL="0" distR="0" wp14:anchorId="19161891" wp14:editId="7FB9343C">
                  <wp:extent cx="2353586" cy="1590261"/>
                  <wp:effectExtent l="0" t="0" r="8890" b="0"/>
                  <wp:docPr id="43022" name="Espace réservé du contenu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8" name="Espace réservé du contenu 13"/>
                          <pic:cNvPicPr>
                            <a:picLocks noGrp="1" noChangeAspect="1"/>
                          </pic:cNvPicPr>
                        </pic:nvPicPr>
                        <pic:blipFill>
                          <a:blip r:embed="rId40">
                            <a:extLst>
                              <a:ext uri="{28A0092B-C50C-407E-A947-70E740481C1C}">
                                <a14:useLocalDpi xmlns:a14="http://schemas.microsoft.com/office/drawing/2010/main" val="0"/>
                              </a:ext>
                            </a:extLst>
                          </a:blip>
                          <a:srcRect l="50058" b="23970"/>
                          <a:stretch>
                            <a:fillRect/>
                          </a:stretch>
                        </pic:blipFill>
                        <pic:spPr bwMode="auto">
                          <a:xfrm>
                            <a:off x="0" y="0"/>
                            <a:ext cx="2353586" cy="1590261"/>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3892" w:type="dxa"/>
            <w:vAlign w:val="center"/>
          </w:tcPr>
          <w:p w:rsidR="00C17FCD" w:rsidRDefault="00C17FCD" w:rsidP="00C31F9B">
            <w:pPr>
              <w:jc w:val="center"/>
            </w:pPr>
            <w:r w:rsidRPr="000C7DC0">
              <w:rPr>
                <w:b/>
              </w:rPr>
              <w:t>b)</w:t>
            </w:r>
            <w:r>
              <w:rPr>
                <w:b/>
              </w:rPr>
              <w:t xml:space="preserve">   </w:t>
            </w:r>
            <w:r w:rsidRPr="008A3DF2">
              <w:rPr>
                <w:noProof/>
                <w:lang w:eastAsia="fr-FR"/>
              </w:rPr>
              <w:drawing>
                <wp:inline distT="0" distB="0" distL="0" distR="0" wp14:anchorId="7F15EB06" wp14:editId="06E64C21">
                  <wp:extent cx="2121023" cy="1716656"/>
                  <wp:effectExtent l="0" t="0" r="0" b="0"/>
                  <wp:docPr id="43023" name="Espace réservé du contenu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5" name="Espace réservé du contenu 15"/>
                          <pic:cNvPicPr>
                            <a:picLocks noGrp="1" noChangeAspect="1"/>
                          </pic:cNvPicPr>
                        </pic:nvPicPr>
                        <pic:blipFill>
                          <a:blip r:embed="rId41">
                            <a:extLst>
                              <a:ext uri="{28A0092B-C50C-407E-A947-70E740481C1C}">
                                <a14:useLocalDpi xmlns:a14="http://schemas.microsoft.com/office/drawing/2010/main" val="0"/>
                              </a:ext>
                            </a:extLst>
                          </a:blip>
                          <a:srcRect l="49815" b="17432"/>
                          <a:stretch>
                            <a:fillRect/>
                          </a:stretch>
                        </pic:blipFill>
                        <pic:spPr bwMode="auto">
                          <a:xfrm>
                            <a:off x="0" y="0"/>
                            <a:ext cx="2131051" cy="1724772"/>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b/>
              </w:rPr>
              <w:t xml:space="preserve"> </w:t>
            </w:r>
          </w:p>
        </w:tc>
        <w:tc>
          <w:tcPr>
            <w:tcW w:w="3892" w:type="dxa"/>
            <w:vAlign w:val="center"/>
          </w:tcPr>
          <w:p w:rsidR="00C17FCD" w:rsidRDefault="00C17FCD" w:rsidP="00C31F9B">
            <w:pPr>
              <w:jc w:val="center"/>
            </w:pPr>
            <w:r w:rsidRPr="000C7DC0">
              <w:rPr>
                <w:b/>
              </w:rPr>
              <w:t>c)</w:t>
            </w:r>
            <w:r w:rsidRPr="008A3DF2">
              <w:rPr>
                <w:noProof/>
                <w:lang w:eastAsia="fr-FR"/>
              </w:rPr>
              <w:drawing>
                <wp:inline distT="0" distB="0" distL="0" distR="0" wp14:anchorId="4C0346B5" wp14:editId="34BC7ADA">
                  <wp:extent cx="2260299" cy="1820174"/>
                  <wp:effectExtent l="0" t="0" r="6985" b="8890"/>
                  <wp:docPr id="43024" name="Espace réservé du contenu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014" name="Espace réservé du contenu 17"/>
                          <pic:cNvPicPr>
                            <a:picLocks noGrp="1" noChangeAspect="1"/>
                          </pic:cNvPicPr>
                        </pic:nvPicPr>
                        <pic:blipFill>
                          <a:blip r:embed="rId42">
                            <a:extLst>
                              <a:ext uri="{28A0092B-C50C-407E-A947-70E740481C1C}">
                                <a14:useLocalDpi xmlns:a14="http://schemas.microsoft.com/office/drawing/2010/main" val="0"/>
                              </a:ext>
                            </a:extLst>
                          </a:blip>
                          <a:srcRect l="50516" b="18971"/>
                          <a:stretch>
                            <a:fillRect/>
                          </a:stretch>
                        </pic:blipFill>
                        <pic:spPr bwMode="auto">
                          <a:xfrm>
                            <a:off x="0" y="0"/>
                            <a:ext cx="2269957" cy="1827951"/>
                          </a:xfrm>
                          <a:prstGeom prst="rect">
                            <a:avLst/>
                          </a:prstGeom>
                          <a:noFill/>
                          <a:extLs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006E66" w:rsidTr="00845996">
        <w:trPr>
          <w:jc w:val="center"/>
        </w:trPr>
        <w:tc>
          <w:tcPr>
            <w:tcW w:w="3677" w:type="dxa"/>
            <w:vAlign w:val="bottom"/>
          </w:tcPr>
          <w:p w:rsidR="002116B6" w:rsidRDefault="002116B6" w:rsidP="00C17FCD">
            <w:pPr>
              <w:jc w:val="center"/>
            </w:pPr>
            <w:r>
              <w:rPr>
                <w:noProof/>
                <w:lang w:eastAsia="fr-FR"/>
              </w:rPr>
              <w:drawing>
                <wp:inline distT="0" distB="0" distL="0" distR="0" wp14:anchorId="3DC1C2A8" wp14:editId="4D55691E">
                  <wp:extent cx="2295175" cy="1336431"/>
                  <wp:effectExtent l="0" t="0" r="0" b="0"/>
                  <wp:docPr id="43010" name="Imag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ng"/>
                          <pic:cNvPicPr/>
                        </pic:nvPicPr>
                        <pic:blipFill rotWithShape="1">
                          <a:blip r:embed="rId48">
                            <a:extLst>
                              <a:ext uri="{28A0092B-C50C-407E-A947-70E740481C1C}">
                                <a14:useLocalDpi xmlns:a14="http://schemas.microsoft.com/office/drawing/2010/main" val="0"/>
                              </a:ext>
                            </a:extLst>
                          </a:blip>
                          <a:srcRect r="17345"/>
                          <a:stretch/>
                        </pic:blipFill>
                        <pic:spPr bwMode="auto">
                          <a:xfrm>
                            <a:off x="0" y="0"/>
                            <a:ext cx="2299890" cy="1339176"/>
                          </a:xfrm>
                          <a:prstGeom prst="rect">
                            <a:avLst/>
                          </a:prstGeom>
                          <a:ln>
                            <a:noFill/>
                          </a:ln>
                          <a:extLst>
                            <a:ext uri="{53640926-AAD7-44D8-BBD7-CCE9431645EC}">
                              <a14:shadowObscured xmlns:a14="http://schemas.microsoft.com/office/drawing/2010/main"/>
                            </a:ext>
                          </a:extLst>
                        </pic:spPr>
                      </pic:pic>
                    </a:graphicData>
                  </a:graphic>
                </wp:inline>
              </w:drawing>
            </w:r>
          </w:p>
        </w:tc>
        <w:tc>
          <w:tcPr>
            <w:tcW w:w="3892" w:type="dxa"/>
            <w:vAlign w:val="bottom"/>
          </w:tcPr>
          <w:p w:rsidR="002116B6" w:rsidRDefault="002116B6" w:rsidP="00C17FCD">
            <w:pPr>
              <w:jc w:val="center"/>
            </w:pPr>
            <w:r>
              <w:rPr>
                <w:noProof/>
                <w:lang w:eastAsia="fr-FR"/>
              </w:rPr>
              <w:drawing>
                <wp:inline distT="0" distB="0" distL="0" distR="0" wp14:anchorId="60AE85AE" wp14:editId="224B3FA0">
                  <wp:extent cx="2429911" cy="1376625"/>
                  <wp:effectExtent l="0" t="0" r="8890" b="0"/>
                  <wp:docPr id="43011" name="Imag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png"/>
                          <pic:cNvPicPr/>
                        </pic:nvPicPr>
                        <pic:blipFill rotWithShape="1">
                          <a:blip r:embed="rId49">
                            <a:extLst>
                              <a:ext uri="{28A0092B-C50C-407E-A947-70E740481C1C}">
                                <a14:useLocalDpi xmlns:a14="http://schemas.microsoft.com/office/drawing/2010/main" val="0"/>
                              </a:ext>
                            </a:extLst>
                          </a:blip>
                          <a:srcRect r="15048"/>
                          <a:stretch/>
                        </pic:blipFill>
                        <pic:spPr bwMode="auto">
                          <a:xfrm>
                            <a:off x="0" y="0"/>
                            <a:ext cx="2440791" cy="1382789"/>
                          </a:xfrm>
                          <a:prstGeom prst="rect">
                            <a:avLst/>
                          </a:prstGeom>
                          <a:ln>
                            <a:noFill/>
                          </a:ln>
                          <a:extLst>
                            <a:ext uri="{53640926-AAD7-44D8-BBD7-CCE9431645EC}">
                              <a14:shadowObscured xmlns:a14="http://schemas.microsoft.com/office/drawing/2010/main"/>
                            </a:ext>
                          </a:extLst>
                        </pic:spPr>
                      </pic:pic>
                    </a:graphicData>
                  </a:graphic>
                </wp:inline>
              </w:drawing>
            </w:r>
          </w:p>
        </w:tc>
        <w:tc>
          <w:tcPr>
            <w:tcW w:w="3892" w:type="dxa"/>
            <w:vAlign w:val="bottom"/>
          </w:tcPr>
          <w:p w:rsidR="002116B6" w:rsidRDefault="002116B6" w:rsidP="00845996">
            <w:pPr>
              <w:keepNext/>
              <w:jc w:val="center"/>
            </w:pPr>
            <w:r>
              <w:rPr>
                <w:noProof/>
                <w:lang w:eastAsia="fr-FR"/>
              </w:rPr>
              <w:drawing>
                <wp:inline distT="0" distB="0" distL="0" distR="0" wp14:anchorId="3BD4A7AE" wp14:editId="68318DC8">
                  <wp:extent cx="2438573" cy="1376625"/>
                  <wp:effectExtent l="0" t="0" r="0" b="0"/>
                  <wp:docPr id="43012" name="Image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rotWithShape="1">
                          <a:blip r:embed="rId50">
                            <a:extLst>
                              <a:ext uri="{28A0092B-C50C-407E-A947-70E740481C1C}">
                                <a14:useLocalDpi xmlns:a14="http://schemas.microsoft.com/office/drawing/2010/main" val="0"/>
                              </a:ext>
                            </a:extLst>
                          </a:blip>
                          <a:srcRect r="14744"/>
                          <a:stretch/>
                        </pic:blipFill>
                        <pic:spPr bwMode="auto">
                          <a:xfrm>
                            <a:off x="0" y="0"/>
                            <a:ext cx="2439205" cy="1376982"/>
                          </a:xfrm>
                          <a:prstGeom prst="rect">
                            <a:avLst/>
                          </a:prstGeom>
                          <a:ln>
                            <a:noFill/>
                          </a:ln>
                          <a:extLst>
                            <a:ext uri="{53640926-AAD7-44D8-BBD7-CCE9431645EC}">
                              <a14:shadowObscured xmlns:a14="http://schemas.microsoft.com/office/drawing/2010/main"/>
                            </a:ext>
                          </a:extLst>
                        </pic:spPr>
                      </pic:pic>
                    </a:graphicData>
                  </a:graphic>
                </wp:inline>
              </w:drawing>
            </w:r>
          </w:p>
        </w:tc>
      </w:tr>
    </w:tbl>
    <w:p w:rsidR="00845996" w:rsidRDefault="00845996" w:rsidP="00845996">
      <w:pPr>
        <w:pStyle w:val="Lgende"/>
        <w:rPr>
          <w:lang w:val="fr-FR"/>
        </w:rPr>
      </w:pPr>
      <w:bookmarkStart w:id="320" w:name="_Ref424896192"/>
      <w:bookmarkStart w:id="321" w:name="_Toc425429894"/>
      <w:r>
        <w:t xml:space="preserve">Figure </w:t>
      </w:r>
      <w:r w:rsidR="00910827">
        <w:fldChar w:fldCharType="begin"/>
      </w:r>
      <w:r w:rsidR="00910827">
        <w:instrText xml:space="preserve"> SEQ Figure \* ARABIC </w:instrText>
      </w:r>
      <w:r w:rsidR="00910827">
        <w:fldChar w:fldCharType="separate"/>
      </w:r>
      <w:r w:rsidR="00C718B4">
        <w:rPr>
          <w:noProof/>
        </w:rPr>
        <w:t>19</w:t>
      </w:r>
      <w:r w:rsidR="00910827">
        <w:rPr>
          <w:noProof/>
        </w:rPr>
        <w:fldChar w:fldCharType="end"/>
      </w:r>
      <w:bookmarkEnd w:id="320"/>
      <w:r>
        <w:rPr>
          <w:lang w:val="fr-FR"/>
        </w:rPr>
        <w:t xml:space="preserve"> – Comparaison des contraintes de Von Mises (MPa) des modèles initial et optimisé sur </w:t>
      </w:r>
      <w:r w:rsidR="007C03B0">
        <w:rPr>
          <w:lang w:val="fr-FR"/>
        </w:rPr>
        <w:t>Tosca Structure</w:t>
      </w:r>
      <w:bookmarkEnd w:id="321"/>
    </w:p>
    <w:p w:rsidR="00845996" w:rsidRDefault="00845996" w:rsidP="00845996">
      <w:pPr>
        <w:jc w:val="center"/>
        <w:rPr>
          <w:sz w:val="20"/>
          <w:szCs w:val="20"/>
          <w:lang w:eastAsia="x-none"/>
        </w:rPr>
      </w:pPr>
      <w:r w:rsidRPr="00DA7196">
        <w:rPr>
          <w:sz w:val="20"/>
          <w:szCs w:val="20"/>
        </w:rPr>
        <w:t xml:space="preserve">a) </w:t>
      </w:r>
      <w:r w:rsidRPr="00DA7196">
        <w:rPr>
          <w:sz w:val="20"/>
          <w:szCs w:val="20"/>
          <w:lang w:eastAsia="x-none"/>
        </w:rPr>
        <w:t>58.5 g.</w:t>
      </w:r>
      <m:oMath>
        <m:acc>
          <m:accPr>
            <m:chr m:val="⃗"/>
            <m:ctrlPr>
              <w:rPr>
                <w:rFonts w:ascii="Cambria Math" w:hAnsi="Cambria Math"/>
                <w:i/>
                <w:sz w:val="20"/>
                <w:szCs w:val="20"/>
                <w:lang w:eastAsia="x-none"/>
              </w:rPr>
            </m:ctrlPr>
          </m:accPr>
          <m:e>
            <m:r>
              <w:rPr>
                <w:rFonts w:ascii="Cambria Math" w:hAnsi="Cambria Math"/>
                <w:sz w:val="20"/>
                <w:szCs w:val="20"/>
                <w:lang w:eastAsia="x-none"/>
              </w:rPr>
              <m:t>x</m:t>
            </m:r>
          </m:e>
        </m:acc>
      </m:oMath>
      <w:r w:rsidRPr="00DA7196">
        <w:rPr>
          <w:sz w:val="20"/>
          <w:szCs w:val="20"/>
          <w:lang w:eastAsia="x-none"/>
        </w:rPr>
        <w:t xml:space="preserve">   b) 39 g.</w:t>
      </w:r>
      <m:oMath>
        <m:acc>
          <m:accPr>
            <m:chr m:val="⃗"/>
            <m:ctrlPr>
              <w:rPr>
                <w:rFonts w:ascii="Cambria Math" w:hAnsi="Cambria Math"/>
                <w:i/>
                <w:sz w:val="20"/>
                <w:szCs w:val="20"/>
                <w:lang w:eastAsia="x-none"/>
              </w:rPr>
            </m:ctrlPr>
          </m:accPr>
          <m:e>
            <m:r>
              <w:rPr>
                <w:rFonts w:ascii="Cambria Math" w:hAnsi="Cambria Math"/>
                <w:sz w:val="20"/>
                <w:szCs w:val="20"/>
                <w:lang w:eastAsia="x-none"/>
              </w:rPr>
              <m:t>y</m:t>
            </m:r>
          </m:e>
        </m:acc>
      </m:oMath>
      <w:r w:rsidRPr="00DA7196">
        <w:rPr>
          <w:sz w:val="20"/>
          <w:szCs w:val="20"/>
          <w:lang w:eastAsia="x-none"/>
        </w:rPr>
        <w:t xml:space="preserve">   c) 78 g.</w:t>
      </w:r>
      <m:oMath>
        <m:acc>
          <m:accPr>
            <m:chr m:val="⃗"/>
            <m:ctrlPr>
              <w:rPr>
                <w:rFonts w:ascii="Cambria Math" w:hAnsi="Cambria Math"/>
                <w:i/>
                <w:sz w:val="20"/>
                <w:szCs w:val="20"/>
                <w:lang w:eastAsia="x-none"/>
              </w:rPr>
            </m:ctrlPr>
          </m:accPr>
          <m:e>
            <m:r>
              <w:rPr>
                <w:rFonts w:ascii="Cambria Math" w:hAnsi="Cambria Math"/>
                <w:sz w:val="20"/>
                <w:szCs w:val="20"/>
                <w:lang w:eastAsia="x-none"/>
              </w:rPr>
              <m:t>z</m:t>
            </m:r>
          </m:e>
        </m:acc>
      </m:oMath>
    </w:p>
    <w:p w:rsidR="002116B6" w:rsidRPr="00845996" w:rsidRDefault="002116B6" w:rsidP="00845996">
      <w:pPr>
        <w:pStyle w:val="Lgende"/>
        <w:rPr>
          <w:lang w:val="fr-FR"/>
        </w:rPr>
      </w:pPr>
    </w:p>
    <w:p w:rsidR="0087356F" w:rsidRDefault="00087BBE" w:rsidP="006C69D2">
      <w:r>
        <w:t xml:space="preserve">Il apparait que sur tous les cas de charge, la sellette est celle qui possède </w:t>
      </w:r>
      <w:del w:id="322" w:author="Alexandre ROSCHEWITZ" w:date="2015-07-28T10:27:00Z">
        <w:r w:rsidDel="00457E70">
          <w:delText xml:space="preserve">les contraintes </w:delText>
        </w:r>
      </w:del>
      <w:r>
        <w:t>les contraintes de Von Mises maximales les plus élevées. Mais, comme pour la structure optimisée par OptiStruct, les contraintes dépassant la limite élastique sont plus localisées.</w:t>
      </w:r>
      <w:r w:rsidR="0087356F">
        <w:t xml:space="preserve"> Ces dernières apparaissent surtout au niveau des extrémités des voiles intérieurs, qui sont proches des vis de fixation.</w:t>
      </w:r>
    </w:p>
    <w:p w:rsidR="000670A0" w:rsidRDefault="000670A0" w:rsidP="006C69D2"/>
    <w:p w:rsidR="000670A0" w:rsidRDefault="00DA1102" w:rsidP="006C69D2">
      <w:r>
        <w:t>Le</w:t>
      </w:r>
      <w:r w:rsidR="00100517">
        <w:t xml:space="preserve"> </w:t>
      </w:r>
      <w:r w:rsidR="00377FF2">
        <w:fldChar w:fldCharType="begin"/>
      </w:r>
      <w:r w:rsidR="00377FF2">
        <w:instrText xml:space="preserve"> REF _Ref424896171 \h </w:instrText>
      </w:r>
      <w:r w:rsidR="00377FF2">
        <w:fldChar w:fldCharType="separate"/>
      </w:r>
      <w:r w:rsidR="00CB7728">
        <w:t xml:space="preserve">Tableau </w:t>
      </w:r>
      <w:r w:rsidR="00CB7728">
        <w:rPr>
          <w:noProof/>
        </w:rPr>
        <w:t>13</w:t>
      </w:r>
      <w:r w:rsidR="00377FF2">
        <w:fldChar w:fldCharType="end"/>
      </w:r>
      <w:r w:rsidR="00100517">
        <w:t xml:space="preserve"> regroupe les principales données qui permettent de comparer les deux modèles de sellette.</w:t>
      </w:r>
    </w:p>
    <w:p w:rsidR="000670A0" w:rsidRDefault="000670A0" w:rsidP="006C69D2"/>
    <w:tbl>
      <w:tblPr>
        <w:tblStyle w:val="Grilledutableau"/>
        <w:tblW w:w="0" w:type="auto"/>
        <w:tblLook w:val="04A0" w:firstRow="1" w:lastRow="0" w:firstColumn="1" w:lastColumn="0" w:noHBand="0" w:noVBand="1"/>
      </w:tblPr>
      <w:tblGrid>
        <w:gridCol w:w="1250"/>
        <w:gridCol w:w="1056"/>
        <w:gridCol w:w="1061"/>
        <w:gridCol w:w="1223"/>
        <w:gridCol w:w="1006"/>
        <w:gridCol w:w="1006"/>
        <w:gridCol w:w="1006"/>
        <w:gridCol w:w="2247"/>
      </w:tblGrid>
      <w:tr w:rsidR="000670A0" w:rsidTr="00C31F9B">
        <w:tc>
          <w:tcPr>
            <w:tcW w:w="1257" w:type="dxa"/>
            <w:vMerge w:val="restart"/>
            <w:vAlign w:val="center"/>
          </w:tcPr>
          <w:p w:rsidR="000670A0" w:rsidRDefault="000670A0" w:rsidP="00C31F9B">
            <w:pPr>
              <w:jc w:val="center"/>
            </w:pPr>
          </w:p>
        </w:tc>
        <w:tc>
          <w:tcPr>
            <w:tcW w:w="3225" w:type="dxa"/>
            <w:gridSpan w:val="3"/>
            <w:vAlign w:val="center"/>
          </w:tcPr>
          <w:p w:rsidR="000670A0" w:rsidRDefault="000670A0" w:rsidP="00C31F9B">
            <w:pPr>
              <w:jc w:val="center"/>
            </w:pPr>
            <w:r>
              <w:t>Contraintes de Von Mises maximales (MPa)</w:t>
            </w:r>
          </w:p>
        </w:tc>
        <w:tc>
          <w:tcPr>
            <w:tcW w:w="3066" w:type="dxa"/>
            <w:gridSpan w:val="3"/>
            <w:vAlign w:val="center"/>
          </w:tcPr>
          <w:p w:rsidR="000670A0" w:rsidRDefault="000670A0" w:rsidP="00C31F9B">
            <w:pPr>
              <w:jc w:val="center"/>
            </w:pPr>
            <w:r>
              <w:t>Déplacements maximaux (mm)</w:t>
            </w:r>
          </w:p>
        </w:tc>
        <w:tc>
          <w:tcPr>
            <w:tcW w:w="2307" w:type="dxa"/>
            <w:vMerge w:val="restart"/>
            <w:vAlign w:val="center"/>
          </w:tcPr>
          <w:p w:rsidR="000670A0" w:rsidRDefault="000670A0" w:rsidP="00C31F9B">
            <w:pPr>
              <w:jc w:val="center"/>
            </w:pPr>
            <w:r>
              <w:t>Masse (kg)</w:t>
            </w:r>
          </w:p>
        </w:tc>
      </w:tr>
      <w:tr w:rsidR="000670A0" w:rsidTr="00C31F9B">
        <w:tc>
          <w:tcPr>
            <w:tcW w:w="1257" w:type="dxa"/>
            <w:vMerge/>
            <w:vAlign w:val="center"/>
          </w:tcPr>
          <w:p w:rsidR="000670A0" w:rsidRDefault="000670A0" w:rsidP="00C31F9B">
            <w:pPr>
              <w:jc w:val="center"/>
            </w:pPr>
          </w:p>
        </w:tc>
        <w:tc>
          <w:tcPr>
            <w:tcW w:w="1075" w:type="dxa"/>
            <w:vAlign w:val="center"/>
          </w:tcPr>
          <w:p w:rsidR="000670A0" w:rsidRDefault="000670A0" w:rsidP="00C31F9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75" w:type="dxa"/>
            <w:vAlign w:val="center"/>
          </w:tcPr>
          <w:p w:rsidR="000670A0" w:rsidRDefault="000670A0" w:rsidP="00C31F9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75" w:type="dxa"/>
            <w:vAlign w:val="center"/>
          </w:tcPr>
          <w:p w:rsidR="000670A0" w:rsidRDefault="000670A0" w:rsidP="00C31F9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1022" w:type="dxa"/>
            <w:vAlign w:val="center"/>
          </w:tcPr>
          <w:p w:rsidR="000670A0" w:rsidRDefault="000670A0" w:rsidP="00C31F9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22" w:type="dxa"/>
            <w:vAlign w:val="center"/>
          </w:tcPr>
          <w:p w:rsidR="000670A0" w:rsidRDefault="000670A0" w:rsidP="00C31F9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22" w:type="dxa"/>
            <w:vAlign w:val="center"/>
          </w:tcPr>
          <w:p w:rsidR="000670A0" w:rsidRDefault="000670A0" w:rsidP="00C31F9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2307" w:type="dxa"/>
            <w:vMerge/>
            <w:vAlign w:val="center"/>
          </w:tcPr>
          <w:p w:rsidR="000670A0" w:rsidRDefault="000670A0" w:rsidP="00C31F9B">
            <w:pPr>
              <w:jc w:val="center"/>
              <w:rPr>
                <w:lang w:eastAsia="x-none"/>
              </w:rPr>
            </w:pPr>
          </w:p>
        </w:tc>
      </w:tr>
      <w:tr w:rsidR="000670A0" w:rsidTr="00C31F9B">
        <w:tc>
          <w:tcPr>
            <w:tcW w:w="1257" w:type="dxa"/>
            <w:vAlign w:val="center"/>
          </w:tcPr>
          <w:p w:rsidR="000670A0" w:rsidRDefault="000670A0" w:rsidP="00C31F9B">
            <w:pPr>
              <w:jc w:val="center"/>
            </w:pPr>
            <w:r>
              <w:t>Sellette initiale</w:t>
            </w:r>
          </w:p>
        </w:tc>
        <w:tc>
          <w:tcPr>
            <w:tcW w:w="1075" w:type="dxa"/>
            <w:vAlign w:val="center"/>
          </w:tcPr>
          <w:p w:rsidR="000670A0" w:rsidRDefault="000670A0" w:rsidP="00C31F9B">
            <w:pPr>
              <w:jc w:val="center"/>
            </w:pPr>
            <w:r>
              <w:t>1 309</w:t>
            </w:r>
          </w:p>
        </w:tc>
        <w:tc>
          <w:tcPr>
            <w:tcW w:w="1075" w:type="dxa"/>
            <w:vAlign w:val="center"/>
          </w:tcPr>
          <w:p w:rsidR="000670A0" w:rsidRDefault="000670A0" w:rsidP="00C31F9B">
            <w:pPr>
              <w:jc w:val="center"/>
            </w:pPr>
            <w:r>
              <w:t>904.3</w:t>
            </w:r>
          </w:p>
        </w:tc>
        <w:tc>
          <w:tcPr>
            <w:tcW w:w="1075" w:type="dxa"/>
            <w:vAlign w:val="center"/>
          </w:tcPr>
          <w:p w:rsidR="000670A0" w:rsidRDefault="000670A0" w:rsidP="00C31F9B">
            <w:pPr>
              <w:jc w:val="center"/>
            </w:pPr>
            <w:r>
              <w:t>853</w:t>
            </w:r>
          </w:p>
        </w:tc>
        <w:tc>
          <w:tcPr>
            <w:tcW w:w="1022" w:type="dxa"/>
            <w:vAlign w:val="center"/>
          </w:tcPr>
          <w:p w:rsidR="000670A0" w:rsidRDefault="000670A0" w:rsidP="00C31F9B">
            <w:pPr>
              <w:jc w:val="center"/>
            </w:pPr>
            <w:r>
              <w:t>6.7</w:t>
            </w:r>
          </w:p>
        </w:tc>
        <w:tc>
          <w:tcPr>
            <w:tcW w:w="1022" w:type="dxa"/>
            <w:vAlign w:val="center"/>
          </w:tcPr>
          <w:p w:rsidR="000670A0" w:rsidRDefault="000670A0" w:rsidP="00C31F9B">
            <w:pPr>
              <w:jc w:val="center"/>
            </w:pPr>
            <w:r>
              <w:t>9.7</w:t>
            </w:r>
          </w:p>
        </w:tc>
        <w:tc>
          <w:tcPr>
            <w:tcW w:w="1022" w:type="dxa"/>
            <w:vAlign w:val="center"/>
          </w:tcPr>
          <w:p w:rsidR="000670A0" w:rsidRDefault="000670A0" w:rsidP="00C31F9B">
            <w:pPr>
              <w:jc w:val="center"/>
            </w:pPr>
            <w:r>
              <w:t>6.0</w:t>
            </w:r>
          </w:p>
        </w:tc>
        <w:tc>
          <w:tcPr>
            <w:tcW w:w="2307" w:type="dxa"/>
            <w:vAlign w:val="center"/>
          </w:tcPr>
          <w:p w:rsidR="000670A0" w:rsidRDefault="000670A0" w:rsidP="00C31F9B">
            <w:pPr>
              <w:jc w:val="center"/>
            </w:pPr>
            <w:r>
              <w:t>76.68</w:t>
            </w:r>
          </w:p>
        </w:tc>
      </w:tr>
      <w:tr w:rsidR="000670A0" w:rsidTr="00C31F9B">
        <w:tc>
          <w:tcPr>
            <w:tcW w:w="1257" w:type="dxa"/>
            <w:vAlign w:val="center"/>
          </w:tcPr>
          <w:p w:rsidR="000670A0" w:rsidRDefault="000670A0" w:rsidP="00C31F9B">
            <w:pPr>
              <w:jc w:val="center"/>
            </w:pPr>
            <w:r>
              <w:t>Sellette optimisée</w:t>
            </w:r>
          </w:p>
        </w:tc>
        <w:tc>
          <w:tcPr>
            <w:tcW w:w="1075" w:type="dxa"/>
            <w:vAlign w:val="center"/>
          </w:tcPr>
          <w:p w:rsidR="000670A0" w:rsidRDefault="000670A0" w:rsidP="00C31F9B">
            <w:pPr>
              <w:jc w:val="center"/>
            </w:pPr>
            <w:r>
              <w:t>1 392</w:t>
            </w:r>
          </w:p>
        </w:tc>
        <w:tc>
          <w:tcPr>
            <w:tcW w:w="1075" w:type="dxa"/>
            <w:vAlign w:val="center"/>
          </w:tcPr>
          <w:p w:rsidR="000670A0" w:rsidRDefault="000670A0" w:rsidP="00C31F9B">
            <w:pPr>
              <w:jc w:val="center"/>
            </w:pPr>
            <w:r>
              <w:t>1 428</w:t>
            </w:r>
          </w:p>
        </w:tc>
        <w:tc>
          <w:tcPr>
            <w:tcW w:w="1075" w:type="dxa"/>
            <w:vAlign w:val="center"/>
          </w:tcPr>
          <w:p w:rsidR="000670A0" w:rsidRDefault="000670A0" w:rsidP="00C31F9B">
            <w:pPr>
              <w:jc w:val="center"/>
            </w:pPr>
            <w:r>
              <w:t>1 312</w:t>
            </w:r>
          </w:p>
        </w:tc>
        <w:tc>
          <w:tcPr>
            <w:tcW w:w="1022" w:type="dxa"/>
            <w:vAlign w:val="center"/>
          </w:tcPr>
          <w:p w:rsidR="000670A0" w:rsidRDefault="00650D9F" w:rsidP="00650D9F">
            <w:pPr>
              <w:jc w:val="center"/>
            </w:pPr>
            <w:r>
              <w:t>3.3</w:t>
            </w:r>
          </w:p>
        </w:tc>
        <w:tc>
          <w:tcPr>
            <w:tcW w:w="1022" w:type="dxa"/>
            <w:vAlign w:val="center"/>
          </w:tcPr>
          <w:p w:rsidR="000670A0" w:rsidRDefault="00650D9F" w:rsidP="00650D9F">
            <w:pPr>
              <w:jc w:val="center"/>
            </w:pPr>
            <w:r>
              <w:t>7.9</w:t>
            </w:r>
          </w:p>
        </w:tc>
        <w:tc>
          <w:tcPr>
            <w:tcW w:w="1022" w:type="dxa"/>
            <w:vAlign w:val="center"/>
          </w:tcPr>
          <w:p w:rsidR="000670A0" w:rsidRDefault="000670A0" w:rsidP="00650D9F">
            <w:pPr>
              <w:jc w:val="center"/>
            </w:pPr>
            <w:r>
              <w:t>3.</w:t>
            </w:r>
            <w:r w:rsidR="00650D9F">
              <w:t>5</w:t>
            </w:r>
          </w:p>
        </w:tc>
        <w:tc>
          <w:tcPr>
            <w:tcW w:w="2307" w:type="dxa"/>
            <w:vAlign w:val="center"/>
          </w:tcPr>
          <w:p w:rsidR="000670A0" w:rsidRDefault="000670A0" w:rsidP="00C31F9B">
            <w:pPr>
              <w:jc w:val="center"/>
            </w:pPr>
            <w:r>
              <w:t>85.4</w:t>
            </w:r>
          </w:p>
        </w:tc>
      </w:tr>
      <w:tr w:rsidR="000670A0" w:rsidTr="00C31F9B">
        <w:tc>
          <w:tcPr>
            <w:tcW w:w="1257" w:type="dxa"/>
            <w:vAlign w:val="center"/>
          </w:tcPr>
          <w:p w:rsidR="000670A0" w:rsidRDefault="000670A0" w:rsidP="00C31F9B">
            <w:pPr>
              <w:jc w:val="center"/>
            </w:pPr>
            <w:r>
              <w:t>Ecart (%)</w:t>
            </w:r>
          </w:p>
        </w:tc>
        <w:tc>
          <w:tcPr>
            <w:tcW w:w="1075" w:type="dxa"/>
            <w:vAlign w:val="center"/>
          </w:tcPr>
          <w:p w:rsidR="000670A0" w:rsidRPr="00C82EB3" w:rsidRDefault="00E50C52" w:rsidP="00E50C52">
            <w:pPr>
              <w:jc w:val="center"/>
              <w:rPr>
                <w:color w:val="FF0000"/>
              </w:rPr>
            </w:pPr>
            <w:commentRangeStart w:id="323"/>
            <w:r w:rsidRPr="00C82EB3">
              <w:rPr>
                <w:color w:val="FF0000"/>
              </w:rPr>
              <w:t>+6.3</w:t>
            </w:r>
          </w:p>
        </w:tc>
        <w:tc>
          <w:tcPr>
            <w:tcW w:w="1075" w:type="dxa"/>
            <w:vAlign w:val="center"/>
          </w:tcPr>
          <w:p w:rsidR="000670A0" w:rsidRPr="00C82EB3" w:rsidRDefault="000670A0" w:rsidP="00C44D8E">
            <w:pPr>
              <w:jc w:val="center"/>
              <w:rPr>
                <w:color w:val="FF0000"/>
              </w:rPr>
            </w:pPr>
            <w:r w:rsidRPr="00C82EB3">
              <w:rPr>
                <w:color w:val="FF0000"/>
              </w:rPr>
              <w:t>+</w:t>
            </w:r>
            <w:r w:rsidR="00C44D8E" w:rsidRPr="00C82EB3">
              <w:rPr>
                <w:color w:val="FF0000"/>
              </w:rPr>
              <w:t>57.9</w:t>
            </w:r>
          </w:p>
        </w:tc>
        <w:tc>
          <w:tcPr>
            <w:tcW w:w="1075" w:type="dxa"/>
            <w:vAlign w:val="center"/>
          </w:tcPr>
          <w:p w:rsidR="000670A0" w:rsidRPr="00C82EB3" w:rsidRDefault="00886062" w:rsidP="00C31F9B">
            <w:pPr>
              <w:jc w:val="center"/>
              <w:rPr>
                <w:color w:val="FF0000"/>
              </w:rPr>
            </w:pPr>
            <w:r w:rsidRPr="00C82EB3">
              <w:rPr>
                <w:color w:val="FF0000"/>
              </w:rPr>
              <w:t>+53.8</w:t>
            </w:r>
            <w:commentRangeEnd w:id="323"/>
            <w:r w:rsidR="00457E70">
              <w:rPr>
                <w:rStyle w:val="Marquedecommentaire"/>
                <w:lang w:val="x-none"/>
              </w:rPr>
              <w:commentReference w:id="323"/>
            </w:r>
          </w:p>
        </w:tc>
        <w:tc>
          <w:tcPr>
            <w:tcW w:w="1022" w:type="dxa"/>
            <w:vAlign w:val="center"/>
          </w:tcPr>
          <w:p w:rsidR="000670A0" w:rsidRPr="00BF57F8" w:rsidRDefault="000670A0" w:rsidP="00CD181F">
            <w:pPr>
              <w:jc w:val="center"/>
              <w:rPr>
                <w:color w:val="00B050"/>
              </w:rPr>
            </w:pPr>
            <w:r w:rsidRPr="00BF57F8">
              <w:rPr>
                <w:color w:val="00B050"/>
              </w:rPr>
              <w:t>-</w:t>
            </w:r>
            <w:r w:rsidR="00CD181F">
              <w:rPr>
                <w:color w:val="00B050"/>
              </w:rPr>
              <w:t>50</w:t>
            </w:r>
            <w:r w:rsidRPr="00BF57F8">
              <w:rPr>
                <w:color w:val="00B050"/>
              </w:rPr>
              <w:t>.7</w:t>
            </w:r>
          </w:p>
        </w:tc>
        <w:tc>
          <w:tcPr>
            <w:tcW w:w="1022" w:type="dxa"/>
            <w:vAlign w:val="center"/>
          </w:tcPr>
          <w:p w:rsidR="000670A0" w:rsidRPr="00BF57F8" w:rsidRDefault="000670A0" w:rsidP="006510DD">
            <w:pPr>
              <w:jc w:val="center"/>
              <w:rPr>
                <w:color w:val="00B050"/>
              </w:rPr>
            </w:pPr>
            <w:r w:rsidRPr="00BF57F8">
              <w:rPr>
                <w:color w:val="00B050"/>
              </w:rPr>
              <w:t>-</w:t>
            </w:r>
            <w:r w:rsidR="006510DD">
              <w:rPr>
                <w:color w:val="00B050"/>
              </w:rPr>
              <w:t>18.6</w:t>
            </w:r>
          </w:p>
        </w:tc>
        <w:tc>
          <w:tcPr>
            <w:tcW w:w="1022" w:type="dxa"/>
            <w:vAlign w:val="center"/>
          </w:tcPr>
          <w:p w:rsidR="000670A0" w:rsidRPr="00BF57F8" w:rsidRDefault="000670A0" w:rsidP="00DB47F2">
            <w:pPr>
              <w:keepNext/>
              <w:jc w:val="center"/>
              <w:rPr>
                <w:color w:val="00B050"/>
              </w:rPr>
            </w:pPr>
            <w:r w:rsidRPr="00BF57F8">
              <w:rPr>
                <w:color w:val="00B050"/>
              </w:rPr>
              <w:t>-4</w:t>
            </w:r>
            <w:r w:rsidR="00DB47F2">
              <w:rPr>
                <w:color w:val="00B050"/>
              </w:rPr>
              <w:t>1</w:t>
            </w:r>
            <w:r w:rsidRPr="00BF57F8">
              <w:rPr>
                <w:color w:val="00B050"/>
              </w:rPr>
              <w:t>.</w:t>
            </w:r>
            <w:r w:rsidR="00DB47F2">
              <w:rPr>
                <w:color w:val="00B050"/>
              </w:rPr>
              <w:t>6</w:t>
            </w:r>
          </w:p>
        </w:tc>
        <w:tc>
          <w:tcPr>
            <w:tcW w:w="2307" w:type="dxa"/>
            <w:vAlign w:val="center"/>
          </w:tcPr>
          <w:p w:rsidR="000670A0" w:rsidRPr="00BF57F8" w:rsidRDefault="000670A0" w:rsidP="00DB47F2">
            <w:pPr>
              <w:keepNext/>
              <w:jc w:val="center"/>
              <w:rPr>
                <w:color w:val="00B050"/>
              </w:rPr>
            </w:pPr>
            <w:r w:rsidRPr="00C82EB3">
              <w:rPr>
                <w:color w:val="FF0000"/>
              </w:rPr>
              <w:t>+</w:t>
            </w:r>
            <w:r w:rsidR="00DB47F2" w:rsidRPr="00C82EB3">
              <w:rPr>
                <w:color w:val="FF0000"/>
              </w:rPr>
              <w:t>11.4</w:t>
            </w:r>
          </w:p>
        </w:tc>
      </w:tr>
    </w:tbl>
    <w:p w:rsidR="000670A0" w:rsidRPr="009A5302" w:rsidRDefault="009A5302" w:rsidP="009A5302">
      <w:pPr>
        <w:pStyle w:val="Lgende"/>
        <w:rPr>
          <w:lang w:val="fr-FR"/>
        </w:rPr>
      </w:pPr>
      <w:bookmarkStart w:id="324" w:name="_Ref424896171"/>
      <w:bookmarkStart w:id="325" w:name="_Toc425429867"/>
      <w:r>
        <w:t xml:space="preserve">Tableau </w:t>
      </w:r>
      <w:r w:rsidR="00910827">
        <w:fldChar w:fldCharType="begin"/>
      </w:r>
      <w:r w:rsidR="00910827">
        <w:instrText xml:space="preserve"> SEQ Tableau \* ARABIC </w:instrText>
      </w:r>
      <w:r w:rsidR="00910827">
        <w:fldChar w:fldCharType="separate"/>
      </w:r>
      <w:r w:rsidR="00846588">
        <w:rPr>
          <w:noProof/>
        </w:rPr>
        <w:t>13</w:t>
      </w:r>
      <w:r w:rsidR="00910827">
        <w:rPr>
          <w:noProof/>
        </w:rPr>
        <w:fldChar w:fldCharType="end"/>
      </w:r>
      <w:bookmarkEnd w:id="324"/>
      <w:r>
        <w:rPr>
          <w:lang w:val="fr-FR"/>
        </w:rPr>
        <w:t xml:space="preserve"> – Caractéristiques </w:t>
      </w:r>
      <w:r w:rsidR="001B5C9B">
        <w:rPr>
          <w:lang w:val="fr-FR"/>
        </w:rPr>
        <w:t xml:space="preserve">de la </w:t>
      </w:r>
      <w:r w:rsidR="00D138C6">
        <w:rPr>
          <w:lang w:val="fr-FR"/>
        </w:rPr>
        <w:t>sellette et du modèle Tosca Structure</w:t>
      </w:r>
      <w:bookmarkEnd w:id="325"/>
    </w:p>
    <w:p w:rsidR="000670A0" w:rsidRDefault="000670A0" w:rsidP="006C69D2"/>
    <w:p w:rsidR="00B864AF" w:rsidRDefault="00B864AF" w:rsidP="006C69D2">
      <w:r>
        <w:t xml:space="preserve">La masse de la nouvelle sellette est pénalisante, car dépassant la masse critique de </w:t>
      </w:r>
      <w:r>
        <w:rPr>
          <w:b/>
        </w:rPr>
        <w:t>5.4 kg</w:t>
      </w:r>
      <w:r w:rsidR="00E776B7">
        <w:t>.</w:t>
      </w:r>
      <w:r w:rsidR="00AD563B">
        <w:t xml:space="preserve"> Cependant, elle est beaucoup plus rigide que le modèle de base</w:t>
      </w:r>
      <w:r w:rsidR="00B908F4">
        <w:t>, car se déformant moins.</w:t>
      </w:r>
    </w:p>
    <w:p w:rsidR="00B908F4" w:rsidRDefault="00B908F4" w:rsidP="006C69D2"/>
    <w:p w:rsidR="00B908F4" w:rsidRPr="00940302" w:rsidRDefault="00B908F4" w:rsidP="006C69D2">
      <w:r>
        <w:t>Les contraintes plastifiant</w:t>
      </w:r>
      <w:r w:rsidR="00152A6D">
        <w:t>es sont, elles, très localisées au niveau des vis</w:t>
      </w:r>
      <w:r w:rsidR="00940302">
        <w:t xml:space="preserve">. Région contraintes soit par des liaisons </w:t>
      </w:r>
      <w:r w:rsidR="00940302">
        <w:rPr>
          <w:i/>
        </w:rPr>
        <w:t>encastrement</w:t>
      </w:r>
      <w:r w:rsidR="00940302">
        <w:t xml:space="preserve">, fixation au sol, soit liées par un élément rigide, </w:t>
      </w:r>
      <w:r w:rsidR="002C30B8">
        <w:t>connexion à la masse ponctuelle.</w:t>
      </w:r>
      <w:r w:rsidR="009A45B3">
        <w:t xml:space="preserve"> Ce sont deux différentes raisons qui peuvent être à l’origine de l’apparition de contraintes si élevées dans ces régions.</w:t>
      </w:r>
    </w:p>
    <w:p w:rsidR="00441CFC" w:rsidRDefault="00441CFC" w:rsidP="00441CFC">
      <w:pPr>
        <w:pStyle w:val="Titre2"/>
        <w:rPr>
          <w:lang w:val="fr-FR"/>
        </w:rPr>
      </w:pPr>
      <w:bookmarkStart w:id="326" w:name="_Toc425429975"/>
      <w:r>
        <w:rPr>
          <w:lang w:val="fr-FR"/>
        </w:rPr>
        <w:t>Validation</w:t>
      </w:r>
      <w:bookmarkEnd w:id="326"/>
    </w:p>
    <w:p w:rsidR="00E86B2F" w:rsidRDefault="00157B8F" w:rsidP="00E86B2F">
      <w:pPr>
        <w:rPr>
          <w:lang w:eastAsia="x-none"/>
        </w:rPr>
      </w:pPr>
      <w:r>
        <w:rPr>
          <w:lang w:eastAsia="x-none"/>
        </w:rPr>
        <w:t>Afin de comparer les solutions obtenues par les deux solveurs OptiStruct et Tosca Structure, et donc les deux solveurs en eux-mêmes,</w:t>
      </w:r>
      <w:r w:rsidR="00760C22">
        <w:rPr>
          <w:lang w:eastAsia="x-none"/>
        </w:rPr>
        <w:t xml:space="preserve"> le </w:t>
      </w:r>
      <w:r w:rsidR="00CC78BE">
        <w:rPr>
          <w:lang w:eastAsia="x-none"/>
        </w:rPr>
        <w:fldChar w:fldCharType="begin"/>
      </w:r>
      <w:r w:rsidR="00CC78BE">
        <w:rPr>
          <w:lang w:eastAsia="x-none"/>
        </w:rPr>
        <w:instrText xml:space="preserve"> REF _Ref424906191 \h </w:instrText>
      </w:r>
      <w:r w:rsidR="00CC78BE">
        <w:rPr>
          <w:lang w:eastAsia="x-none"/>
        </w:rPr>
      </w:r>
      <w:r w:rsidR="00CC78BE">
        <w:rPr>
          <w:lang w:eastAsia="x-none"/>
        </w:rPr>
        <w:fldChar w:fldCharType="separate"/>
      </w:r>
      <w:r w:rsidR="00CB7728">
        <w:t xml:space="preserve">Tableau </w:t>
      </w:r>
      <w:r w:rsidR="00CB7728">
        <w:rPr>
          <w:noProof/>
        </w:rPr>
        <w:t>14</w:t>
      </w:r>
      <w:r w:rsidR="00CC78BE">
        <w:rPr>
          <w:lang w:eastAsia="x-none"/>
        </w:rPr>
        <w:fldChar w:fldCharType="end"/>
      </w:r>
      <w:r w:rsidR="00D442B8">
        <w:rPr>
          <w:lang w:eastAsia="x-none"/>
        </w:rPr>
        <w:t xml:space="preserve"> </w:t>
      </w:r>
      <w:r w:rsidR="00760C22">
        <w:rPr>
          <w:lang w:eastAsia="x-none"/>
        </w:rPr>
        <w:t>réunit les résultats présentés dans les deux précédentes sous-sections et dresse l’écart entre l</w:t>
      </w:r>
      <w:r w:rsidR="003E3D3A">
        <w:rPr>
          <w:lang w:eastAsia="x-none"/>
        </w:rPr>
        <w:t>es différents critères étudiés.</w:t>
      </w:r>
    </w:p>
    <w:p w:rsidR="00E019D7" w:rsidRDefault="00E019D7" w:rsidP="00E86B2F">
      <w:pPr>
        <w:rPr>
          <w:lang w:eastAsia="x-none"/>
        </w:rPr>
      </w:pPr>
    </w:p>
    <w:tbl>
      <w:tblPr>
        <w:tblStyle w:val="Grilledutableau"/>
        <w:tblW w:w="0" w:type="auto"/>
        <w:jc w:val="center"/>
        <w:tblInd w:w="-459" w:type="dxa"/>
        <w:tblLook w:val="04A0" w:firstRow="1" w:lastRow="0" w:firstColumn="1" w:lastColumn="0" w:noHBand="0" w:noVBand="1"/>
      </w:tblPr>
      <w:tblGrid>
        <w:gridCol w:w="1716"/>
        <w:gridCol w:w="1075"/>
        <w:gridCol w:w="1075"/>
        <w:gridCol w:w="1075"/>
        <w:gridCol w:w="1022"/>
        <w:gridCol w:w="1022"/>
        <w:gridCol w:w="1022"/>
        <w:gridCol w:w="2307"/>
      </w:tblGrid>
      <w:tr w:rsidR="00D7519F" w:rsidTr="00CA5853">
        <w:trPr>
          <w:jc w:val="center"/>
        </w:trPr>
        <w:tc>
          <w:tcPr>
            <w:tcW w:w="1716" w:type="dxa"/>
            <w:vMerge w:val="restart"/>
            <w:vAlign w:val="center"/>
          </w:tcPr>
          <w:p w:rsidR="00D7519F" w:rsidRDefault="00D7519F" w:rsidP="00C31F9B">
            <w:pPr>
              <w:jc w:val="center"/>
            </w:pPr>
          </w:p>
        </w:tc>
        <w:tc>
          <w:tcPr>
            <w:tcW w:w="3225" w:type="dxa"/>
            <w:gridSpan w:val="3"/>
            <w:vAlign w:val="center"/>
          </w:tcPr>
          <w:p w:rsidR="00D7519F" w:rsidRDefault="00D7519F" w:rsidP="00C31F9B">
            <w:pPr>
              <w:jc w:val="center"/>
            </w:pPr>
            <w:r>
              <w:t>Contraintes de Von Mises maximales (MPa)</w:t>
            </w:r>
          </w:p>
        </w:tc>
        <w:tc>
          <w:tcPr>
            <w:tcW w:w="3066" w:type="dxa"/>
            <w:gridSpan w:val="3"/>
            <w:vAlign w:val="center"/>
          </w:tcPr>
          <w:p w:rsidR="00D7519F" w:rsidRDefault="00D7519F" w:rsidP="00C31F9B">
            <w:pPr>
              <w:jc w:val="center"/>
            </w:pPr>
            <w:r>
              <w:t>Déplacements maximaux (mm)</w:t>
            </w:r>
          </w:p>
        </w:tc>
        <w:tc>
          <w:tcPr>
            <w:tcW w:w="2307" w:type="dxa"/>
            <w:vMerge w:val="restart"/>
            <w:vAlign w:val="center"/>
          </w:tcPr>
          <w:p w:rsidR="00D7519F" w:rsidRDefault="00D7519F" w:rsidP="00C31F9B">
            <w:pPr>
              <w:jc w:val="center"/>
            </w:pPr>
            <w:r>
              <w:t>Masse (kg)</w:t>
            </w:r>
          </w:p>
        </w:tc>
      </w:tr>
      <w:tr w:rsidR="00D7519F" w:rsidTr="00CA5853">
        <w:trPr>
          <w:jc w:val="center"/>
        </w:trPr>
        <w:tc>
          <w:tcPr>
            <w:tcW w:w="1716" w:type="dxa"/>
            <w:vMerge/>
            <w:vAlign w:val="center"/>
          </w:tcPr>
          <w:p w:rsidR="00D7519F" w:rsidRDefault="00D7519F" w:rsidP="00C31F9B">
            <w:pPr>
              <w:jc w:val="center"/>
            </w:pPr>
          </w:p>
        </w:tc>
        <w:tc>
          <w:tcPr>
            <w:tcW w:w="1075" w:type="dxa"/>
            <w:vAlign w:val="center"/>
          </w:tcPr>
          <w:p w:rsidR="00D7519F" w:rsidRDefault="00D7519F" w:rsidP="00C31F9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75" w:type="dxa"/>
            <w:vAlign w:val="center"/>
          </w:tcPr>
          <w:p w:rsidR="00D7519F" w:rsidRDefault="00D7519F" w:rsidP="00C31F9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75" w:type="dxa"/>
            <w:vAlign w:val="center"/>
          </w:tcPr>
          <w:p w:rsidR="00D7519F" w:rsidRDefault="00D7519F" w:rsidP="00C31F9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1022" w:type="dxa"/>
            <w:vAlign w:val="center"/>
          </w:tcPr>
          <w:p w:rsidR="00D7519F" w:rsidRDefault="00D7519F" w:rsidP="00C31F9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22" w:type="dxa"/>
            <w:vAlign w:val="center"/>
          </w:tcPr>
          <w:p w:rsidR="00D7519F" w:rsidRDefault="00D7519F" w:rsidP="00C31F9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22" w:type="dxa"/>
            <w:vAlign w:val="center"/>
          </w:tcPr>
          <w:p w:rsidR="00D7519F" w:rsidRDefault="00D7519F" w:rsidP="00C31F9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2307" w:type="dxa"/>
            <w:vMerge/>
            <w:vAlign w:val="center"/>
          </w:tcPr>
          <w:p w:rsidR="00D7519F" w:rsidRDefault="00D7519F" w:rsidP="00C31F9B">
            <w:pPr>
              <w:jc w:val="center"/>
              <w:rPr>
                <w:lang w:eastAsia="x-none"/>
              </w:rPr>
            </w:pPr>
          </w:p>
        </w:tc>
      </w:tr>
      <w:tr w:rsidR="0099237B" w:rsidTr="00CA5853">
        <w:trPr>
          <w:jc w:val="center"/>
        </w:trPr>
        <w:tc>
          <w:tcPr>
            <w:tcW w:w="1716" w:type="dxa"/>
            <w:vAlign w:val="center"/>
          </w:tcPr>
          <w:p w:rsidR="0099237B" w:rsidRDefault="0099237B" w:rsidP="00D7519F">
            <w:pPr>
              <w:jc w:val="center"/>
            </w:pPr>
            <w:r>
              <w:t>Sellette OptiStruct</w:t>
            </w:r>
          </w:p>
        </w:tc>
        <w:tc>
          <w:tcPr>
            <w:tcW w:w="1075" w:type="dxa"/>
            <w:vAlign w:val="center"/>
          </w:tcPr>
          <w:p w:rsidR="0099237B" w:rsidRPr="00CF0240" w:rsidRDefault="0099237B" w:rsidP="00C31F9B">
            <w:pPr>
              <w:jc w:val="center"/>
              <w:rPr>
                <w:color w:val="00B050"/>
              </w:rPr>
            </w:pPr>
            <w:r w:rsidRPr="00CF0240">
              <w:rPr>
                <w:color w:val="00B050"/>
              </w:rPr>
              <w:t>668.3</w:t>
            </w:r>
          </w:p>
        </w:tc>
        <w:tc>
          <w:tcPr>
            <w:tcW w:w="1075" w:type="dxa"/>
            <w:vAlign w:val="center"/>
          </w:tcPr>
          <w:p w:rsidR="0099237B" w:rsidRPr="00CF0240" w:rsidRDefault="0099237B" w:rsidP="00C31F9B">
            <w:pPr>
              <w:jc w:val="center"/>
              <w:rPr>
                <w:color w:val="00B050"/>
              </w:rPr>
            </w:pPr>
            <w:r w:rsidRPr="00CF0240">
              <w:rPr>
                <w:color w:val="00B050"/>
              </w:rPr>
              <w:t>1 316</w:t>
            </w:r>
          </w:p>
        </w:tc>
        <w:tc>
          <w:tcPr>
            <w:tcW w:w="1075" w:type="dxa"/>
            <w:vAlign w:val="center"/>
          </w:tcPr>
          <w:p w:rsidR="0099237B" w:rsidRPr="00CF0240" w:rsidRDefault="0099237B" w:rsidP="00C31F9B">
            <w:pPr>
              <w:jc w:val="center"/>
              <w:rPr>
                <w:color w:val="00B050"/>
              </w:rPr>
            </w:pPr>
            <w:r w:rsidRPr="00CF0240">
              <w:rPr>
                <w:color w:val="00B050"/>
              </w:rPr>
              <w:t>729.2</w:t>
            </w:r>
          </w:p>
        </w:tc>
        <w:tc>
          <w:tcPr>
            <w:tcW w:w="1022" w:type="dxa"/>
            <w:vAlign w:val="center"/>
          </w:tcPr>
          <w:p w:rsidR="0099237B" w:rsidRPr="00CF0240" w:rsidRDefault="0099237B" w:rsidP="00C31F9B">
            <w:pPr>
              <w:jc w:val="center"/>
              <w:rPr>
                <w:color w:val="00B050"/>
              </w:rPr>
            </w:pPr>
            <w:r w:rsidRPr="00CF0240">
              <w:rPr>
                <w:color w:val="00B050"/>
              </w:rPr>
              <w:t>2.3</w:t>
            </w:r>
          </w:p>
        </w:tc>
        <w:tc>
          <w:tcPr>
            <w:tcW w:w="1022" w:type="dxa"/>
            <w:vAlign w:val="center"/>
          </w:tcPr>
          <w:p w:rsidR="0099237B" w:rsidRPr="00CF0240" w:rsidRDefault="0099237B" w:rsidP="00C31F9B">
            <w:pPr>
              <w:jc w:val="center"/>
              <w:rPr>
                <w:color w:val="00B050"/>
              </w:rPr>
            </w:pPr>
            <w:r w:rsidRPr="00CF0240">
              <w:rPr>
                <w:color w:val="00B050"/>
              </w:rPr>
              <w:t>7.3</w:t>
            </w:r>
          </w:p>
        </w:tc>
        <w:tc>
          <w:tcPr>
            <w:tcW w:w="1022" w:type="dxa"/>
            <w:vAlign w:val="center"/>
          </w:tcPr>
          <w:p w:rsidR="0099237B" w:rsidRPr="00CF0240" w:rsidRDefault="0099237B" w:rsidP="00C31F9B">
            <w:pPr>
              <w:jc w:val="center"/>
              <w:rPr>
                <w:color w:val="00B050"/>
              </w:rPr>
            </w:pPr>
            <w:r w:rsidRPr="00CF0240">
              <w:rPr>
                <w:color w:val="00B050"/>
              </w:rPr>
              <w:t>3.4</w:t>
            </w:r>
          </w:p>
        </w:tc>
        <w:tc>
          <w:tcPr>
            <w:tcW w:w="2307" w:type="dxa"/>
            <w:vAlign w:val="center"/>
          </w:tcPr>
          <w:p w:rsidR="0099237B" w:rsidRDefault="0099237B" w:rsidP="00C31F9B">
            <w:pPr>
              <w:jc w:val="center"/>
            </w:pPr>
            <w:r w:rsidRPr="00CF0240">
              <w:rPr>
                <w:color w:val="00B050"/>
              </w:rPr>
              <w:t>78.26</w:t>
            </w:r>
          </w:p>
        </w:tc>
      </w:tr>
      <w:tr w:rsidR="0099237B" w:rsidTr="00CA5853">
        <w:trPr>
          <w:jc w:val="center"/>
        </w:trPr>
        <w:tc>
          <w:tcPr>
            <w:tcW w:w="1716" w:type="dxa"/>
            <w:vAlign w:val="center"/>
          </w:tcPr>
          <w:p w:rsidR="0099237B" w:rsidRDefault="0099237B" w:rsidP="00D7519F">
            <w:pPr>
              <w:jc w:val="center"/>
            </w:pPr>
            <w:r>
              <w:t>Sellette Tosca Structure</w:t>
            </w:r>
          </w:p>
        </w:tc>
        <w:tc>
          <w:tcPr>
            <w:tcW w:w="1075" w:type="dxa"/>
            <w:vAlign w:val="center"/>
          </w:tcPr>
          <w:p w:rsidR="0099237B" w:rsidRPr="00CF0240" w:rsidRDefault="0099237B" w:rsidP="00C31F9B">
            <w:pPr>
              <w:jc w:val="center"/>
              <w:rPr>
                <w:color w:val="FF0000"/>
              </w:rPr>
            </w:pPr>
            <w:r w:rsidRPr="00CF0240">
              <w:rPr>
                <w:color w:val="FF0000"/>
              </w:rPr>
              <w:t>1 392</w:t>
            </w:r>
          </w:p>
        </w:tc>
        <w:tc>
          <w:tcPr>
            <w:tcW w:w="1075" w:type="dxa"/>
            <w:vAlign w:val="center"/>
          </w:tcPr>
          <w:p w:rsidR="0099237B" w:rsidRPr="00CF0240" w:rsidRDefault="0099237B" w:rsidP="00C31F9B">
            <w:pPr>
              <w:jc w:val="center"/>
              <w:rPr>
                <w:color w:val="FF0000"/>
              </w:rPr>
            </w:pPr>
            <w:r w:rsidRPr="00CF0240">
              <w:rPr>
                <w:color w:val="FF0000"/>
              </w:rPr>
              <w:t>1 428</w:t>
            </w:r>
          </w:p>
        </w:tc>
        <w:tc>
          <w:tcPr>
            <w:tcW w:w="1075" w:type="dxa"/>
            <w:vAlign w:val="center"/>
          </w:tcPr>
          <w:p w:rsidR="0099237B" w:rsidRPr="00CF0240" w:rsidRDefault="0099237B" w:rsidP="00C31F9B">
            <w:pPr>
              <w:jc w:val="center"/>
              <w:rPr>
                <w:color w:val="FF0000"/>
              </w:rPr>
            </w:pPr>
            <w:r w:rsidRPr="00CF0240">
              <w:rPr>
                <w:color w:val="FF0000"/>
              </w:rPr>
              <w:t>1 312</w:t>
            </w:r>
          </w:p>
        </w:tc>
        <w:tc>
          <w:tcPr>
            <w:tcW w:w="1022" w:type="dxa"/>
            <w:vAlign w:val="center"/>
          </w:tcPr>
          <w:p w:rsidR="0099237B" w:rsidRPr="00CF0240" w:rsidRDefault="0099237B" w:rsidP="00C31F9B">
            <w:pPr>
              <w:jc w:val="center"/>
              <w:rPr>
                <w:color w:val="FF0000"/>
              </w:rPr>
            </w:pPr>
            <w:r w:rsidRPr="00CF0240">
              <w:rPr>
                <w:color w:val="FF0000"/>
              </w:rPr>
              <w:t>3.3</w:t>
            </w:r>
          </w:p>
        </w:tc>
        <w:tc>
          <w:tcPr>
            <w:tcW w:w="1022" w:type="dxa"/>
            <w:vAlign w:val="center"/>
          </w:tcPr>
          <w:p w:rsidR="0099237B" w:rsidRPr="00CF0240" w:rsidRDefault="0099237B" w:rsidP="00C31F9B">
            <w:pPr>
              <w:jc w:val="center"/>
              <w:rPr>
                <w:color w:val="FF0000"/>
              </w:rPr>
            </w:pPr>
            <w:r w:rsidRPr="00CF0240">
              <w:rPr>
                <w:color w:val="FF0000"/>
              </w:rPr>
              <w:t>7.9</w:t>
            </w:r>
          </w:p>
        </w:tc>
        <w:tc>
          <w:tcPr>
            <w:tcW w:w="1022" w:type="dxa"/>
            <w:vAlign w:val="center"/>
          </w:tcPr>
          <w:p w:rsidR="0099237B" w:rsidRPr="00CF0240" w:rsidRDefault="0099237B" w:rsidP="00C31F9B">
            <w:pPr>
              <w:jc w:val="center"/>
              <w:rPr>
                <w:color w:val="FF0000"/>
              </w:rPr>
            </w:pPr>
            <w:r w:rsidRPr="00CF0240">
              <w:rPr>
                <w:color w:val="FF0000"/>
              </w:rPr>
              <w:t>3.5</w:t>
            </w:r>
          </w:p>
        </w:tc>
        <w:tc>
          <w:tcPr>
            <w:tcW w:w="2307" w:type="dxa"/>
            <w:vAlign w:val="center"/>
          </w:tcPr>
          <w:p w:rsidR="0099237B" w:rsidRPr="00CF0240" w:rsidRDefault="0099237B" w:rsidP="00C31F9B">
            <w:pPr>
              <w:jc w:val="center"/>
              <w:rPr>
                <w:color w:val="FF0000"/>
              </w:rPr>
            </w:pPr>
            <w:r w:rsidRPr="00CF0240">
              <w:rPr>
                <w:color w:val="FF0000"/>
              </w:rPr>
              <w:t>85.4</w:t>
            </w:r>
          </w:p>
        </w:tc>
      </w:tr>
      <w:tr w:rsidR="00D7519F" w:rsidTr="00CA5853">
        <w:trPr>
          <w:trHeight w:val="138"/>
          <w:jc w:val="center"/>
        </w:trPr>
        <w:tc>
          <w:tcPr>
            <w:tcW w:w="1716" w:type="dxa"/>
            <w:vAlign w:val="center"/>
          </w:tcPr>
          <w:p w:rsidR="00D7519F" w:rsidRDefault="00D7519F" w:rsidP="00C31F9B">
            <w:pPr>
              <w:jc w:val="center"/>
            </w:pPr>
            <w:r>
              <w:t>Ecart (%)</w:t>
            </w:r>
          </w:p>
        </w:tc>
        <w:tc>
          <w:tcPr>
            <w:tcW w:w="1075" w:type="dxa"/>
            <w:vAlign w:val="center"/>
          </w:tcPr>
          <w:p w:rsidR="00D7519F" w:rsidRPr="00CF0240" w:rsidRDefault="00D7519F" w:rsidP="00DF473D">
            <w:pPr>
              <w:jc w:val="center"/>
            </w:pPr>
            <w:r w:rsidRPr="00CF0240">
              <w:t>+</w:t>
            </w:r>
            <w:r w:rsidR="00DF473D">
              <w:t>108.3</w:t>
            </w:r>
          </w:p>
        </w:tc>
        <w:tc>
          <w:tcPr>
            <w:tcW w:w="1075" w:type="dxa"/>
            <w:vAlign w:val="center"/>
          </w:tcPr>
          <w:p w:rsidR="00D7519F" w:rsidRPr="00CF0240" w:rsidRDefault="00D7519F" w:rsidP="00AA0958">
            <w:pPr>
              <w:jc w:val="center"/>
            </w:pPr>
            <w:r w:rsidRPr="00CF0240">
              <w:t>+</w:t>
            </w:r>
            <w:r w:rsidR="00AA0958">
              <w:t>8.5</w:t>
            </w:r>
          </w:p>
        </w:tc>
        <w:tc>
          <w:tcPr>
            <w:tcW w:w="1075" w:type="dxa"/>
            <w:vAlign w:val="center"/>
          </w:tcPr>
          <w:p w:rsidR="00D7519F" w:rsidRPr="00CF0240" w:rsidRDefault="00D7519F" w:rsidP="00F520FF">
            <w:pPr>
              <w:jc w:val="center"/>
            </w:pPr>
            <w:r w:rsidRPr="00CF0240">
              <w:t>+</w:t>
            </w:r>
            <w:r w:rsidR="00F520FF">
              <w:t>79.9</w:t>
            </w:r>
          </w:p>
        </w:tc>
        <w:tc>
          <w:tcPr>
            <w:tcW w:w="1022" w:type="dxa"/>
            <w:vAlign w:val="center"/>
          </w:tcPr>
          <w:p w:rsidR="00D7519F" w:rsidRPr="00CF0240" w:rsidRDefault="00AC58CB" w:rsidP="00AC58CB">
            <w:pPr>
              <w:jc w:val="center"/>
            </w:pPr>
            <w:r>
              <w:t>+43.5</w:t>
            </w:r>
          </w:p>
        </w:tc>
        <w:tc>
          <w:tcPr>
            <w:tcW w:w="1022" w:type="dxa"/>
            <w:vAlign w:val="center"/>
          </w:tcPr>
          <w:p w:rsidR="00D7519F" w:rsidRPr="00CF0240" w:rsidRDefault="00AC58CB" w:rsidP="00C31F9B">
            <w:pPr>
              <w:jc w:val="center"/>
            </w:pPr>
            <w:r>
              <w:t>+8.2</w:t>
            </w:r>
          </w:p>
        </w:tc>
        <w:tc>
          <w:tcPr>
            <w:tcW w:w="1022" w:type="dxa"/>
            <w:vAlign w:val="center"/>
          </w:tcPr>
          <w:p w:rsidR="00D7519F" w:rsidRPr="00CF0240" w:rsidRDefault="005A1F21" w:rsidP="00C31F9B">
            <w:pPr>
              <w:keepNext/>
              <w:jc w:val="center"/>
            </w:pPr>
            <w:r>
              <w:t>+2.9</w:t>
            </w:r>
          </w:p>
        </w:tc>
        <w:tc>
          <w:tcPr>
            <w:tcW w:w="2307" w:type="dxa"/>
            <w:vAlign w:val="center"/>
          </w:tcPr>
          <w:p w:rsidR="00D7519F" w:rsidRPr="00CF0240" w:rsidRDefault="00D7519F" w:rsidP="0093755D">
            <w:pPr>
              <w:keepNext/>
              <w:jc w:val="center"/>
            </w:pPr>
            <w:r w:rsidRPr="00CF0240">
              <w:t>+</w:t>
            </w:r>
            <w:r w:rsidR="0093755D">
              <w:t>9.1</w:t>
            </w:r>
          </w:p>
        </w:tc>
      </w:tr>
    </w:tbl>
    <w:p w:rsidR="00D01F04" w:rsidRDefault="004711CE" w:rsidP="00D01F04">
      <w:pPr>
        <w:pStyle w:val="Lgende"/>
      </w:pPr>
      <w:bookmarkStart w:id="327" w:name="_Ref424906191"/>
      <w:bookmarkStart w:id="328" w:name="_Toc425429868"/>
      <w:r>
        <w:t xml:space="preserve">Tableau </w:t>
      </w:r>
      <w:r w:rsidR="00910827">
        <w:fldChar w:fldCharType="begin"/>
      </w:r>
      <w:r w:rsidR="00910827">
        <w:instrText xml:space="preserve"> SEQ Tableau \* ARABIC </w:instrText>
      </w:r>
      <w:r w:rsidR="00910827">
        <w:fldChar w:fldCharType="separate"/>
      </w:r>
      <w:r w:rsidR="00846588">
        <w:rPr>
          <w:noProof/>
        </w:rPr>
        <w:t>14</w:t>
      </w:r>
      <w:r w:rsidR="00910827">
        <w:rPr>
          <w:noProof/>
        </w:rPr>
        <w:fldChar w:fldCharType="end"/>
      </w:r>
      <w:bookmarkEnd w:id="327"/>
      <w:r w:rsidR="00D01F04">
        <w:rPr>
          <w:lang w:val="fr-FR"/>
        </w:rPr>
        <w:t xml:space="preserve"> – Caractéristiques des modèles de sellette reconçus sur OptiStruct et Tosca Structure</w:t>
      </w:r>
      <w:bookmarkEnd w:id="328"/>
    </w:p>
    <w:p w:rsidR="00E019D7" w:rsidRPr="00D01F04" w:rsidRDefault="00E019D7" w:rsidP="004711CE">
      <w:pPr>
        <w:pStyle w:val="Lgende"/>
        <w:rPr>
          <w:lang w:eastAsia="x-none"/>
        </w:rPr>
      </w:pPr>
    </w:p>
    <w:p w:rsidR="00E86B2F" w:rsidRDefault="00F449C7" w:rsidP="00E86B2F">
      <w:pPr>
        <w:rPr>
          <w:lang w:eastAsia="x-none"/>
        </w:rPr>
      </w:pPr>
      <w:r>
        <w:rPr>
          <w:lang w:eastAsia="x-none"/>
        </w:rPr>
        <w:t>Il apparait difficile de ne pas préférer un des deux modèles à l’autre. En effet,</w:t>
      </w:r>
      <w:r w:rsidR="00471ACD">
        <w:rPr>
          <w:lang w:eastAsia="x-none"/>
        </w:rPr>
        <w:t xml:space="preserve"> la sellette optimisée par OptiStruct est la plus rigide, celle qui subit le moins d’efforts, même moins que la sellette initiale sur les accélérations en </w:t>
      </w:r>
      <m:oMath>
        <m:acc>
          <m:accPr>
            <m:chr m:val="⃗"/>
            <m:ctrlPr>
              <w:rPr>
                <w:rFonts w:ascii="Cambria Math" w:hAnsi="Cambria Math"/>
                <w:i/>
                <w:lang w:eastAsia="x-none"/>
              </w:rPr>
            </m:ctrlPr>
          </m:accPr>
          <m:e>
            <m:r>
              <w:rPr>
                <w:rFonts w:ascii="Cambria Math" w:hAnsi="Cambria Math"/>
                <w:lang w:eastAsia="x-none"/>
              </w:rPr>
              <m:t>x</m:t>
            </m:r>
          </m:e>
        </m:acc>
      </m:oMath>
      <w:r w:rsidR="00E62F8C">
        <w:rPr>
          <w:lang w:eastAsia="x-none"/>
        </w:rPr>
        <w:t xml:space="preserve"> et en</w:t>
      </w:r>
      <m:oMath>
        <m:acc>
          <m:accPr>
            <m:chr m:val="⃗"/>
            <m:ctrlPr>
              <w:rPr>
                <w:rFonts w:ascii="Cambria Math" w:hAnsi="Cambria Math"/>
                <w:i/>
                <w:lang w:eastAsia="x-none"/>
              </w:rPr>
            </m:ctrlPr>
          </m:accPr>
          <m:e>
            <m:r>
              <w:rPr>
                <w:rFonts w:ascii="Cambria Math" w:hAnsi="Cambria Math"/>
                <w:lang w:eastAsia="x-none"/>
              </w:rPr>
              <m:t xml:space="preserve"> z</m:t>
            </m:r>
          </m:e>
        </m:acc>
      </m:oMath>
      <w:r w:rsidR="00D4208F">
        <w:rPr>
          <w:lang w:eastAsia="x-none"/>
        </w:rPr>
        <w:t>, et la plus légère, ce qui lui permet de respecter le critère sur la masse maximale admissible.</w:t>
      </w:r>
    </w:p>
    <w:p w:rsidR="008A5ABB" w:rsidRDefault="008A5ABB" w:rsidP="00E86B2F">
      <w:pPr>
        <w:rPr>
          <w:lang w:eastAsia="x-none"/>
        </w:rPr>
      </w:pPr>
    </w:p>
    <w:p w:rsidR="00F71FCB" w:rsidRDefault="003B6D54" w:rsidP="00E86B2F">
      <w:pPr>
        <w:rPr>
          <w:lang w:eastAsia="x-none"/>
        </w:rPr>
      </w:pPr>
      <w:r>
        <w:rPr>
          <w:lang w:eastAsia="x-none"/>
        </w:rPr>
        <w:t>Pour ce</w:t>
      </w:r>
      <w:r w:rsidR="00391051">
        <w:rPr>
          <w:lang w:eastAsia="x-none"/>
        </w:rPr>
        <w:t xml:space="preserve"> cas d’étude</w:t>
      </w:r>
      <w:r>
        <w:rPr>
          <w:lang w:eastAsia="x-none"/>
        </w:rPr>
        <w:t>, il</w:t>
      </w:r>
      <w:r w:rsidR="00391051">
        <w:rPr>
          <w:lang w:eastAsia="x-none"/>
        </w:rPr>
        <w:t xml:space="preserve"> est en effet plus </w:t>
      </w:r>
      <w:del w:id="329" w:author="Alexandre ROSCHEWITZ" w:date="2015-07-28T10:31:00Z">
        <w:r w:rsidR="00391051" w:rsidDel="00457E70">
          <w:rPr>
            <w:lang w:eastAsia="x-none"/>
          </w:rPr>
          <w:delText>`</w:delText>
        </w:r>
      </w:del>
      <w:ins w:id="330" w:author="Alexandre ROSCHEWITZ" w:date="2015-07-28T10:31:00Z">
        <w:r w:rsidR="00457E70">
          <w:rPr>
            <w:lang w:eastAsia="x-none"/>
          </w:rPr>
          <w:t>«</w:t>
        </w:r>
      </w:ins>
      <w:r w:rsidR="00391051">
        <w:rPr>
          <w:lang w:eastAsia="x-none"/>
        </w:rPr>
        <w:t>facile</w:t>
      </w:r>
      <w:del w:id="331" w:author="Alexandre ROSCHEWITZ" w:date="2015-07-28T10:31:00Z">
        <w:r w:rsidR="00391051" w:rsidDel="00457E70">
          <w:rPr>
            <w:lang w:eastAsia="x-none"/>
          </w:rPr>
          <w:delText>`</w:delText>
        </w:r>
      </w:del>
      <w:ins w:id="332" w:author="Alexandre ROSCHEWITZ" w:date="2015-07-28T10:31:00Z">
        <w:r w:rsidR="00457E70">
          <w:rPr>
            <w:lang w:eastAsia="x-none"/>
          </w:rPr>
          <w:t>»</w:t>
        </w:r>
      </w:ins>
      <w:r>
        <w:rPr>
          <w:lang w:eastAsia="x-none"/>
        </w:rPr>
        <w:t xml:space="preserve"> de trancher entre les deux modèles, car les contraintes du client ne sont pas aussi nombreuses et pointues que celles du volant moteur.</w:t>
      </w:r>
      <w:r w:rsidR="00F71FCB">
        <w:rPr>
          <w:lang w:eastAsia="x-none"/>
        </w:rPr>
        <w:t xml:space="preserve"> Le modèle OptiStruct a donc été </w:t>
      </w:r>
      <w:r w:rsidR="00F71FCB" w:rsidRPr="00B96693">
        <w:rPr>
          <w:b/>
          <w:lang w:eastAsia="x-none"/>
        </w:rPr>
        <w:t>retenu</w:t>
      </w:r>
      <w:r w:rsidR="00F71FCB">
        <w:rPr>
          <w:lang w:eastAsia="x-none"/>
        </w:rPr>
        <w:t xml:space="preserve"> afin d’être </w:t>
      </w:r>
      <w:del w:id="333" w:author="Alexandre ROSCHEWITZ" w:date="2015-07-28T10:32:00Z">
        <w:r w:rsidR="005B6E6B" w:rsidDel="00457E70">
          <w:rPr>
            <w:lang w:eastAsia="x-none"/>
          </w:rPr>
          <w:delText xml:space="preserve">usiné </w:delText>
        </w:r>
      </w:del>
      <w:ins w:id="334" w:author="Alexandre ROSCHEWITZ" w:date="2015-07-28T10:32:00Z">
        <w:r w:rsidR="00457E70">
          <w:rPr>
            <w:lang w:eastAsia="x-none"/>
          </w:rPr>
          <w:t xml:space="preserve">produit </w:t>
        </w:r>
      </w:ins>
      <w:r w:rsidR="005B6E6B">
        <w:rPr>
          <w:lang w:eastAsia="x-none"/>
        </w:rPr>
        <w:t>et mis en service pour des tests.</w:t>
      </w:r>
    </w:p>
    <w:p w:rsidR="003C5BAC" w:rsidRDefault="003C5BAC" w:rsidP="00E86B2F">
      <w:pPr>
        <w:rPr>
          <w:lang w:eastAsia="x-none"/>
        </w:rPr>
      </w:pPr>
    </w:p>
    <w:p w:rsidR="003C5BAC" w:rsidRDefault="008E2F14" w:rsidP="00E86B2F">
      <w:pPr>
        <w:rPr>
          <w:lang w:eastAsia="x-none"/>
        </w:rPr>
      </w:pPr>
      <w:r>
        <w:rPr>
          <w:lang w:eastAsia="x-none"/>
        </w:rPr>
        <w:t xml:space="preserve">En effet, le modèles CAO conçu sur NX a été envoyé au fondeur, la sellette étant </w:t>
      </w:r>
      <w:del w:id="335" w:author="Alexandre ROSCHEWITZ" w:date="2015-07-28T10:32:00Z">
        <w:r w:rsidDel="00457E70">
          <w:rPr>
            <w:lang w:eastAsia="x-none"/>
          </w:rPr>
          <w:delText xml:space="preserve">usiné </w:delText>
        </w:r>
      </w:del>
      <w:ins w:id="336" w:author="Alexandre ROSCHEWITZ" w:date="2015-07-28T10:32:00Z">
        <w:r w:rsidR="00457E70">
          <w:rPr>
            <w:lang w:eastAsia="x-none"/>
          </w:rPr>
          <w:t xml:space="preserve">produit </w:t>
        </w:r>
      </w:ins>
      <w:r>
        <w:rPr>
          <w:lang w:eastAsia="x-none"/>
        </w:rPr>
        <w:t>en fonderie,</w:t>
      </w:r>
      <w:r w:rsidR="000C48D2">
        <w:rPr>
          <w:lang w:eastAsia="x-none"/>
        </w:rPr>
        <w:t xml:space="preserve"> pour une réalisation. Le retour de ce dernier comportait plusieurs remarqu</w:t>
      </w:r>
      <w:r w:rsidR="00BE19BC">
        <w:rPr>
          <w:lang w:eastAsia="x-none"/>
        </w:rPr>
        <w:t>es sur la faisabilité de la pièce.</w:t>
      </w:r>
      <w:r w:rsidR="00AB16AC">
        <w:rPr>
          <w:lang w:eastAsia="x-none"/>
        </w:rPr>
        <w:t xml:space="preserve"> La </w:t>
      </w:r>
      <w:r w:rsidR="00611916">
        <w:rPr>
          <w:lang w:eastAsia="x-none"/>
        </w:rPr>
        <w:fldChar w:fldCharType="begin"/>
      </w:r>
      <w:r w:rsidR="00611916">
        <w:rPr>
          <w:lang w:eastAsia="x-none"/>
        </w:rPr>
        <w:instrText xml:space="preserve"> REF _Ref424908878 \h </w:instrText>
      </w:r>
      <w:r w:rsidR="00611916">
        <w:rPr>
          <w:lang w:eastAsia="x-none"/>
        </w:rPr>
      </w:r>
      <w:r w:rsidR="00611916">
        <w:rPr>
          <w:lang w:eastAsia="x-none"/>
        </w:rPr>
        <w:fldChar w:fldCharType="separate"/>
      </w:r>
      <w:r w:rsidR="00CB7728">
        <w:t xml:space="preserve">Figure </w:t>
      </w:r>
      <w:r w:rsidR="00CB7728">
        <w:rPr>
          <w:noProof/>
        </w:rPr>
        <w:t>20</w:t>
      </w:r>
      <w:r w:rsidR="00611916">
        <w:rPr>
          <w:lang w:eastAsia="x-none"/>
        </w:rPr>
        <w:fldChar w:fldCharType="end"/>
      </w:r>
      <w:r w:rsidR="00AB16AC">
        <w:rPr>
          <w:lang w:eastAsia="x-none"/>
        </w:rPr>
        <w:t xml:space="preserve"> illustre ces remarques.</w:t>
      </w:r>
    </w:p>
    <w:p w:rsidR="00C31F9B" w:rsidRDefault="00C31F9B" w:rsidP="00E86B2F">
      <w:pPr>
        <w:rPr>
          <w:lang w:eastAsia="x-non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6"/>
        <w:gridCol w:w="6139"/>
      </w:tblGrid>
      <w:tr w:rsidR="00C31F9B" w:rsidTr="00EF5FFD">
        <w:tc>
          <w:tcPr>
            <w:tcW w:w="3716" w:type="dxa"/>
            <w:vAlign w:val="center"/>
          </w:tcPr>
          <w:p w:rsidR="00C31F9B" w:rsidRDefault="00EA23AF" w:rsidP="00C31F9B">
            <w:pPr>
              <w:jc w:val="center"/>
              <w:rPr>
                <w:lang w:eastAsia="x-none"/>
              </w:rPr>
            </w:pPr>
            <w:r w:rsidRPr="00EA23AF">
              <w:rPr>
                <w:noProof/>
                <w:color w:val="FF0000"/>
                <w:lang w:eastAsia="fr-FR"/>
              </w:rPr>
              <mc:AlternateContent>
                <mc:Choice Requires="wps">
                  <w:drawing>
                    <wp:anchor distT="0" distB="0" distL="114300" distR="114300" simplePos="0" relativeHeight="251663360" behindDoc="0" locked="0" layoutInCell="1" allowOverlap="1" wp14:anchorId="50192E1D" wp14:editId="710ADD0F">
                      <wp:simplePos x="0" y="0"/>
                      <wp:positionH relativeFrom="column">
                        <wp:posOffset>2078355</wp:posOffset>
                      </wp:positionH>
                      <wp:positionV relativeFrom="paragraph">
                        <wp:posOffset>566420</wp:posOffset>
                      </wp:positionV>
                      <wp:extent cx="1302385" cy="224155"/>
                      <wp:effectExtent l="38100" t="38100" r="50165" b="137795"/>
                      <wp:wrapNone/>
                      <wp:docPr id="43030" name="Connecteur droit avec flèche 43030"/>
                      <wp:cNvGraphicFramePr/>
                      <a:graphic xmlns:a="http://schemas.openxmlformats.org/drawingml/2006/main">
                        <a:graphicData uri="http://schemas.microsoft.com/office/word/2010/wordprocessingShape">
                          <wps:wsp>
                            <wps:cNvCnPr/>
                            <wps:spPr>
                              <a:xfrm>
                                <a:off x="0" y="0"/>
                                <a:ext cx="1302385" cy="22415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43030" o:spid="_x0000_s1026" type="#_x0000_t32" style="position:absolute;margin-left:163.65pt;margin-top:44.6pt;width:102.55pt;height:1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" strokecolor="red" strokeweight="2pt">
                      <v:stroke endarrow="open"/>
                      <v:shadow on="t" color="black" opacity="24903f" origin=",.5" offset="0,.55556mm"/>
                    </v:shape>
                  </w:pict>
                </mc:Fallback>
              </mc:AlternateContent>
            </w:r>
            <w:r w:rsidR="00C31F9B">
              <w:rPr>
                <w:noProof/>
                <w:lang w:eastAsia="fr-FR"/>
              </w:rPr>
              <w:drawing>
                <wp:inline distT="0" distB="0" distL="0" distR="0" wp14:anchorId="48CF7013" wp14:editId="590B6AD5">
                  <wp:extent cx="1940944" cy="1133073"/>
                  <wp:effectExtent l="19050" t="19050" r="21590" b="10160"/>
                  <wp:docPr id="43027" name="Image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png"/>
                          <pic:cNvPicPr/>
                        </pic:nvPicPr>
                        <pic:blipFill>
                          <a:blip r:embed="rId51">
                            <a:extLst>
                              <a:ext uri="{28A0092B-C50C-407E-A947-70E740481C1C}">
                                <a14:useLocalDpi xmlns:a14="http://schemas.microsoft.com/office/drawing/2010/main" val="0"/>
                              </a:ext>
                            </a:extLst>
                          </a:blip>
                          <a:stretch>
                            <a:fillRect/>
                          </a:stretch>
                        </pic:blipFill>
                        <pic:spPr>
                          <a:xfrm>
                            <a:off x="0" y="0"/>
                            <a:ext cx="1940944" cy="1133073"/>
                          </a:xfrm>
                          <a:prstGeom prst="ellipse">
                            <a:avLst/>
                          </a:prstGeom>
                          <a:ln w="19050">
                            <a:solidFill>
                              <a:srgbClr val="FF0000"/>
                            </a:solidFill>
                          </a:ln>
                        </pic:spPr>
                      </pic:pic>
                    </a:graphicData>
                  </a:graphic>
                </wp:inline>
              </w:drawing>
            </w:r>
          </w:p>
          <w:p w:rsidR="00A234D1" w:rsidRDefault="00A234D1" w:rsidP="00C31F9B">
            <w:pPr>
              <w:jc w:val="center"/>
              <w:rPr>
                <w:lang w:eastAsia="x-none"/>
              </w:rPr>
            </w:pPr>
          </w:p>
        </w:tc>
        <w:tc>
          <w:tcPr>
            <w:tcW w:w="6139" w:type="dxa"/>
            <w:vMerge w:val="restart"/>
            <w:vAlign w:val="center"/>
          </w:tcPr>
          <w:p w:rsidR="00C31F9B" w:rsidRDefault="00386D87" w:rsidP="00C31F9B">
            <w:pPr>
              <w:jc w:val="center"/>
              <w:rPr>
                <w:lang w:eastAsia="x-none"/>
              </w:rPr>
            </w:pPr>
            <w:r>
              <w:rPr>
                <w:noProof/>
                <w:lang w:eastAsia="fr-FR"/>
              </w:rPr>
              <mc:AlternateContent>
                <mc:Choice Requires="wps">
                  <w:drawing>
                    <wp:anchor distT="0" distB="0" distL="114300" distR="114300" simplePos="0" relativeHeight="251666432" behindDoc="0" locked="0" layoutInCell="1" allowOverlap="1" wp14:anchorId="260E56BB" wp14:editId="0F220640">
                      <wp:simplePos x="0" y="0"/>
                      <wp:positionH relativeFrom="column">
                        <wp:posOffset>1026795</wp:posOffset>
                      </wp:positionH>
                      <wp:positionV relativeFrom="paragraph">
                        <wp:posOffset>470535</wp:posOffset>
                      </wp:positionV>
                      <wp:extent cx="294005" cy="292735"/>
                      <wp:effectExtent l="0" t="0" r="10795" b="12065"/>
                      <wp:wrapNone/>
                      <wp:docPr id="43033" name="Ellipse 43033"/>
                      <wp:cNvGraphicFramePr/>
                      <a:graphic xmlns:a="http://schemas.openxmlformats.org/drawingml/2006/main">
                        <a:graphicData uri="http://schemas.microsoft.com/office/word/2010/wordprocessingShape">
                          <wps:wsp>
                            <wps:cNvSpPr/>
                            <wps:spPr>
                              <a:xfrm>
                                <a:off x="0" y="0"/>
                                <a:ext cx="294005" cy="29273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3033" o:spid="_x0000_s1026" style="position:absolute;margin-left:80.85pt;margin-top:37.05pt;width:23.15pt;height:2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" filled="f" strokecolor="red" strokeweight="2pt"/>
                  </w:pict>
                </mc:Fallback>
              </mc:AlternateContent>
            </w:r>
            <w:r>
              <w:rPr>
                <w:noProof/>
                <w:lang w:eastAsia="fr-FR"/>
              </w:rPr>
              <mc:AlternateContent>
                <mc:Choice Requires="wps">
                  <w:drawing>
                    <wp:anchor distT="0" distB="0" distL="114300" distR="114300" simplePos="0" relativeHeight="251664384" behindDoc="0" locked="0" layoutInCell="1" allowOverlap="1" wp14:anchorId="27566F36" wp14:editId="39F539AB">
                      <wp:simplePos x="0" y="0"/>
                      <wp:positionH relativeFrom="column">
                        <wp:posOffset>726440</wp:posOffset>
                      </wp:positionH>
                      <wp:positionV relativeFrom="paragraph">
                        <wp:posOffset>1685290</wp:posOffset>
                      </wp:positionV>
                      <wp:extent cx="294005" cy="292735"/>
                      <wp:effectExtent l="0" t="0" r="10795" b="12065"/>
                      <wp:wrapNone/>
                      <wp:docPr id="43031" name="Ellipse 43031"/>
                      <wp:cNvGraphicFramePr/>
                      <a:graphic xmlns:a="http://schemas.openxmlformats.org/drawingml/2006/main">
                        <a:graphicData uri="http://schemas.microsoft.com/office/word/2010/wordprocessingShape">
                          <wps:wsp>
                            <wps:cNvSpPr/>
                            <wps:spPr>
                              <a:xfrm>
                                <a:off x="0" y="0"/>
                                <a:ext cx="294005" cy="29273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3031" o:spid="_x0000_s1026" style="position:absolute;margin-left:57.2pt;margin-top:132.7pt;width:23.15pt;height:2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" filled="f" strokecolor="red" strokeweight="2pt"/>
                  </w:pict>
                </mc:Fallback>
              </mc:AlternateContent>
            </w:r>
            <w:r w:rsidR="00C31F9B">
              <w:rPr>
                <w:noProof/>
                <w:lang w:eastAsia="fr-FR"/>
              </w:rPr>
              <w:drawing>
                <wp:inline distT="0" distB="0" distL="0" distR="0" wp14:anchorId="0FB220CD" wp14:editId="3FA11D7B">
                  <wp:extent cx="3761117" cy="2195643"/>
                  <wp:effectExtent l="0" t="0" r="0" b="0"/>
                  <wp:docPr id="43026" name="Image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1.png"/>
                          <pic:cNvPicPr/>
                        </pic:nvPicPr>
                        <pic:blipFill>
                          <a:blip r:embed="rId52">
                            <a:extLst>
                              <a:ext uri="{28A0092B-C50C-407E-A947-70E740481C1C}">
                                <a14:useLocalDpi xmlns:a14="http://schemas.microsoft.com/office/drawing/2010/main" val="0"/>
                              </a:ext>
                            </a:extLst>
                          </a:blip>
                          <a:stretch>
                            <a:fillRect/>
                          </a:stretch>
                        </pic:blipFill>
                        <pic:spPr>
                          <a:xfrm>
                            <a:off x="0" y="0"/>
                            <a:ext cx="3770755" cy="2201270"/>
                          </a:xfrm>
                          <a:prstGeom prst="rect">
                            <a:avLst/>
                          </a:prstGeom>
                        </pic:spPr>
                      </pic:pic>
                    </a:graphicData>
                  </a:graphic>
                </wp:inline>
              </w:drawing>
            </w:r>
          </w:p>
        </w:tc>
      </w:tr>
      <w:tr w:rsidR="00C31F9B" w:rsidTr="00EF5FFD">
        <w:tc>
          <w:tcPr>
            <w:tcW w:w="3716" w:type="dxa"/>
            <w:vAlign w:val="center"/>
          </w:tcPr>
          <w:p w:rsidR="00C31F9B" w:rsidRDefault="00EA23AF" w:rsidP="00C31F9B">
            <w:pPr>
              <w:jc w:val="center"/>
              <w:rPr>
                <w:lang w:eastAsia="x-none"/>
              </w:rPr>
            </w:pPr>
            <w:r w:rsidRPr="00EA23AF">
              <w:rPr>
                <w:noProof/>
                <w:color w:val="FF0000"/>
                <w:lang w:eastAsia="fr-FR"/>
              </w:rPr>
              <mc:AlternateContent>
                <mc:Choice Requires="wps">
                  <w:drawing>
                    <wp:anchor distT="0" distB="0" distL="114300" distR="114300" simplePos="0" relativeHeight="251661312" behindDoc="0" locked="0" layoutInCell="1" allowOverlap="1" wp14:anchorId="22F4DCB0" wp14:editId="26C32015">
                      <wp:simplePos x="0" y="0"/>
                      <wp:positionH relativeFrom="column">
                        <wp:posOffset>2164715</wp:posOffset>
                      </wp:positionH>
                      <wp:positionV relativeFrom="paragraph">
                        <wp:posOffset>687070</wp:posOffset>
                      </wp:positionV>
                      <wp:extent cx="922020" cy="0"/>
                      <wp:effectExtent l="0" t="76200" r="30480" b="152400"/>
                      <wp:wrapNone/>
                      <wp:docPr id="43029" name="Connecteur droit avec flèche 43029"/>
                      <wp:cNvGraphicFramePr/>
                      <a:graphic xmlns:a="http://schemas.openxmlformats.org/drawingml/2006/main">
                        <a:graphicData uri="http://schemas.microsoft.com/office/word/2010/wordprocessingShape">
                          <wps:wsp>
                            <wps:cNvCnPr/>
                            <wps:spPr>
                              <a:xfrm>
                                <a:off x="0" y="0"/>
                                <a:ext cx="922020" cy="0"/>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3029" o:spid="_x0000_s1026" type="#_x0000_t32" style="position:absolute;margin-left:170.45pt;margin-top:54.1pt;width:72.6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" strokecolor="red" strokeweight="2pt">
                      <v:stroke endarrow="open"/>
                      <v:shadow on="t" color="black" opacity="24903f" origin=",.5" offset="0,.55556mm"/>
                    </v:shape>
                  </w:pict>
                </mc:Fallback>
              </mc:AlternateContent>
            </w:r>
            <w:r w:rsidR="00C31F9B">
              <w:rPr>
                <w:noProof/>
                <w:lang w:eastAsia="fr-FR"/>
              </w:rPr>
              <w:drawing>
                <wp:inline distT="0" distB="0" distL="0" distR="0" wp14:anchorId="26B29ECC" wp14:editId="2D82B16E">
                  <wp:extent cx="2095411" cy="1223248"/>
                  <wp:effectExtent l="19050" t="19050" r="19685" b="15240"/>
                  <wp:docPr id="43028" name="Image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3.png"/>
                          <pic:cNvPicPr/>
                        </pic:nvPicPr>
                        <pic:blipFill>
                          <a:blip r:embed="rId53">
                            <a:extLst>
                              <a:ext uri="{28A0092B-C50C-407E-A947-70E740481C1C}">
                                <a14:useLocalDpi xmlns:a14="http://schemas.microsoft.com/office/drawing/2010/main" val="0"/>
                              </a:ext>
                            </a:extLst>
                          </a:blip>
                          <a:stretch>
                            <a:fillRect/>
                          </a:stretch>
                        </pic:blipFill>
                        <pic:spPr>
                          <a:xfrm>
                            <a:off x="0" y="0"/>
                            <a:ext cx="2102200" cy="1227211"/>
                          </a:xfrm>
                          <a:prstGeom prst="ellipse">
                            <a:avLst/>
                          </a:prstGeom>
                          <a:ln w="19050">
                            <a:solidFill>
                              <a:srgbClr val="FF0000"/>
                            </a:solidFill>
                          </a:ln>
                        </pic:spPr>
                      </pic:pic>
                    </a:graphicData>
                  </a:graphic>
                </wp:inline>
              </w:drawing>
            </w:r>
          </w:p>
        </w:tc>
        <w:tc>
          <w:tcPr>
            <w:tcW w:w="6139" w:type="dxa"/>
            <w:vMerge/>
            <w:vAlign w:val="center"/>
          </w:tcPr>
          <w:p w:rsidR="00C31F9B" w:rsidRDefault="00C31F9B" w:rsidP="001E2E8B">
            <w:pPr>
              <w:keepNext/>
              <w:jc w:val="center"/>
              <w:rPr>
                <w:lang w:eastAsia="x-none"/>
              </w:rPr>
            </w:pPr>
          </w:p>
        </w:tc>
      </w:tr>
    </w:tbl>
    <w:p w:rsidR="00C31F9B" w:rsidRPr="001E2E8B" w:rsidRDefault="001E2E8B" w:rsidP="001E2E8B">
      <w:pPr>
        <w:pStyle w:val="Lgende"/>
        <w:rPr>
          <w:lang w:val="fr-FR"/>
        </w:rPr>
      </w:pPr>
      <w:bookmarkStart w:id="337" w:name="_Ref424908878"/>
      <w:bookmarkStart w:id="338" w:name="_Toc425429895"/>
      <w:r>
        <w:t xml:space="preserve">Figure </w:t>
      </w:r>
      <w:r w:rsidR="00910827">
        <w:fldChar w:fldCharType="begin"/>
      </w:r>
      <w:r w:rsidR="00910827">
        <w:instrText xml:space="preserve"> SEQ Figure \* ARABIC </w:instrText>
      </w:r>
      <w:r w:rsidR="00910827">
        <w:fldChar w:fldCharType="separate"/>
      </w:r>
      <w:r w:rsidR="00C718B4">
        <w:rPr>
          <w:noProof/>
        </w:rPr>
        <w:t>20</w:t>
      </w:r>
      <w:r w:rsidR="00910827">
        <w:rPr>
          <w:noProof/>
        </w:rPr>
        <w:fldChar w:fldCharType="end"/>
      </w:r>
      <w:bookmarkEnd w:id="337"/>
      <w:r>
        <w:rPr>
          <w:lang w:val="fr-FR"/>
        </w:rPr>
        <w:t xml:space="preserve"> – Zones concernées par les problèmes à </w:t>
      </w:r>
      <w:del w:id="339" w:author="Alexandre ROSCHEWITZ" w:date="2015-07-28T10:32:00Z">
        <w:r w:rsidDel="00457E70">
          <w:rPr>
            <w:lang w:val="fr-FR"/>
          </w:rPr>
          <w:delText>l’usinage</w:delText>
        </w:r>
      </w:del>
      <w:bookmarkEnd w:id="338"/>
      <w:ins w:id="340" w:author="Alexandre ROSCHEWITZ" w:date="2015-07-28T10:32:00Z">
        <w:r w:rsidR="00457E70">
          <w:rPr>
            <w:lang w:val="fr-FR"/>
          </w:rPr>
          <w:t>la production</w:t>
        </w:r>
      </w:ins>
    </w:p>
    <w:p w:rsidR="001E2E8B" w:rsidRDefault="001E2E8B" w:rsidP="001E2E8B"/>
    <w:p w:rsidR="003D7BEF" w:rsidRDefault="003D7BEF" w:rsidP="001E2E8B">
      <w:r>
        <w:t>Les zones encerclées correspondent aux raccordement</w:t>
      </w:r>
      <w:r w:rsidR="00B24153">
        <w:t>s</w:t>
      </w:r>
      <w:r>
        <w:t xml:space="preserve"> des deux voiles intérieurs aux socles supérieur et inférieur de la sellette.</w:t>
      </w:r>
      <w:r w:rsidR="00B24153">
        <w:t xml:space="preserve"> </w:t>
      </w:r>
      <w:r w:rsidR="00197F05">
        <w:t xml:space="preserve">La fonderie </w:t>
      </w:r>
      <w:commentRangeStart w:id="341"/>
      <w:r w:rsidR="00197F05">
        <w:t>étant une science complexe</w:t>
      </w:r>
      <w:commentRangeEnd w:id="341"/>
      <w:r w:rsidR="00457E70">
        <w:rPr>
          <w:rStyle w:val="Marquedecommentaire"/>
          <w:lang w:val="x-none"/>
        </w:rPr>
        <w:commentReference w:id="341"/>
      </w:r>
      <w:r w:rsidR="00197F05">
        <w:t>, il suffit ici de dire que le retour du fondeur stipulait que ces zones poseraient problème lors du refroidissement du matériau après usinage.</w:t>
      </w:r>
    </w:p>
    <w:p w:rsidR="00C53A70" w:rsidRDefault="00C53A70" w:rsidP="001E2E8B"/>
    <w:p w:rsidR="002F722D" w:rsidRPr="001E2E8B" w:rsidRDefault="00C53A70" w:rsidP="001E2E8B">
      <w:r>
        <w:t>En effet, il est très important que toute structure fabriquée en fonderie puisse refroidir de manière homogène sur tout son volume.</w:t>
      </w:r>
      <w:r w:rsidR="006260DC">
        <w:t xml:space="preserve"> Le cas contraire, </w:t>
      </w:r>
      <w:commentRangeStart w:id="342"/>
      <w:r w:rsidR="006260DC">
        <w:t>son comportement mécanique et</w:t>
      </w:r>
      <w:r w:rsidR="00930959">
        <w:t xml:space="preserve"> sa rigidité seraient compromis</w:t>
      </w:r>
      <w:commentRangeEnd w:id="342"/>
      <w:r w:rsidR="00D325C9">
        <w:rPr>
          <w:rStyle w:val="Marquedecommentaire"/>
          <w:lang w:val="x-none"/>
        </w:rPr>
        <w:commentReference w:id="342"/>
      </w:r>
      <w:r w:rsidR="00930959">
        <w:t>.</w:t>
      </w:r>
      <w:r w:rsidR="00D05CAC">
        <w:t xml:space="preserve"> </w:t>
      </w:r>
      <w:r w:rsidR="00DF2521">
        <w:t xml:space="preserve">La suggestion du fondeur a donc été de redresser les deux voiles intérieurs afin qu’ils se retrouvent non pas en face de vis, mais calés entre elles, et prolongés jusqu’aux extrémités, comme l’illustre la </w:t>
      </w:r>
      <w:r w:rsidR="00D22F64">
        <w:fldChar w:fldCharType="begin"/>
      </w:r>
      <w:r w:rsidR="00D22F64">
        <w:instrText xml:space="preserve"> REF _Ref424910222 \h </w:instrText>
      </w:r>
      <w:r w:rsidR="00D22F64">
        <w:fldChar w:fldCharType="separate"/>
      </w:r>
      <w:r w:rsidR="00CB7728">
        <w:t xml:space="preserve">Figure </w:t>
      </w:r>
      <w:r w:rsidR="00CB7728">
        <w:rPr>
          <w:noProof/>
        </w:rPr>
        <w:t>21</w:t>
      </w:r>
      <w:r w:rsidR="00D22F64">
        <w:fldChar w:fldCharType="end"/>
      </w:r>
      <w:r w:rsidR="00DF2521">
        <w:t>.</w:t>
      </w:r>
      <w:r w:rsidR="006260DC">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644"/>
      </w:tblGrid>
      <w:tr w:rsidR="002F722D" w:rsidTr="00DB07DF">
        <w:tc>
          <w:tcPr>
            <w:tcW w:w="5211" w:type="dxa"/>
            <w:vAlign w:val="center"/>
          </w:tcPr>
          <w:p w:rsidR="002F722D" w:rsidRDefault="002F722D" w:rsidP="0059044A">
            <w:pPr>
              <w:jc w:val="center"/>
            </w:pPr>
            <w:r>
              <w:rPr>
                <w:noProof/>
                <w:lang w:eastAsia="fr-FR"/>
              </w:rPr>
              <w:drawing>
                <wp:inline distT="0" distB="0" distL="0" distR="0" wp14:anchorId="09DDA115" wp14:editId="1679471F">
                  <wp:extent cx="3062378" cy="1717837"/>
                  <wp:effectExtent l="0" t="0" r="5080" b="0"/>
                  <wp:docPr id="43034" name="Imag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rotWithShape="1">
                          <a:blip r:embed="rId54">
                            <a:extLst>
                              <a:ext uri="{28A0092B-C50C-407E-A947-70E740481C1C}">
                                <a14:useLocalDpi xmlns:a14="http://schemas.microsoft.com/office/drawing/2010/main" val="0"/>
                              </a:ext>
                            </a:extLst>
                          </a:blip>
                          <a:srcRect l="14202"/>
                          <a:stretch/>
                        </pic:blipFill>
                        <pic:spPr bwMode="auto">
                          <a:xfrm>
                            <a:off x="0" y="0"/>
                            <a:ext cx="3068895" cy="1721493"/>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vAlign w:val="center"/>
          </w:tcPr>
          <w:p w:rsidR="002F722D" w:rsidRDefault="002F722D" w:rsidP="00DB07DF">
            <w:pPr>
              <w:keepNext/>
              <w:jc w:val="center"/>
            </w:pPr>
            <w:r>
              <w:rPr>
                <w:noProof/>
                <w:lang w:eastAsia="fr-FR"/>
              </w:rPr>
              <w:drawing>
                <wp:inline distT="0" distB="0" distL="0" distR="0" wp14:anchorId="45AA3558" wp14:editId="2DCD5CF1">
                  <wp:extent cx="3304890" cy="1889185"/>
                  <wp:effectExtent l="0" t="0" r="0" b="0"/>
                  <wp:docPr id="43036" name="Imag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profil.png"/>
                          <pic:cNvPicPr/>
                        </pic:nvPicPr>
                        <pic:blipFill rotWithShape="1">
                          <a:blip r:embed="rId55">
                            <a:extLst>
                              <a:ext uri="{28A0092B-C50C-407E-A947-70E740481C1C}">
                                <a14:useLocalDpi xmlns:a14="http://schemas.microsoft.com/office/drawing/2010/main" val="0"/>
                              </a:ext>
                            </a:extLst>
                          </a:blip>
                          <a:srcRect l="15808"/>
                          <a:stretch/>
                        </pic:blipFill>
                        <pic:spPr bwMode="auto">
                          <a:xfrm>
                            <a:off x="0" y="0"/>
                            <a:ext cx="3321008" cy="1898398"/>
                          </a:xfrm>
                          <a:prstGeom prst="rect">
                            <a:avLst/>
                          </a:prstGeom>
                          <a:ln>
                            <a:noFill/>
                          </a:ln>
                          <a:extLst>
                            <a:ext uri="{53640926-AAD7-44D8-BBD7-CCE9431645EC}">
                              <a14:shadowObscured xmlns:a14="http://schemas.microsoft.com/office/drawing/2010/main"/>
                            </a:ext>
                          </a:extLst>
                        </pic:spPr>
                      </pic:pic>
                    </a:graphicData>
                  </a:graphic>
                </wp:inline>
              </w:drawing>
            </w:r>
          </w:p>
        </w:tc>
      </w:tr>
    </w:tbl>
    <w:p w:rsidR="00C53A70" w:rsidRDefault="00DB07DF" w:rsidP="00DB07DF">
      <w:pPr>
        <w:pStyle w:val="Lgende"/>
        <w:rPr>
          <w:lang w:val="fr-FR"/>
        </w:rPr>
      </w:pPr>
      <w:bookmarkStart w:id="343" w:name="_Ref424910222"/>
      <w:bookmarkStart w:id="344" w:name="_Toc425429896"/>
      <w:r>
        <w:t xml:space="preserve">Figure </w:t>
      </w:r>
      <w:r w:rsidR="00910827">
        <w:fldChar w:fldCharType="begin"/>
      </w:r>
      <w:r w:rsidR="00910827">
        <w:instrText xml:space="preserve"> SEQ Figure \* ARABIC </w:instrText>
      </w:r>
      <w:r w:rsidR="00910827">
        <w:fldChar w:fldCharType="separate"/>
      </w:r>
      <w:r w:rsidR="00C718B4">
        <w:rPr>
          <w:noProof/>
        </w:rPr>
        <w:t>21</w:t>
      </w:r>
      <w:r w:rsidR="00910827">
        <w:rPr>
          <w:noProof/>
        </w:rPr>
        <w:fldChar w:fldCharType="end"/>
      </w:r>
      <w:bookmarkEnd w:id="343"/>
      <w:r>
        <w:rPr>
          <w:lang w:val="fr-FR"/>
        </w:rPr>
        <w:t xml:space="preserve"> – Troisième reconception de la sellette</w:t>
      </w:r>
      <w:r w:rsidR="00AA15DE">
        <w:rPr>
          <w:lang w:val="fr-FR"/>
        </w:rPr>
        <w:t xml:space="preserve"> et du </w:t>
      </w:r>
      <w:r w:rsidR="00AA15DE">
        <w:rPr>
          <w:i/>
          <w:lang w:val="fr-FR"/>
        </w:rPr>
        <w:t xml:space="preserve">design </w:t>
      </w:r>
      <w:proofErr w:type="spellStart"/>
      <w:r w:rsidR="00AA15DE">
        <w:rPr>
          <w:i/>
          <w:lang w:val="fr-FR"/>
        </w:rPr>
        <w:t>space</w:t>
      </w:r>
      <w:proofErr w:type="spellEnd"/>
      <w:r w:rsidR="00B36E4F">
        <w:rPr>
          <w:lang w:val="fr-FR"/>
        </w:rPr>
        <w:t xml:space="preserve"> (bleu)</w:t>
      </w:r>
      <w:bookmarkEnd w:id="344"/>
    </w:p>
    <w:p w:rsidR="00DD5953" w:rsidRPr="00DD5953" w:rsidRDefault="00DD5953" w:rsidP="00DD5953">
      <w:pPr>
        <w:jc w:val="center"/>
        <w:rPr>
          <w:sz w:val="20"/>
        </w:rPr>
      </w:pPr>
      <w:r>
        <w:rPr>
          <w:sz w:val="20"/>
        </w:rPr>
        <w:t>Vue de face à gauche, vue de profil à droite.</w:t>
      </w:r>
    </w:p>
    <w:p w:rsidR="00DD5953" w:rsidRDefault="00DD5953" w:rsidP="00DD5953"/>
    <w:p w:rsidR="00A2503B" w:rsidRDefault="008F0947" w:rsidP="00DD5953">
      <w:r>
        <w:t>Après une optimisation topologique sur OptiStruct</w:t>
      </w:r>
      <w:r w:rsidR="00A95CB5">
        <w:t xml:space="preserve">, </w:t>
      </w:r>
      <w:proofErr w:type="spellStart"/>
      <w:r w:rsidR="00A95CB5">
        <w:t>figfig</w:t>
      </w:r>
      <w:proofErr w:type="spellEnd"/>
      <w:r w:rsidR="00A95CB5">
        <w:t>,</w:t>
      </w:r>
      <w:r>
        <w:t xml:space="preserve"> et une reconception sur NX, le modèle qui en a résulté e</w:t>
      </w:r>
      <w:r w:rsidR="00A867E7">
        <w:t>s</w:t>
      </w:r>
      <w:r>
        <w:t xml:space="preserve">t présenté en </w:t>
      </w:r>
      <w:r w:rsidR="00C95CBC">
        <w:fldChar w:fldCharType="begin"/>
      </w:r>
      <w:r w:rsidR="00C95CBC">
        <w:instrText xml:space="preserve"> REF _Ref424911512 \h </w:instrText>
      </w:r>
      <w:r w:rsidR="00C95CBC">
        <w:fldChar w:fldCharType="separate"/>
      </w:r>
      <w:r w:rsidR="00CB7728">
        <w:t xml:space="preserve">Figure </w:t>
      </w:r>
      <w:r w:rsidR="00CB7728">
        <w:rPr>
          <w:noProof/>
        </w:rPr>
        <w:t>23</w:t>
      </w:r>
      <w:r w:rsidR="00C95CBC">
        <w:fldChar w:fldCharType="end"/>
      </w:r>
      <w:r>
        <w:t xml:space="preserve"> avec les contraintes de Von Mises sous le</w:t>
      </w:r>
      <w:r w:rsidR="00591358">
        <w:t>s sollicitations en accélération.</w:t>
      </w:r>
    </w:p>
    <w:p w:rsidR="001E0132" w:rsidRDefault="001E0132" w:rsidP="00DD5953"/>
    <w:p w:rsidR="00787DA0" w:rsidRDefault="00F67697" w:rsidP="00787DA0">
      <w:pPr>
        <w:keepNext/>
        <w:jc w:val="center"/>
      </w:pPr>
      <w:r>
        <w:rPr>
          <w:noProof/>
          <w:lang w:eastAsia="fr-FR"/>
        </w:rPr>
        <w:drawing>
          <wp:inline distT="0" distB="0" distL="0" distR="0" wp14:anchorId="3A735993" wp14:editId="764035F0">
            <wp:extent cx="4638675" cy="2399941"/>
            <wp:effectExtent l="0" t="0" r="0" b="635"/>
            <wp:docPr id="35842" name="Image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jpg"/>
                    <pic:cNvPicPr/>
                  </pic:nvPicPr>
                  <pic:blipFill rotWithShape="1">
                    <a:blip r:embed="rId56">
                      <a:extLst>
                        <a:ext uri="{28A0092B-C50C-407E-A947-70E740481C1C}">
                          <a14:useLocalDpi xmlns:a14="http://schemas.microsoft.com/office/drawing/2010/main" val="0"/>
                        </a:ext>
                      </a:extLst>
                    </a:blip>
                    <a:srcRect t="5619"/>
                    <a:stretch/>
                  </pic:blipFill>
                  <pic:spPr bwMode="auto">
                    <a:xfrm>
                      <a:off x="0" y="0"/>
                      <a:ext cx="4637769" cy="2399472"/>
                    </a:xfrm>
                    <a:prstGeom prst="rect">
                      <a:avLst/>
                    </a:prstGeom>
                    <a:ln>
                      <a:noFill/>
                    </a:ln>
                    <a:extLst>
                      <a:ext uri="{53640926-AAD7-44D8-BBD7-CCE9431645EC}">
                        <a14:shadowObscured xmlns:a14="http://schemas.microsoft.com/office/drawing/2010/main"/>
                      </a:ext>
                    </a:extLst>
                  </pic:spPr>
                </pic:pic>
              </a:graphicData>
            </a:graphic>
          </wp:inline>
        </w:drawing>
      </w:r>
    </w:p>
    <w:p w:rsidR="001E0132" w:rsidRPr="00787DA0" w:rsidRDefault="00787DA0" w:rsidP="00787DA0">
      <w:pPr>
        <w:pStyle w:val="Lgende"/>
        <w:rPr>
          <w:lang w:val="fr-FR"/>
        </w:rPr>
      </w:pPr>
      <w:bookmarkStart w:id="345" w:name="_Toc425429897"/>
      <w:r>
        <w:t xml:space="preserve">Figure </w:t>
      </w:r>
      <w:r w:rsidR="00910827">
        <w:fldChar w:fldCharType="begin"/>
      </w:r>
      <w:r w:rsidR="00910827">
        <w:instrText xml:space="preserve"> SEQ Figure \* ARABIC </w:instrText>
      </w:r>
      <w:r w:rsidR="00910827">
        <w:fldChar w:fldCharType="separate"/>
      </w:r>
      <w:r w:rsidR="00C718B4">
        <w:rPr>
          <w:noProof/>
        </w:rPr>
        <w:t>22</w:t>
      </w:r>
      <w:r w:rsidR="00910827">
        <w:rPr>
          <w:noProof/>
        </w:rPr>
        <w:fldChar w:fldCharType="end"/>
      </w:r>
      <w:r>
        <w:rPr>
          <w:lang w:val="fr-FR"/>
        </w:rPr>
        <w:t xml:space="preserve"> – Résultat de l’optimisation topologique de la se</w:t>
      </w:r>
      <w:r w:rsidR="00AF1B9F">
        <w:rPr>
          <w:lang w:val="fr-FR"/>
        </w:rPr>
        <w:t>llette après retour de fonderie</w:t>
      </w:r>
      <w:bookmarkEnd w:id="345"/>
    </w:p>
    <w:p w:rsidR="001E0132" w:rsidRDefault="001E0132" w:rsidP="00DD5953"/>
    <w:p w:rsidR="001E0132" w:rsidRDefault="005823D5" w:rsidP="00DD5953">
      <w:r>
        <w:t xml:space="preserve">Le résultat obtenu n’est pas usinable en fonderie, </w:t>
      </w:r>
      <w:r w:rsidR="00D57686">
        <w:t xml:space="preserve">à cause du refroidissement non homogène du matériau, </w:t>
      </w:r>
      <w:r>
        <w:t>mais nous renseigne tout de même sur les zones à renforcer sur la sellette, et le chemin des efforts qu’elle subit.</w:t>
      </w:r>
      <w:r w:rsidR="006E4899">
        <w:t xml:space="preserve"> </w:t>
      </w:r>
      <w:r w:rsidR="006E363B">
        <w:t xml:space="preserve">D’où le choix de la reconception </w:t>
      </w:r>
      <w:r w:rsidR="006E363B">
        <w:fldChar w:fldCharType="begin"/>
      </w:r>
      <w:r w:rsidR="006E363B">
        <w:instrText xml:space="preserve"> REF _Ref424911512 \h </w:instrText>
      </w:r>
      <w:r w:rsidR="006E363B">
        <w:fldChar w:fldCharType="separate"/>
      </w:r>
      <w:r w:rsidR="006E363B">
        <w:t xml:space="preserve">Figure </w:t>
      </w:r>
      <w:r w:rsidR="006E363B">
        <w:rPr>
          <w:noProof/>
        </w:rPr>
        <w:t>23</w:t>
      </w:r>
      <w:r w:rsidR="006E363B">
        <w:fldChar w:fldCharType="end"/>
      </w:r>
      <w:r w:rsidR="006E4899">
        <w:t>, où un raidisseur central vient renforcer la structure en reliant les deux voiles internes.</w:t>
      </w:r>
      <w:r w:rsidR="00E52D55">
        <w:t xml:space="preserve"> Le résultat n’est </w:t>
      </w:r>
      <w:ins w:id="346" w:author="Alexandre ROSCHEWITZ" w:date="2015-07-28T10:37:00Z">
        <w:r w:rsidR="00D325C9">
          <w:t xml:space="preserve">exactement </w:t>
        </w:r>
      </w:ins>
      <w:r w:rsidR="00E52D55">
        <w:t xml:space="preserve">pas conforme à l’optimisation, mais cette dernière </w:t>
      </w:r>
      <w:del w:id="347" w:author="Alexandre ROSCHEWITZ" w:date="2015-07-28T10:37:00Z">
        <w:r w:rsidR="00E52D55" w:rsidDel="00D325C9">
          <w:delText>est toujours sujette à interprétation</w:delText>
        </w:r>
      </w:del>
      <w:proofErr w:type="spellStart"/>
      <w:ins w:id="348" w:author="Alexandre ROSCHEWITZ" w:date="2015-07-28T10:37:00Z">
        <w:r w:rsidR="00D325C9">
          <w:t>à</w:t>
        </w:r>
        <w:proofErr w:type="spellEnd"/>
        <w:r w:rsidR="00D325C9">
          <w:t xml:space="preserve"> toujours vocation à être interprétée</w:t>
        </w:r>
      </w:ins>
      <w:r w:rsidR="00E52D55">
        <w:t>.</w:t>
      </w:r>
    </w:p>
    <w:tbl>
      <w:tblPr>
        <w:tblStyle w:val="Grilledutableau"/>
        <w:tblW w:w="0" w:type="auto"/>
        <w:jc w:val="center"/>
        <w:tblInd w:w="-1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3"/>
        <w:gridCol w:w="1891"/>
        <w:gridCol w:w="1720"/>
        <w:gridCol w:w="3147"/>
      </w:tblGrid>
      <w:tr w:rsidR="00365CFD" w:rsidTr="00F82A92">
        <w:trPr>
          <w:jc w:val="center"/>
        </w:trPr>
        <w:tc>
          <w:tcPr>
            <w:tcW w:w="5814" w:type="dxa"/>
            <w:gridSpan w:val="2"/>
          </w:tcPr>
          <w:p w:rsidR="003A11F0" w:rsidRPr="003A11F0" w:rsidRDefault="003A11F0" w:rsidP="00365CFD">
            <w:pPr>
              <w:jc w:val="center"/>
              <w:rPr>
                <w:b/>
              </w:rPr>
            </w:pPr>
            <w:r w:rsidRPr="003A11F0">
              <w:rPr>
                <w:b/>
              </w:rPr>
              <w:t>a)</w:t>
            </w:r>
          </w:p>
          <w:p w:rsidR="00365CFD" w:rsidRDefault="00273020" w:rsidP="00365CFD">
            <w:pPr>
              <w:jc w:val="center"/>
            </w:pPr>
            <w:r>
              <w:rPr>
                <w:noProof/>
                <w:lang w:eastAsia="fr-FR"/>
              </w:rPr>
              <w:drawing>
                <wp:inline distT="0" distB="0" distL="0" distR="0" wp14:anchorId="18623AB7" wp14:editId="0B734225">
                  <wp:extent cx="2786333" cy="1363343"/>
                  <wp:effectExtent l="0" t="0" r="0" b="8890"/>
                  <wp:docPr id="35840" name="Imag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ng"/>
                          <pic:cNvPicPr/>
                        </pic:nvPicPr>
                        <pic:blipFill rotWithShape="1">
                          <a:blip r:embed="rId57">
                            <a:extLst>
                              <a:ext uri="{28A0092B-C50C-407E-A947-70E740481C1C}">
                                <a14:useLocalDpi xmlns:a14="http://schemas.microsoft.com/office/drawing/2010/main" val="0"/>
                              </a:ext>
                            </a:extLst>
                          </a:blip>
                          <a:srcRect b="16184"/>
                          <a:stretch/>
                        </pic:blipFill>
                        <pic:spPr bwMode="auto">
                          <a:xfrm>
                            <a:off x="0" y="0"/>
                            <a:ext cx="2804569" cy="1372266"/>
                          </a:xfrm>
                          <a:prstGeom prst="rect">
                            <a:avLst/>
                          </a:prstGeom>
                          <a:ln>
                            <a:noFill/>
                          </a:ln>
                          <a:extLst>
                            <a:ext uri="{53640926-AAD7-44D8-BBD7-CCE9431645EC}">
                              <a14:shadowObscured xmlns:a14="http://schemas.microsoft.com/office/drawing/2010/main"/>
                            </a:ext>
                          </a:extLst>
                        </pic:spPr>
                      </pic:pic>
                    </a:graphicData>
                  </a:graphic>
                </wp:inline>
              </w:drawing>
            </w:r>
          </w:p>
        </w:tc>
        <w:tc>
          <w:tcPr>
            <w:tcW w:w="4867" w:type="dxa"/>
            <w:gridSpan w:val="2"/>
          </w:tcPr>
          <w:p w:rsidR="003A11F0" w:rsidRPr="003A11F0" w:rsidRDefault="003A11F0" w:rsidP="00365CFD">
            <w:pPr>
              <w:jc w:val="center"/>
              <w:rPr>
                <w:b/>
              </w:rPr>
            </w:pPr>
            <w:r w:rsidRPr="003A11F0">
              <w:rPr>
                <w:b/>
              </w:rPr>
              <w:t>b)</w:t>
            </w:r>
          </w:p>
          <w:p w:rsidR="00365CFD" w:rsidRDefault="00273020" w:rsidP="00365CFD">
            <w:pPr>
              <w:jc w:val="center"/>
            </w:pPr>
            <w:r>
              <w:rPr>
                <w:noProof/>
                <w:lang w:eastAsia="fr-FR"/>
              </w:rPr>
              <w:drawing>
                <wp:inline distT="0" distB="0" distL="0" distR="0" wp14:anchorId="5FBD39BD" wp14:editId="795CFF9E">
                  <wp:extent cx="2033100" cy="1375576"/>
                  <wp:effectExtent l="0" t="0" r="5715" b="0"/>
                  <wp:docPr id="35841" name="Imag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prof.png"/>
                          <pic:cNvPicPr/>
                        </pic:nvPicPr>
                        <pic:blipFill rotWithShape="1">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l="9537" t="7495" r="16562" b="6856"/>
                          <a:stretch/>
                        </pic:blipFill>
                        <pic:spPr bwMode="auto">
                          <a:xfrm>
                            <a:off x="0" y="0"/>
                            <a:ext cx="2037182" cy="1378338"/>
                          </a:xfrm>
                          <a:prstGeom prst="rect">
                            <a:avLst/>
                          </a:prstGeom>
                          <a:ln>
                            <a:noFill/>
                          </a:ln>
                          <a:extLst>
                            <a:ext uri="{53640926-AAD7-44D8-BBD7-CCE9431645EC}">
                              <a14:shadowObscured xmlns:a14="http://schemas.microsoft.com/office/drawing/2010/main"/>
                            </a:ext>
                          </a:extLst>
                        </pic:spPr>
                      </pic:pic>
                    </a:graphicData>
                  </a:graphic>
                </wp:inline>
              </w:drawing>
            </w:r>
          </w:p>
        </w:tc>
        <w:bookmarkStart w:id="349" w:name="_GoBack"/>
        <w:bookmarkEnd w:id="349"/>
      </w:tr>
      <w:tr w:rsidR="00F82A92" w:rsidTr="00F82A92">
        <w:trPr>
          <w:jc w:val="center"/>
        </w:trPr>
        <w:tc>
          <w:tcPr>
            <w:tcW w:w="3923" w:type="dxa"/>
          </w:tcPr>
          <w:p w:rsidR="00365CFD" w:rsidRDefault="00035A17" w:rsidP="00365CFD">
            <w:pPr>
              <w:jc w:val="center"/>
              <w:rPr>
                <w:b/>
              </w:rPr>
            </w:pPr>
            <w:r>
              <w:rPr>
                <w:b/>
              </w:rPr>
              <w:t>c</w:t>
            </w:r>
            <w:r w:rsidR="00365CFD" w:rsidRPr="00365CFD">
              <w:rPr>
                <w:b/>
              </w:rPr>
              <w:t>)</w:t>
            </w:r>
          </w:p>
          <w:p w:rsidR="00365CFD" w:rsidRPr="00365CFD" w:rsidRDefault="009D66F0" w:rsidP="00365CFD">
            <w:pPr>
              <w:jc w:val="center"/>
              <w:rPr>
                <w:b/>
              </w:rPr>
            </w:pPr>
            <w:r>
              <w:rPr>
                <w:b/>
                <w:noProof/>
                <w:lang w:eastAsia="fr-FR"/>
              </w:rPr>
              <w:drawing>
                <wp:inline distT="0" distB="0" distL="0" distR="0" wp14:anchorId="7FC7492E" wp14:editId="1B4F626C">
                  <wp:extent cx="1733909" cy="1617911"/>
                  <wp:effectExtent l="0" t="0" r="0" b="1905"/>
                  <wp:docPr id="43037" name="Image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rotWithShape="1">
                          <a:blip r:embed="rId59">
                            <a:extLst>
                              <a:ext uri="{28A0092B-C50C-407E-A947-70E740481C1C}">
                                <a14:useLocalDpi xmlns:a14="http://schemas.microsoft.com/office/drawing/2010/main" val="0"/>
                              </a:ext>
                            </a:extLst>
                          </a:blip>
                          <a:srcRect r="48421"/>
                          <a:stretch/>
                        </pic:blipFill>
                        <pic:spPr bwMode="auto">
                          <a:xfrm>
                            <a:off x="0" y="0"/>
                            <a:ext cx="1752984" cy="1635710"/>
                          </a:xfrm>
                          <a:prstGeom prst="rect">
                            <a:avLst/>
                          </a:prstGeom>
                          <a:ln>
                            <a:noFill/>
                          </a:ln>
                          <a:extLst>
                            <a:ext uri="{53640926-AAD7-44D8-BBD7-CCE9431645EC}">
                              <a14:shadowObscured xmlns:a14="http://schemas.microsoft.com/office/drawing/2010/main"/>
                            </a:ext>
                          </a:extLst>
                        </pic:spPr>
                      </pic:pic>
                    </a:graphicData>
                  </a:graphic>
                </wp:inline>
              </w:drawing>
            </w:r>
          </w:p>
        </w:tc>
        <w:tc>
          <w:tcPr>
            <w:tcW w:w="3611" w:type="dxa"/>
            <w:gridSpan w:val="2"/>
          </w:tcPr>
          <w:p w:rsidR="00365CFD" w:rsidRDefault="00035A17" w:rsidP="00365CFD">
            <w:pPr>
              <w:jc w:val="center"/>
              <w:rPr>
                <w:b/>
              </w:rPr>
            </w:pPr>
            <w:r>
              <w:rPr>
                <w:b/>
              </w:rPr>
              <w:t>d</w:t>
            </w:r>
            <w:r w:rsidR="00365CFD" w:rsidRPr="00365CFD">
              <w:rPr>
                <w:b/>
              </w:rPr>
              <w:t>)</w:t>
            </w:r>
          </w:p>
          <w:p w:rsidR="00365CFD" w:rsidRPr="00365CFD" w:rsidRDefault="009D66F0" w:rsidP="00365CFD">
            <w:pPr>
              <w:jc w:val="center"/>
              <w:rPr>
                <w:b/>
              </w:rPr>
            </w:pPr>
            <w:r>
              <w:rPr>
                <w:b/>
                <w:noProof/>
                <w:lang w:eastAsia="fr-FR"/>
              </w:rPr>
              <w:drawing>
                <wp:inline distT="0" distB="0" distL="0" distR="0" wp14:anchorId="4F7F94B0" wp14:editId="6C77FA67">
                  <wp:extent cx="1759789" cy="1606020"/>
                  <wp:effectExtent l="0" t="0" r="0" b="0"/>
                  <wp:docPr id="43038" name="Image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png"/>
                          <pic:cNvPicPr/>
                        </pic:nvPicPr>
                        <pic:blipFill rotWithShape="1">
                          <a:blip r:embed="rId60">
                            <a:extLst>
                              <a:ext uri="{28A0092B-C50C-407E-A947-70E740481C1C}">
                                <a14:useLocalDpi xmlns:a14="http://schemas.microsoft.com/office/drawing/2010/main" val="0"/>
                              </a:ext>
                            </a:extLst>
                          </a:blip>
                          <a:srcRect r="47263"/>
                          <a:stretch/>
                        </pic:blipFill>
                        <pic:spPr bwMode="auto">
                          <a:xfrm>
                            <a:off x="0" y="0"/>
                            <a:ext cx="1766126" cy="1611804"/>
                          </a:xfrm>
                          <a:prstGeom prst="rect">
                            <a:avLst/>
                          </a:prstGeom>
                          <a:ln>
                            <a:noFill/>
                          </a:ln>
                          <a:extLst>
                            <a:ext uri="{53640926-AAD7-44D8-BBD7-CCE9431645EC}">
                              <a14:shadowObscured xmlns:a14="http://schemas.microsoft.com/office/drawing/2010/main"/>
                            </a:ext>
                          </a:extLst>
                        </pic:spPr>
                      </pic:pic>
                    </a:graphicData>
                  </a:graphic>
                </wp:inline>
              </w:drawing>
            </w:r>
          </w:p>
        </w:tc>
        <w:tc>
          <w:tcPr>
            <w:tcW w:w="3147" w:type="dxa"/>
          </w:tcPr>
          <w:p w:rsidR="00365CFD" w:rsidRDefault="00035A17" w:rsidP="00365CFD">
            <w:pPr>
              <w:jc w:val="center"/>
              <w:rPr>
                <w:b/>
              </w:rPr>
            </w:pPr>
            <w:r>
              <w:rPr>
                <w:b/>
              </w:rPr>
              <w:t>e</w:t>
            </w:r>
            <w:r w:rsidR="00365CFD" w:rsidRPr="00365CFD">
              <w:rPr>
                <w:b/>
              </w:rPr>
              <w:t>)</w:t>
            </w:r>
          </w:p>
          <w:p w:rsidR="00365CFD" w:rsidRPr="00365CFD" w:rsidRDefault="009D66F0" w:rsidP="008542D2">
            <w:pPr>
              <w:keepNext/>
              <w:jc w:val="center"/>
              <w:rPr>
                <w:b/>
              </w:rPr>
            </w:pPr>
            <w:r>
              <w:rPr>
                <w:b/>
                <w:noProof/>
                <w:lang w:eastAsia="fr-FR"/>
              </w:rPr>
              <w:drawing>
                <wp:inline distT="0" distB="0" distL="0" distR="0" wp14:anchorId="51CE32C9" wp14:editId="6E7F1C1D">
                  <wp:extent cx="1673525" cy="1570200"/>
                  <wp:effectExtent l="0" t="0" r="3175" b="0"/>
                  <wp:docPr id="43039" name="Image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png"/>
                          <pic:cNvPicPr/>
                        </pic:nvPicPr>
                        <pic:blipFill rotWithShape="1">
                          <a:blip r:embed="rId61">
                            <a:extLst>
                              <a:ext uri="{28A0092B-C50C-407E-A947-70E740481C1C}">
                                <a14:useLocalDpi xmlns:a14="http://schemas.microsoft.com/office/drawing/2010/main" val="0"/>
                              </a:ext>
                            </a:extLst>
                          </a:blip>
                          <a:srcRect r="48705"/>
                          <a:stretch/>
                        </pic:blipFill>
                        <pic:spPr bwMode="auto">
                          <a:xfrm>
                            <a:off x="0" y="0"/>
                            <a:ext cx="1681140" cy="1577345"/>
                          </a:xfrm>
                          <a:prstGeom prst="rect">
                            <a:avLst/>
                          </a:prstGeom>
                          <a:ln>
                            <a:noFill/>
                          </a:ln>
                          <a:extLst>
                            <a:ext uri="{53640926-AAD7-44D8-BBD7-CCE9431645EC}">
                              <a14:shadowObscured xmlns:a14="http://schemas.microsoft.com/office/drawing/2010/main"/>
                            </a:ext>
                          </a:extLst>
                        </pic:spPr>
                      </pic:pic>
                    </a:graphicData>
                  </a:graphic>
                </wp:inline>
              </w:drawing>
            </w:r>
          </w:p>
        </w:tc>
      </w:tr>
    </w:tbl>
    <w:p w:rsidR="00A2503B" w:rsidRDefault="008542D2" w:rsidP="008542D2">
      <w:pPr>
        <w:pStyle w:val="Lgende"/>
        <w:rPr>
          <w:lang w:val="fr-FR"/>
        </w:rPr>
      </w:pPr>
      <w:bookmarkStart w:id="350" w:name="_Ref424911512"/>
      <w:bookmarkStart w:id="351" w:name="_Toc425429898"/>
      <w:r>
        <w:t xml:space="preserve">Figure </w:t>
      </w:r>
      <w:r w:rsidR="00910827">
        <w:fldChar w:fldCharType="begin"/>
      </w:r>
      <w:r w:rsidR="00910827">
        <w:instrText xml:space="preserve"> SEQ Figure \* ARABIC </w:instrText>
      </w:r>
      <w:r w:rsidR="00910827">
        <w:fldChar w:fldCharType="separate"/>
      </w:r>
      <w:r w:rsidR="00C718B4">
        <w:rPr>
          <w:noProof/>
        </w:rPr>
        <w:t>23</w:t>
      </w:r>
      <w:r w:rsidR="00910827">
        <w:rPr>
          <w:noProof/>
        </w:rPr>
        <w:fldChar w:fldCharType="end"/>
      </w:r>
      <w:bookmarkEnd w:id="350"/>
      <w:r w:rsidR="00E97FB6">
        <w:rPr>
          <w:lang w:val="fr-FR"/>
        </w:rPr>
        <w:t xml:space="preserve"> – Dernier modèle retenu pour la sellette</w:t>
      </w:r>
      <w:r w:rsidR="00EB38EF">
        <w:rPr>
          <w:lang w:val="fr-FR"/>
        </w:rPr>
        <w:t xml:space="preserve"> et contraintes de Von Mises (MPa) après chargements</w:t>
      </w:r>
      <w:bookmarkEnd w:id="351"/>
    </w:p>
    <w:p w:rsidR="006C12BF" w:rsidRDefault="00E97FB6" w:rsidP="006C12BF">
      <w:pPr>
        <w:jc w:val="center"/>
        <w:rPr>
          <w:sz w:val="20"/>
          <w:szCs w:val="20"/>
          <w:lang w:eastAsia="x-none"/>
        </w:rPr>
      </w:pPr>
      <w:r w:rsidRPr="006C12BF">
        <w:rPr>
          <w:sz w:val="20"/>
        </w:rPr>
        <w:t xml:space="preserve">a) Vue de </w:t>
      </w:r>
      <w:r w:rsidR="006C12BF" w:rsidRPr="006C12BF">
        <w:rPr>
          <w:sz w:val="20"/>
        </w:rPr>
        <w:t xml:space="preserve">face  b) Vue de profil  </w:t>
      </w:r>
      <w:r w:rsidR="006C12BF">
        <w:rPr>
          <w:sz w:val="20"/>
          <w:szCs w:val="20"/>
        </w:rPr>
        <w:t>c</w:t>
      </w:r>
      <w:r w:rsidR="006C12BF" w:rsidRPr="00DA7196">
        <w:rPr>
          <w:sz w:val="20"/>
          <w:szCs w:val="20"/>
        </w:rPr>
        <w:t xml:space="preserve">) </w:t>
      </w:r>
      <w:r w:rsidR="006C12BF" w:rsidRPr="00DA7196">
        <w:rPr>
          <w:sz w:val="20"/>
          <w:szCs w:val="20"/>
          <w:lang w:eastAsia="x-none"/>
        </w:rPr>
        <w:t>58.5 g.</w:t>
      </w:r>
      <m:oMath>
        <m:acc>
          <m:accPr>
            <m:chr m:val="⃗"/>
            <m:ctrlPr>
              <w:rPr>
                <w:rFonts w:ascii="Cambria Math" w:hAnsi="Cambria Math"/>
                <w:i/>
                <w:sz w:val="20"/>
                <w:szCs w:val="20"/>
                <w:lang w:eastAsia="x-none"/>
              </w:rPr>
            </m:ctrlPr>
          </m:accPr>
          <m:e>
            <m:r>
              <w:rPr>
                <w:rFonts w:ascii="Cambria Math" w:hAnsi="Cambria Math"/>
                <w:sz w:val="20"/>
                <w:szCs w:val="20"/>
                <w:lang w:eastAsia="x-none"/>
              </w:rPr>
              <m:t>x</m:t>
            </m:r>
          </m:e>
        </m:acc>
      </m:oMath>
      <w:r w:rsidR="006C12BF" w:rsidRPr="00DA7196">
        <w:rPr>
          <w:sz w:val="20"/>
          <w:szCs w:val="20"/>
          <w:lang w:eastAsia="x-none"/>
        </w:rPr>
        <w:t xml:space="preserve">   </w:t>
      </w:r>
      <w:r w:rsidR="006C12BF">
        <w:rPr>
          <w:sz w:val="20"/>
          <w:szCs w:val="20"/>
          <w:lang w:eastAsia="x-none"/>
        </w:rPr>
        <w:t>d</w:t>
      </w:r>
      <w:r w:rsidR="006C12BF" w:rsidRPr="00DA7196">
        <w:rPr>
          <w:sz w:val="20"/>
          <w:szCs w:val="20"/>
          <w:lang w:eastAsia="x-none"/>
        </w:rPr>
        <w:t>) 39 g.</w:t>
      </w:r>
      <m:oMath>
        <m:acc>
          <m:accPr>
            <m:chr m:val="⃗"/>
            <m:ctrlPr>
              <w:rPr>
                <w:rFonts w:ascii="Cambria Math" w:hAnsi="Cambria Math"/>
                <w:i/>
                <w:sz w:val="20"/>
                <w:szCs w:val="20"/>
                <w:lang w:eastAsia="x-none"/>
              </w:rPr>
            </m:ctrlPr>
          </m:accPr>
          <m:e>
            <m:r>
              <w:rPr>
                <w:rFonts w:ascii="Cambria Math" w:hAnsi="Cambria Math"/>
                <w:sz w:val="20"/>
                <w:szCs w:val="20"/>
                <w:lang w:eastAsia="x-none"/>
              </w:rPr>
              <m:t>y</m:t>
            </m:r>
          </m:e>
        </m:acc>
      </m:oMath>
      <w:r w:rsidR="006C12BF" w:rsidRPr="00DA7196">
        <w:rPr>
          <w:sz w:val="20"/>
          <w:szCs w:val="20"/>
          <w:lang w:eastAsia="x-none"/>
        </w:rPr>
        <w:t xml:space="preserve">   </w:t>
      </w:r>
      <w:r w:rsidR="006C12BF">
        <w:rPr>
          <w:sz w:val="20"/>
          <w:szCs w:val="20"/>
          <w:lang w:eastAsia="x-none"/>
        </w:rPr>
        <w:t>e</w:t>
      </w:r>
      <w:r w:rsidR="006C12BF" w:rsidRPr="00DA7196">
        <w:rPr>
          <w:sz w:val="20"/>
          <w:szCs w:val="20"/>
          <w:lang w:eastAsia="x-none"/>
        </w:rPr>
        <w:t>) 78 g.</w:t>
      </w:r>
      <m:oMath>
        <m:acc>
          <m:accPr>
            <m:chr m:val="⃗"/>
            <m:ctrlPr>
              <w:rPr>
                <w:rFonts w:ascii="Cambria Math" w:hAnsi="Cambria Math"/>
                <w:i/>
                <w:sz w:val="20"/>
                <w:szCs w:val="20"/>
                <w:lang w:eastAsia="x-none"/>
              </w:rPr>
            </m:ctrlPr>
          </m:accPr>
          <m:e>
            <m:r>
              <w:rPr>
                <w:rFonts w:ascii="Cambria Math" w:hAnsi="Cambria Math"/>
                <w:sz w:val="20"/>
                <w:szCs w:val="20"/>
                <w:lang w:eastAsia="x-none"/>
              </w:rPr>
              <m:t>z</m:t>
            </m:r>
          </m:e>
        </m:acc>
      </m:oMath>
    </w:p>
    <w:p w:rsidR="00AA2038" w:rsidRDefault="00AA2038" w:rsidP="006C12BF">
      <w:pPr>
        <w:jc w:val="center"/>
        <w:rPr>
          <w:sz w:val="20"/>
          <w:szCs w:val="20"/>
          <w:lang w:eastAsia="x-none"/>
        </w:rPr>
      </w:pPr>
    </w:p>
    <w:p w:rsidR="00E97FB6" w:rsidRDefault="003A732C" w:rsidP="00D268F5">
      <w:pPr>
        <w:rPr>
          <w:sz w:val="20"/>
          <w:szCs w:val="20"/>
          <w:lang w:eastAsia="x-none"/>
        </w:rPr>
      </w:pPr>
      <w:r>
        <w:t>Les résultats obtenus sont nettement plus encourageants que les précédents.</w:t>
      </w:r>
      <w:r w:rsidR="00B51F55">
        <w:t xml:space="preserve"> En effet, pour les deux accélérations en </w:t>
      </w:r>
      <m:oMath>
        <m:acc>
          <m:accPr>
            <m:chr m:val="⃗"/>
            <m:ctrlPr>
              <w:rPr>
                <w:rFonts w:ascii="Cambria Math" w:hAnsi="Cambria Math"/>
                <w:i/>
                <w:sz w:val="20"/>
                <w:szCs w:val="20"/>
                <w:lang w:eastAsia="x-none"/>
              </w:rPr>
            </m:ctrlPr>
          </m:accPr>
          <m:e>
            <m:r>
              <w:rPr>
                <w:rFonts w:ascii="Cambria Math" w:hAnsi="Cambria Math"/>
                <w:sz w:val="20"/>
                <w:szCs w:val="20"/>
                <w:lang w:eastAsia="x-none"/>
              </w:rPr>
              <m:t>y</m:t>
            </m:r>
          </m:e>
        </m:acc>
      </m:oMath>
      <w:r w:rsidR="006813ED">
        <w:rPr>
          <w:sz w:val="20"/>
          <w:szCs w:val="20"/>
          <w:lang w:eastAsia="x-none"/>
        </w:rPr>
        <w:t xml:space="preserve"> et en</w:t>
      </w:r>
      <m:oMath>
        <m:r>
          <w:rPr>
            <w:rFonts w:ascii="Cambria Math" w:hAnsi="Cambria Math"/>
            <w:sz w:val="20"/>
            <w:szCs w:val="20"/>
            <w:lang w:eastAsia="x-none"/>
          </w:rPr>
          <m:t xml:space="preserve"> </m:t>
        </m:r>
        <m:acc>
          <m:accPr>
            <m:chr m:val="⃗"/>
            <m:ctrlPr>
              <w:rPr>
                <w:rFonts w:ascii="Cambria Math" w:hAnsi="Cambria Math"/>
                <w:i/>
                <w:sz w:val="20"/>
                <w:szCs w:val="20"/>
                <w:lang w:eastAsia="x-none"/>
              </w:rPr>
            </m:ctrlPr>
          </m:accPr>
          <m:e>
            <m:r>
              <w:rPr>
                <w:rFonts w:ascii="Cambria Math" w:hAnsi="Cambria Math"/>
                <w:sz w:val="20"/>
                <w:szCs w:val="20"/>
                <w:lang w:eastAsia="x-none"/>
              </w:rPr>
              <m:t>z</m:t>
            </m:r>
          </m:e>
        </m:acc>
      </m:oMath>
      <w:r w:rsidR="00B51F55">
        <w:rPr>
          <w:sz w:val="20"/>
          <w:szCs w:val="20"/>
          <w:lang w:eastAsia="x-none"/>
        </w:rPr>
        <w:t>,</w:t>
      </w:r>
      <w:r w:rsidR="00276649">
        <w:rPr>
          <w:sz w:val="20"/>
          <w:szCs w:val="20"/>
          <w:lang w:eastAsia="x-none"/>
        </w:rPr>
        <w:t xml:space="preserve"> la limite élastique n’est que très localement </w:t>
      </w:r>
      <w:r w:rsidR="005669D4">
        <w:rPr>
          <w:sz w:val="20"/>
          <w:szCs w:val="20"/>
          <w:lang w:eastAsia="x-none"/>
        </w:rPr>
        <w:t>dépassée, et uniquement au tour des vis</w:t>
      </w:r>
      <w:r w:rsidR="006813ED">
        <w:rPr>
          <w:sz w:val="20"/>
          <w:szCs w:val="20"/>
          <w:lang w:eastAsia="x-none"/>
        </w:rPr>
        <w:t>. Quant au cas selon</w:t>
      </w:r>
      <m:oMath>
        <m:r>
          <w:rPr>
            <w:rFonts w:ascii="Cambria Math" w:hAnsi="Cambria Math"/>
            <w:sz w:val="20"/>
            <w:szCs w:val="20"/>
            <w:lang w:eastAsia="x-none"/>
          </w:rPr>
          <m:t xml:space="preserve"> </m:t>
        </m:r>
        <m:acc>
          <m:accPr>
            <m:chr m:val="⃗"/>
            <m:ctrlPr>
              <w:rPr>
                <w:rFonts w:ascii="Cambria Math" w:hAnsi="Cambria Math"/>
                <w:i/>
                <w:sz w:val="20"/>
                <w:szCs w:val="20"/>
                <w:lang w:eastAsia="x-none"/>
              </w:rPr>
            </m:ctrlPr>
          </m:accPr>
          <m:e>
            <m:r>
              <w:rPr>
                <w:rFonts w:ascii="Cambria Math" w:hAnsi="Cambria Math"/>
                <w:sz w:val="20"/>
                <w:szCs w:val="20"/>
                <w:lang w:eastAsia="x-none"/>
              </w:rPr>
              <m:t>x</m:t>
            </m:r>
          </m:e>
        </m:acc>
      </m:oMath>
      <w:r w:rsidR="006F4EC6">
        <w:rPr>
          <w:sz w:val="20"/>
          <w:szCs w:val="20"/>
          <w:lang w:eastAsia="x-none"/>
        </w:rPr>
        <w:t xml:space="preserve">, le voile central intérieur plastifie </w:t>
      </w:r>
      <w:r w:rsidR="00967FBF">
        <w:rPr>
          <w:sz w:val="20"/>
          <w:szCs w:val="20"/>
          <w:lang w:eastAsia="x-none"/>
        </w:rPr>
        <w:t xml:space="preserve">légèrement, la contrainte maximale y est de </w:t>
      </w:r>
      <w:r w:rsidR="00967FBF" w:rsidRPr="00967FBF">
        <w:rPr>
          <w:b/>
          <w:sz w:val="20"/>
          <w:szCs w:val="20"/>
          <w:lang w:eastAsia="x-none"/>
        </w:rPr>
        <w:t>290 MPa</w:t>
      </w:r>
      <w:r w:rsidR="00FA16A1">
        <w:rPr>
          <w:sz w:val="20"/>
          <w:szCs w:val="20"/>
          <w:lang w:eastAsia="x-none"/>
        </w:rPr>
        <w:t xml:space="preserve">, et en comptant le fait que la simulation a été calculée en </w:t>
      </w:r>
      <w:r w:rsidR="00FA16A1">
        <w:rPr>
          <w:b/>
          <w:sz w:val="20"/>
          <w:szCs w:val="20"/>
          <w:lang w:eastAsia="x-none"/>
        </w:rPr>
        <w:t>linéaire statique</w:t>
      </w:r>
      <w:r w:rsidR="00FA16A1">
        <w:rPr>
          <w:sz w:val="20"/>
          <w:szCs w:val="20"/>
          <w:lang w:eastAsia="x-none"/>
        </w:rPr>
        <w:t>, pour les mêmes raisons citées en</w:t>
      </w:r>
      <w:r w:rsidR="007B2E46">
        <w:rPr>
          <w:sz w:val="20"/>
          <w:szCs w:val="20"/>
          <w:lang w:eastAsia="x-none"/>
        </w:rPr>
        <w:t xml:space="preserve"> </w:t>
      </w:r>
      <w:r w:rsidR="007B2E46">
        <w:rPr>
          <w:sz w:val="20"/>
          <w:szCs w:val="20"/>
          <w:lang w:eastAsia="x-none"/>
        </w:rPr>
        <w:fldChar w:fldCharType="begin"/>
      </w:r>
      <w:r w:rsidR="007B2E46">
        <w:rPr>
          <w:sz w:val="20"/>
          <w:szCs w:val="20"/>
          <w:lang w:eastAsia="x-none"/>
        </w:rPr>
        <w:instrText xml:space="preserve"> REF _Ref424912235 \n \h </w:instrText>
      </w:r>
      <w:r w:rsidR="007B2E46">
        <w:rPr>
          <w:sz w:val="20"/>
          <w:szCs w:val="20"/>
          <w:lang w:eastAsia="x-none"/>
        </w:rPr>
      </w:r>
      <w:r w:rsidR="007B2E46">
        <w:rPr>
          <w:sz w:val="20"/>
          <w:szCs w:val="20"/>
          <w:lang w:eastAsia="x-none"/>
        </w:rPr>
        <w:fldChar w:fldCharType="separate"/>
      </w:r>
      <w:r w:rsidR="00CB7728">
        <w:rPr>
          <w:sz w:val="20"/>
          <w:szCs w:val="20"/>
          <w:lang w:eastAsia="x-none"/>
        </w:rPr>
        <w:t>4.4.2</w:t>
      </w:r>
      <w:r w:rsidR="007B2E46">
        <w:rPr>
          <w:sz w:val="20"/>
          <w:szCs w:val="20"/>
          <w:lang w:eastAsia="x-none"/>
        </w:rPr>
        <w:fldChar w:fldCharType="end"/>
      </w:r>
      <w:r w:rsidR="00DF7E96">
        <w:rPr>
          <w:sz w:val="20"/>
          <w:szCs w:val="20"/>
          <w:lang w:eastAsia="x-none"/>
        </w:rPr>
        <w:t xml:space="preserve">, un calcul </w:t>
      </w:r>
      <w:r w:rsidR="00DF7E96">
        <w:rPr>
          <w:b/>
          <w:sz w:val="20"/>
          <w:szCs w:val="20"/>
          <w:lang w:eastAsia="x-none"/>
        </w:rPr>
        <w:t>non linéaire statique</w:t>
      </w:r>
      <w:r w:rsidR="00DF7E96">
        <w:rPr>
          <w:sz w:val="20"/>
          <w:szCs w:val="20"/>
          <w:lang w:eastAsia="x-none"/>
        </w:rPr>
        <w:t xml:space="preserve"> révèlerait </w:t>
      </w:r>
      <w:ins w:id="352" w:author="Alexandre ROSCHEWITZ" w:date="2015-07-28T10:38:00Z">
        <w:r w:rsidR="00D325C9">
          <w:rPr>
            <w:sz w:val="20"/>
            <w:szCs w:val="20"/>
            <w:lang w:eastAsia="x-none"/>
          </w:rPr>
          <w:t xml:space="preserve">probablement </w:t>
        </w:r>
      </w:ins>
      <w:r w:rsidR="00DF7E96">
        <w:rPr>
          <w:sz w:val="20"/>
          <w:szCs w:val="20"/>
          <w:lang w:eastAsia="x-none"/>
        </w:rPr>
        <w:t>une très légère plastification.</w:t>
      </w:r>
      <w:r w:rsidR="000835DB">
        <w:rPr>
          <w:sz w:val="20"/>
          <w:szCs w:val="20"/>
          <w:lang w:eastAsia="x-none"/>
        </w:rPr>
        <w:t xml:space="preserve"> Cela dit, le concept reste meilleur que le modèle initial comme en atteste le </w:t>
      </w:r>
      <w:r w:rsidR="002117DB">
        <w:rPr>
          <w:sz w:val="20"/>
          <w:szCs w:val="20"/>
          <w:lang w:eastAsia="x-none"/>
        </w:rPr>
        <w:fldChar w:fldCharType="begin"/>
      </w:r>
      <w:r w:rsidR="002117DB">
        <w:rPr>
          <w:sz w:val="20"/>
          <w:szCs w:val="20"/>
          <w:lang w:eastAsia="x-none"/>
        </w:rPr>
        <w:instrText xml:space="preserve"> REF _Ref424912336 \h </w:instrText>
      </w:r>
      <w:r w:rsidR="002117DB">
        <w:rPr>
          <w:sz w:val="20"/>
          <w:szCs w:val="20"/>
          <w:lang w:eastAsia="x-none"/>
        </w:rPr>
      </w:r>
      <w:r w:rsidR="002117DB">
        <w:rPr>
          <w:sz w:val="20"/>
          <w:szCs w:val="20"/>
          <w:lang w:eastAsia="x-none"/>
        </w:rPr>
        <w:fldChar w:fldCharType="separate"/>
      </w:r>
      <w:r w:rsidR="00CB7728">
        <w:t xml:space="preserve">Tableau </w:t>
      </w:r>
      <w:r w:rsidR="00CB7728">
        <w:rPr>
          <w:noProof/>
        </w:rPr>
        <w:t>15</w:t>
      </w:r>
      <w:r w:rsidR="002117DB">
        <w:rPr>
          <w:sz w:val="20"/>
          <w:szCs w:val="20"/>
          <w:lang w:eastAsia="x-none"/>
        </w:rPr>
        <w:fldChar w:fldCharType="end"/>
      </w:r>
      <w:r w:rsidR="000835DB">
        <w:rPr>
          <w:sz w:val="20"/>
          <w:szCs w:val="20"/>
          <w:lang w:eastAsia="x-none"/>
        </w:rPr>
        <w:t>.</w:t>
      </w:r>
    </w:p>
    <w:p w:rsidR="000C692D" w:rsidRDefault="000C692D" w:rsidP="00D268F5">
      <w:pPr>
        <w:rPr>
          <w:sz w:val="20"/>
          <w:szCs w:val="20"/>
          <w:lang w:eastAsia="x-none"/>
        </w:rPr>
      </w:pPr>
    </w:p>
    <w:tbl>
      <w:tblPr>
        <w:tblStyle w:val="Grilledutableau"/>
        <w:tblW w:w="0" w:type="auto"/>
        <w:tblLook w:val="04A0" w:firstRow="1" w:lastRow="0" w:firstColumn="1" w:lastColumn="0" w:noHBand="0" w:noVBand="1"/>
      </w:tblPr>
      <w:tblGrid>
        <w:gridCol w:w="1257"/>
        <w:gridCol w:w="1075"/>
        <w:gridCol w:w="1075"/>
        <w:gridCol w:w="1075"/>
        <w:gridCol w:w="1022"/>
        <w:gridCol w:w="1022"/>
        <w:gridCol w:w="1022"/>
        <w:gridCol w:w="2307"/>
      </w:tblGrid>
      <w:tr w:rsidR="000C692D" w:rsidTr="00DE365B">
        <w:tc>
          <w:tcPr>
            <w:tcW w:w="1257" w:type="dxa"/>
            <w:vMerge w:val="restart"/>
            <w:vAlign w:val="center"/>
          </w:tcPr>
          <w:p w:rsidR="000C692D" w:rsidRDefault="000C692D" w:rsidP="00DE365B">
            <w:pPr>
              <w:jc w:val="center"/>
            </w:pPr>
          </w:p>
        </w:tc>
        <w:tc>
          <w:tcPr>
            <w:tcW w:w="3225" w:type="dxa"/>
            <w:gridSpan w:val="3"/>
            <w:vAlign w:val="center"/>
          </w:tcPr>
          <w:p w:rsidR="000C692D" w:rsidRDefault="000C692D" w:rsidP="00DE365B">
            <w:pPr>
              <w:jc w:val="center"/>
            </w:pPr>
            <w:r>
              <w:t>Contraintes de Von Mises maximales (MPa)</w:t>
            </w:r>
          </w:p>
        </w:tc>
        <w:tc>
          <w:tcPr>
            <w:tcW w:w="3066" w:type="dxa"/>
            <w:gridSpan w:val="3"/>
            <w:vAlign w:val="center"/>
          </w:tcPr>
          <w:p w:rsidR="000C692D" w:rsidRDefault="000C692D" w:rsidP="00DE365B">
            <w:pPr>
              <w:jc w:val="center"/>
            </w:pPr>
            <w:r>
              <w:t>Déplacements maximaux (mm)</w:t>
            </w:r>
          </w:p>
        </w:tc>
        <w:tc>
          <w:tcPr>
            <w:tcW w:w="2307" w:type="dxa"/>
            <w:vMerge w:val="restart"/>
            <w:vAlign w:val="center"/>
          </w:tcPr>
          <w:p w:rsidR="000C692D" w:rsidRDefault="000C692D" w:rsidP="00DE365B">
            <w:pPr>
              <w:jc w:val="center"/>
            </w:pPr>
            <w:r>
              <w:t>Masse (kg)</w:t>
            </w:r>
          </w:p>
        </w:tc>
      </w:tr>
      <w:tr w:rsidR="000C692D" w:rsidTr="00DE365B">
        <w:tc>
          <w:tcPr>
            <w:tcW w:w="1257" w:type="dxa"/>
            <w:vMerge/>
            <w:vAlign w:val="center"/>
          </w:tcPr>
          <w:p w:rsidR="000C692D" w:rsidRDefault="000C692D" w:rsidP="00DE365B">
            <w:pPr>
              <w:jc w:val="center"/>
            </w:pPr>
          </w:p>
        </w:tc>
        <w:tc>
          <w:tcPr>
            <w:tcW w:w="1075" w:type="dxa"/>
            <w:vAlign w:val="center"/>
          </w:tcPr>
          <w:p w:rsidR="000C692D" w:rsidRDefault="000C692D" w:rsidP="00DE365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75" w:type="dxa"/>
            <w:vAlign w:val="center"/>
          </w:tcPr>
          <w:p w:rsidR="000C692D" w:rsidRDefault="000C692D" w:rsidP="00DE365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75" w:type="dxa"/>
            <w:vAlign w:val="center"/>
          </w:tcPr>
          <w:p w:rsidR="000C692D" w:rsidRDefault="000C692D" w:rsidP="00DE365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1022" w:type="dxa"/>
            <w:vAlign w:val="center"/>
          </w:tcPr>
          <w:p w:rsidR="000C692D" w:rsidRDefault="000C692D" w:rsidP="00DE365B">
            <w:pPr>
              <w:jc w:val="center"/>
            </w:pPr>
            <w:r>
              <w:rPr>
                <w:lang w:eastAsia="x-none"/>
              </w:rPr>
              <w:t>58.5 g.</w:t>
            </w:r>
            <m:oMath>
              <m:acc>
                <m:accPr>
                  <m:chr m:val="⃗"/>
                  <m:ctrlPr>
                    <w:rPr>
                      <w:rFonts w:ascii="Cambria Math" w:hAnsi="Cambria Math"/>
                      <w:i/>
                      <w:lang w:eastAsia="x-none"/>
                    </w:rPr>
                  </m:ctrlPr>
                </m:accPr>
                <m:e>
                  <m:r>
                    <w:rPr>
                      <w:rFonts w:ascii="Cambria Math" w:hAnsi="Cambria Math"/>
                      <w:lang w:eastAsia="x-none"/>
                    </w:rPr>
                    <m:t>x</m:t>
                  </m:r>
                </m:e>
              </m:acc>
            </m:oMath>
          </w:p>
        </w:tc>
        <w:tc>
          <w:tcPr>
            <w:tcW w:w="1022" w:type="dxa"/>
            <w:vAlign w:val="center"/>
          </w:tcPr>
          <w:p w:rsidR="000C692D" w:rsidRDefault="000C692D" w:rsidP="00DE365B">
            <w:pPr>
              <w:jc w:val="center"/>
            </w:pPr>
            <w:r>
              <w:rPr>
                <w:lang w:eastAsia="x-none"/>
              </w:rPr>
              <w:t>39 g.</w:t>
            </w:r>
            <m:oMath>
              <m:acc>
                <m:accPr>
                  <m:chr m:val="⃗"/>
                  <m:ctrlPr>
                    <w:rPr>
                      <w:rFonts w:ascii="Cambria Math" w:hAnsi="Cambria Math"/>
                      <w:i/>
                      <w:lang w:eastAsia="x-none"/>
                    </w:rPr>
                  </m:ctrlPr>
                </m:accPr>
                <m:e>
                  <m:r>
                    <w:rPr>
                      <w:rFonts w:ascii="Cambria Math" w:hAnsi="Cambria Math"/>
                      <w:lang w:eastAsia="x-none"/>
                    </w:rPr>
                    <m:t>y</m:t>
                  </m:r>
                </m:e>
              </m:acc>
            </m:oMath>
          </w:p>
        </w:tc>
        <w:tc>
          <w:tcPr>
            <w:tcW w:w="1022" w:type="dxa"/>
            <w:vAlign w:val="center"/>
          </w:tcPr>
          <w:p w:rsidR="000C692D" w:rsidRDefault="000C692D" w:rsidP="00DE365B">
            <w:pPr>
              <w:jc w:val="center"/>
            </w:pPr>
            <w:r>
              <w:rPr>
                <w:lang w:eastAsia="x-none"/>
              </w:rPr>
              <w:t>78 g.</w:t>
            </w:r>
            <m:oMath>
              <m:acc>
                <m:accPr>
                  <m:chr m:val="⃗"/>
                  <m:ctrlPr>
                    <w:rPr>
                      <w:rFonts w:ascii="Cambria Math" w:hAnsi="Cambria Math"/>
                      <w:i/>
                      <w:lang w:eastAsia="x-none"/>
                    </w:rPr>
                  </m:ctrlPr>
                </m:accPr>
                <m:e>
                  <m:r>
                    <w:rPr>
                      <w:rFonts w:ascii="Cambria Math" w:hAnsi="Cambria Math"/>
                      <w:lang w:eastAsia="x-none"/>
                    </w:rPr>
                    <m:t>z</m:t>
                  </m:r>
                </m:e>
              </m:acc>
            </m:oMath>
          </w:p>
        </w:tc>
        <w:tc>
          <w:tcPr>
            <w:tcW w:w="2307" w:type="dxa"/>
            <w:vMerge/>
            <w:vAlign w:val="center"/>
          </w:tcPr>
          <w:p w:rsidR="000C692D" w:rsidRDefault="000C692D" w:rsidP="00DE365B">
            <w:pPr>
              <w:jc w:val="center"/>
              <w:rPr>
                <w:lang w:eastAsia="x-none"/>
              </w:rPr>
            </w:pPr>
          </w:p>
        </w:tc>
      </w:tr>
      <w:tr w:rsidR="000C692D" w:rsidTr="00DE365B">
        <w:tc>
          <w:tcPr>
            <w:tcW w:w="1257" w:type="dxa"/>
            <w:vAlign w:val="center"/>
          </w:tcPr>
          <w:p w:rsidR="000C692D" w:rsidRDefault="000C692D" w:rsidP="00DE365B">
            <w:pPr>
              <w:jc w:val="center"/>
            </w:pPr>
            <w:r>
              <w:t>Sellette initiale</w:t>
            </w:r>
          </w:p>
        </w:tc>
        <w:tc>
          <w:tcPr>
            <w:tcW w:w="1075" w:type="dxa"/>
            <w:vAlign w:val="center"/>
          </w:tcPr>
          <w:p w:rsidR="000C692D" w:rsidRDefault="000C692D" w:rsidP="00DE365B">
            <w:pPr>
              <w:jc w:val="center"/>
            </w:pPr>
            <w:r>
              <w:t>1 309</w:t>
            </w:r>
          </w:p>
        </w:tc>
        <w:tc>
          <w:tcPr>
            <w:tcW w:w="1075" w:type="dxa"/>
            <w:vAlign w:val="center"/>
          </w:tcPr>
          <w:p w:rsidR="000C692D" w:rsidRDefault="000C692D" w:rsidP="00DE365B">
            <w:pPr>
              <w:jc w:val="center"/>
            </w:pPr>
            <w:r>
              <w:t>904.3</w:t>
            </w:r>
          </w:p>
        </w:tc>
        <w:tc>
          <w:tcPr>
            <w:tcW w:w="1075" w:type="dxa"/>
            <w:vAlign w:val="center"/>
          </w:tcPr>
          <w:p w:rsidR="000C692D" w:rsidRDefault="000C692D" w:rsidP="00DE365B">
            <w:pPr>
              <w:jc w:val="center"/>
            </w:pPr>
            <w:r>
              <w:t>853</w:t>
            </w:r>
          </w:p>
        </w:tc>
        <w:tc>
          <w:tcPr>
            <w:tcW w:w="1022" w:type="dxa"/>
            <w:vAlign w:val="center"/>
          </w:tcPr>
          <w:p w:rsidR="000C692D" w:rsidRDefault="000C692D" w:rsidP="00DE365B">
            <w:pPr>
              <w:jc w:val="center"/>
            </w:pPr>
            <w:r>
              <w:t>6.7</w:t>
            </w:r>
          </w:p>
        </w:tc>
        <w:tc>
          <w:tcPr>
            <w:tcW w:w="1022" w:type="dxa"/>
            <w:vAlign w:val="center"/>
          </w:tcPr>
          <w:p w:rsidR="000C692D" w:rsidRDefault="000C692D" w:rsidP="00DE365B">
            <w:pPr>
              <w:jc w:val="center"/>
            </w:pPr>
            <w:r>
              <w:t>9.7</w:t>
            </w:r>
          </w:p>
        </w:tc>
        <w:tc>
          <w:tcPr>
            <w:tcW w:w="1022" w:type="dxa"/>
            <w:vAlign w:val="center"/>
          </w:tcPr>
          <w:p w:rsidR="000C692D" w:rsidRDefault="000C692D" w:rsidP="00DE365B">
            <w:pPr>
              <w:jc w:val="center"/>
            </w:pPr>
            <w:r>
              <w:t>6.0</w:t>
            </w:r>
          </w:p>
        </w:tc>
        <w:tc>
          <w:tcPr>
            <w:tcW w:w="2307" w:type="dxa"/>
            <w:vAlign w:val="center"/>
          </w:tcPr>
          <w:p w:rsidR="000C692D" w:rsidRDefault="000C692D" w:rsidP="00DE365B">
            <w:pPr>
              <w:jc w:val="center"/>
            </w:pPr>
            <w:r>
              <w:t>76.68</w:t>
            </w:r>
          </w:p>
        </w:tc>
      </w:tr>
      <w:tr w:rsidR="000C692D" w:rsidTr="00DE365B">
        <w:tc>
          <w:tcPr>
            <w:tcW w:w="1257" w:type="dxa"/>
            <w:vAlign w:val="center"/>
          </w:tcPr>
          <w:p w:rsidR="000C692D" w:rsidRDefault="000C692D" w:rsidP="00DE365B">
            <w:pPr>
              <w:jc w:val="center"/>
            </w:pPr>
            <w:r>
              <w:t>Sellette optimisée</w:t>
            </w:r>
          </w:p>
        </w:tc>
        <w:tc>
          <w:tcPr>
            <w:tcW w:w="1075" w:type="dxa"/>
            <w:vAlign w:val="center"/>
          </w:tcPr>
          <w:p w:rsidR="000C692D" w:rsidRDefault="005E0DC5" w:rsidP="00DE365B">
            <w:pPr>
              <w:jc w:val="center"/>
            </w:pPr>
            <w:r>
              <w:t>730.5</w:t>
            </w:r>
          </w:p>
        </w:tc>
        <w:tc>
          <w:tcPr>
            <w:tcW w:w="1075" w:type="dxa"/>
            <w:vAlign w:val="center"/>
          </w:tcPr>
          <w:p w:rsidR="000C692D" w:rsidRDefault="005E0DC5" w:rsidP="00DE365B">
            <w:pPr>
              <w:jc w:val="center"/>
            </w:pPr>
            <w:r>
              <w:t>890.1</w:t>
            </w:r>
          </w:p>
        </w:tc>
        <w:tc>
          <w:tcPr>
            <w:tcW w:w="1075" w:type="dxa"/>
            <w:vAlign w:val="center"/>
          </w:tcPr>
          <w:p w:rsidR="000C692D" w:rsidRDefault="005E0DC5" w:rsidP="00DE365B">
            <w:pPr>
              <w:jc w:val="center"/>
            </w:pPr>
            <w:r>
              <w:t>718.9</w:t>
            </w:r>
          </w:p>
        </w:tc>
        <w:tc>
          <w:tcPr>
            <w:tcW w:w="1022" w:type="dxa"/>
            <w:vAlign w:val="center"/>
          </w:tcPr>
          <w:p w:rsidR="000C692D" w:rsidRDefault="00864847" w:rsidP="00DE365B">
            <w:pPr>
              <w:jc w:val="center"/>
            </w:pPr>
            <w:r>
              <w:t>3.4</w:t>
            </w:r>
          </w:p>
        </w:tc>
        <w:tc>
          <w:tcPr>
            <w:tcW w:w="1022" w:type="dxa"/>
            <w:vAlign w:val="center"/>
          </w:tcPr>
          <w:p w:rsidR="000C692D" w:rsidRDefault="00864847" w:rsidP="00DE365B">
            <w:pPr>
              <w:jc w:val="center"/>
            </w:pPr>
            <w:r>
              <w:t>3.4</w:t>
            </w:r>
          </w:p>
        </w:tc>
        <w:tc>
          <w:tcPr>
            <w:tcW w:w="1022" w:type="dxa"/>
            <w:vAlign w:val="center"/>
          </w:tcPr>
          <w:p w:rsidR="000C692D" w:rsidRDefault="00864847" w:rsidP="00DE365B">
            <w:pPr>
              <w:jc w:val="center"/>
            </w:pPr>
            <w:r>
              <w:t>2.4</w:t>
            </w:r>
          </w:p>
        </w:tc>
        <w:tc>
          <w:tcPr>
            <w:tcW w:w="2307" w:type="dxa"/>
            <w:vAlign w:val="center"/>
          </w:tcPr>
          <w:p w:rsidR="000C692D" w:rsidRDefault="003963EE" w:rsidP="00DE365B">
            <w:pPr>
              <w:jc w:val="center"/>
            </w:pPr>
            <w:r>
              <w:t>81.7 kg</w:t>
            </w:r>
          </w:p>
        </w:tc>
      </w:tr>
      <w:tr w:rsidR="000C692D" w:rsidTr="00DE365B">
        <w:tc>
          <w:tcPr>
            <w:tcW w:w="1257" w:type="dxa"/>
            <w:vAlign w:val="center"/>
          </w:tcPr>
          <w:p w:rsidR="000C692D" w:rsidRDefault="000C692D" w:rsidP="00DE365B">
            <w:pPr>
              <w:jc w:val="center"/>
            </w:pPr>
            <w:r>
              <w:t>Ecart (%)</w:t>
            </w:r>
          </w:p>
        </w:tc>
        <w:tc>
          <w:tcPr>
            <w:tcW w:w="1075" w:type="dxa"/>
            <w:vAlign w:val="center"/>
          </w:tcPr>
          <w:p w:rsidR="000C692D" w:rsidRPr="0025023D" w:rsidRDefault="00D50022" w:rsidP="00DE365B">
            <w:pPr>
              <w:jc w:val="center"/>
              <w:rPr>
                <w:color w:val="00B050"/>
              </w:rPr>
            </w:pPr>
            <w:r w:rsidRPr="0025023D">
              <w:rPr>
                <w:color w:val="00B050"/>
              </w:rPr>
              <w:t>-44.2</w:t>
            </w:r>
          </w:p>
        </w:tc>
        <w:tc>
          <w:tcPr>
            <w:tcW w:w="1075" w:type="dxa"/>
            <w:vAlign w:val="center"/>
          </w:tcPr>
          <w:p w:rsidR="000C692D" w:rsidRPr="0025023D" w:rsidRDefault="00DC58B9" w:rsidP="00DE365B">
            <w:pPr>
              <w:jc w:val="center"/>
              <w:rPr>
                <w:color w:val="00B050"/>
              </w:rPr>
            </w:pPr>
            <w:r w:rsidRPr="0025023D">
              <w:rPr>
                <w:color w:val="00B050"/>
              </w:rPr>
              <w:t>-1.6</w:t>
            </w:r>
          </w:p>
        </w:tc>
        <w:tc>
          <w:tcPr>
            <w:tcW w:w="1075" w:type="dxa"/>
            <w:vAlign w:val="center"/>
          </w:tcPr>
          <w:p w:rsidR="000C692D" w:rsidRPr="0025023D" w:rsidRDefault="003A6440" w:rsidP="00DE365B">
            <w:pPr>
              <w:jc w:val="center"/>
              <w:rPr>
                <w:color w:val="00B050"/>
              </w:rPr>
            </w:pPr>
            <w:r w:rsidRPr="0025023D">
              <w:rPr>
                <w:color w:val="00B050"/>
              </w:rPr>
              <w:t>-15.7</w:t>
            </w:r>
          </w:p>
        </w:tc>
        <w:tc>
          <w:tcPr>
            <w:tcW w:w="1022" w:type="dxa"/>
            <w:vAlign w:val="center"/>
          </w:tcPr>
          <w:p w:rsidR="000C692D" w:rsidRPr="00BF57F8" w:rsidRDefault="00A65BDA" w:rsidP="00DE365B">
            <w:pPr>
              <w:jc w:val="center"/>
              <w:rPr>
                <w:color w:val="00B050"/>
              </w:rPr>
            </w:pPr>
            <w:r>
              <w:rPr>
                <w:color w:val="00B050"/>
              </w:rPr>
              <w:t>-49.3</w:t>
            </w:r>
          </w:p>
        </w:tc>
        <w:tc>
          <w:tcPr>
            <w:tcW w:w="1022" w:type="dxa"/>
            <w:vAlign w:val="center"/>
          </w:tcPr>
          <w:p w:rsidR="000C692D" w:rsidRPr="00BF57F8" w:rsidRDefault="00A65BDA" w:rsidP="00DE365B">
            <w:pPr>
              <w:jc w:val="center"/>
              <w:rPr>
                <w:color w:val="00B050"/>
              </w:rPr>
            </w:pPr>
            <w:r>
              <w:rPr>
                <w:color w:val="00B050"/>
              </w:rPr>
              <w:t>-64.9</w:t>
            </w:r>
          </w:p>
        </w:tc>
        <w:tc>
          <w:tcPr>
            <w:tcW w:w="1022" w:type="dxa"/>
            <w:vAlign w:val="center"/>
          </w:tcPr>
          <w:p w:rsidR="000C692D" w:rsidRPr="00BF57F8" w:rsidRDefault="00587086" w:rsidP="00DE365B">
            <w:pPr>
              <w:keepNext/>
              <w:jc w:val="center"/>
              <w:rPr>
                <w:color w:val="00B050"/>
              </w:rPr>
            </w:pPr>
            <w:r>
              <w:rPr>
                <w:color w:val="00B050"/>
              </w:rPr>
              <w:t>-60</w:t>
            </w:r>
          </w:p>
        </w:tc>
        <w:tc>
          <w:tcPr>
            <w:tcW w:w="2307" w:type="dxa"/>
            <w:vAlign w:val="center"/>
          </w:tcPr>
          <w:p w:rsidR="000C692D" w:rsidRPr="00BF57F8" w:rsidRDefault="00143198" w:rsidP="002117DB">
            <w:pPr>
              <w:keepNext/>
              <w:jc w:val="center"/>
              <w:rPr>
                <w:color w:val="00B050"/>
              </w:rPr>
            </w:pPr>
            <w:r w:rsidRPr="0025023D">
              <w:rPr>
                <w:color w:val="FF0000"/>
              </w:rPr>
              <w:t>+6.5</w:t>
            </w:r>
          </w:p>
        </w:tc>
      </w:tr>
    </w:tbl>
    <w:p w:rsidR="000C692D" w:rsidRDefault="002117DB" w:rsidP="002117DB">
      <w:pPr>
        <w:pStyle w:val="Lgende"/>
        <w:rPr>
          <w:lang w:val="fr-FR"/>
        </w:rPr>
      </w:pPr>
      <w:bookmarkStart w:id="353" w:name="_Ref424912336"/>
      <w:bookmarkStart w:id="354" w:name="_Toc425429869"/>
      <w:r>
        <w:t xml:space="preserve">Tableau </w:t>
      </w:r>
      <w:r w:rsidR="00910827">
        <w:fldChar w:fldCharType="begin"/>
      </w:r>
      <w:r w:rsidR="00910827">
        <w:instrText xml:space="preserve"> SEQ Tableau \* ARABIC </w:instrText>
      </w:r>
      <w:r w:rsidR="00910827">
        <w:fldChar w:fldCharType="separate"/>
      </w:r>
      <w:r w:rsidR="00846588">
        <w:rPr>
          <w:noProof/>
        </w:rPr>
        <w:t>15</w:t>
      </w:r>
      <w:r w:rsidR="00910827">
        <w:rPr>
          <w:noProof/>
        </w:rPr>
        <w:fldChar w:fldCharType="end"/>
      </w:r>
      <w:bookmarkEnd w:id="353"/>
      <w:r w:rsidR="00673479">
        <w:rPr>
          <w:lang w:val="fr-FR"/>
        </w:rPr>
        <w:t xml:space="preserve"> – Caractéristiques des modèles de sellette initiale et reconçue après retour du fondeur</w:t>
      </w:r>
      <w:bookmarkEnd w:id="354"/>
    </w:p>
    <w:p w:rsidR="00BB4C9B" w:rsidRDefault="00BB4C9B" w:rsidP="00BB4C9B"/>
    <w:p w:rsidR="00374962" w:rsidRDefault="008566C3" w:rsidP="00BB4C9B">
      <w:r>
        <w:t>Les données présentes dans le tableau ci-dessus</w:t>
      </w:r>
      <w:r w:rsidR="002F64C7">
        <w:t xml:space="preserve"> </w:t>
      </w:r>
      <w:r w:rsidR="001E7E37">
        <w:t>sont meilleures en tous points avec les caractéristiques des modèles optimisés en premier lieu sur OptiStruct et sur Tosca Struc</w:t>
      </w:r>
      <w:r w:rsidR="00D2369F">
        <w:t xml:space="preserve">ture, sauf pour ce qui est de la masse. En effet, cette dernière dépasse la masse maximale autorisée de </w:t>
      </w:r>
      <w:r w:rsidR="00D2369F" w:rsidRPr="00D2369F">
        <w:rPr>
          <w:b/>
        </w:rPr>
        <w:t>1.7 kg</w:t>
      </w:r>
      <w:r w:rsidR="000A7708">
        <w:t>. Ce léger écart est en partie dû à la reconception sur NX. En effet, la reconception après une phase d’o</w:t>
      </w:r>
      <w:r w:rsidR="0017500E">
        <w:t xml:space="preserve">ptimisation topologique est </w:t>
      </w:r>
      <w:del w:id="355" w:author="Alexandre ROSCHEWITZ" w:date="2015-07-28T10:39:00Z">
        <w:r w:rsidR="0017500E" w:rsidDel="00D325C9">
          <w:delText xml:space="preserve">en quelque sorte </w:delText>
        </w:r>
      </w:del>
      <w:r w:rsidR="0017500E">
        <w:t>sujette à une certaine interprétation personnelle.</w:t>
      </w:r>
      <w:r w:rsidR="005370C4">
        <w:t xml:space="preserve"> De ce fait, après un léger amincissement des deux voiles et du raidisseur centraux</w:t>
      </w:r>
      <w:r w:rsidR="00920B54">
        <w:t>, il a été possible d’atteindre une masse inférieure à 80 kg, tout en conservant les très bonnes qualités mécaniques de la sellette.</w:t>
      </w:r>
    </w:p>
    <w:p w:rsidR="004E5A62" w:rsidRPr="000A7708" w:rsidRDefault="004E5A62" w:rsidP="00BB4C9B"/>
    <w:p w:rsidR="00441CFC" w:rsidRPr="00441CFC" w:rsidRDefault="00441CFC" w:rsidP="00441CFC">
      <w:pPr>
        <w:pStyle w:val="Titre2"/>
      </w:pPr>
      <w:bookmarkStart w:id="356" w:name="_Toc425429976"/>
      <w:r>
        <w:rPr>
          <w:lang w:val="fr-FR"/>
        </w:rPr>
        <w:t>Conclusion</w:t>
      </w:r>
      <w:bookmarkEnd w:id="356"/>
    </w:p>
    <w:p w:rsidR="008D133F" w:rsidRDefault="0090423D" w:rsidP="00CE715D">
      <w:r>
        <w:t>De la même manière que la conclusion précédente, sur le cas d’étude du volant moteur</w:t>
      </w:r>
      <w:r w:rsidR="005C2C25">
        <w:t>,</w:t>
      </w:r>
      <w:r w:rsidR="0048699A">
        <w:t xml:space="preserve"> </w:t>
      </w:r>
      <w:del w:id="357" w:author="Alexandre ROSCHEWITZ" w:date="2015-07-28T10:39:00Z">
        <w:r w:rsidR="0048699A" w:rsidDel="00D325C9">
          <w:delText>il n’est pas inutile de</w:delText>
        </w:r>
      </w:del>
      <w:ins w:id="358" w:author="Alexandre ROSCHEWITZ" w:date="2015-07-28T10:39:00Z">
        <w:r w:rsidR="00D325C9">
          <w:t>on peut</w:t>
        </w:r>
      </w:ins>
      <w:r w:rsidR="0048699A">
        <w:t xml:space="preserve"> dresser le tab regroupant les temps des calculs et nombres d’itérations effectuées par les deux solveurs lors des optimisations topologiques.</w:t>
      </w:r>
    </w:p>
    <w:p w:rsidR="00993868" w:rsidRDefault="00993868" w:rsidP="00CE715D"/>
    <w:tbl>
      <w:tblPr>
        <w:tblStyle w:val="Grilledutableau"/>
        <w:tblW w:w="0" w:type="auto"/>
        <w:jc w:val="center"/>
        <w:tblInd w:w="-1393" w:type="dxa"/>
        <w:tblLook w:val="04A0" w:firstRow="1" w:lastRow="0" w:firstColumn="1" w:lastColumn="0" w:noHBand="0" w:noVBand="1"/>
      </w:tblPr>
      <w:tblGrid>
        <w:gridCol w:w="1191"/>
        <w:gridCol w:w="1001"/>
        <w:gridCol w:w="1008"/>
        <w:gridCol w:w="1306"/>
        <w:gridCol w:w="1001"/>
        <w:gridCol w:w="1120"/>
        <w:gridCol w:w="1306"/>
        <w:gridCol w:w="1001"/>
        <w:gridCol w:w="1008"/>
        <w:gridCol w:w="1306"/>
      </w:tblGrid>
      <w:tr w:rsidR="00A537FC" w:rsidTr="009D2DAD">
        <w:trPr>
          <w:jc w:val="center"/>
        </w:trPr>
        <w:tc>
          <w:tcPr>
            <w:tcW w:w="1225" w:type="dxa"/>
            <w:vMerge w:val="restart"/>
            <w:vAlign w:val="center"/>
          </w:tcPr>
          <w:p w:rsidR="00063351" w:rsidRDefault="00063351" w:rsidP="00993868">
            <w:pPr>
              <w:jc w:val="center"/>
            </w:pPr>
            <w:commentRangeStart w:id="359"/>
          </w:p>
        </w:tc>
        <w:tc>
          <w:tcPr>
            <w:tcW w:w="3304" w:type="dxa"/>
            <w:gridSpan w:val="3"/>
            <w:vAlign w:val="center"/>
          </w:tcPr>
          <w:p w:rsidR="00063351" w:rsidRDefault="003E64A8" w:rsidP="00993868">
            <w:pPr>
              <w:jc w:val="center"/>
            </w:pPr>
            <w:r>
              <w:t>Première optimisation</w:t>
            </w:r>
          </w:p>
        </w:tc>
        <w:tc>
          <w:tcPr>
            <w:tcW w:w="3415" w:type="dxa"/>
            <w:gridSpan w:val="3"/>
            <w:vAlign w:val="center"/>
          </w:tcPr>
          <w:p w:rsidR="00063351" w:rsidRDefault="003E64A8" w:rsidP="00993868">
            <w:pPr>
              <w:jc w:val="center"/>
            </w:pPr>
            <w:r>
              <w:t>Deuxième optimisation</w:t>
            </w:r>
          </w:p>
        </w:tc>
        <w:tc>
          <w:tcPr>
            <w:tcW w:w="3304" w:type="dxa"/>
            <w:gridSpan w:val="3"/>
            <w:vAlign w:val="center"/>
          </w:tcPr>
          <w:p w:rsidR="00063351" w:rsidRDefault="003E64A8" w:rsidP="00993868">
            <w:pPr>
              <w:jc w:val="center"/>
            </w:pPr>
            <w:r>
              <w:t>Troisième optimisation</w:t>
            </w:r>
          </w:p>
        </w:tc>
      </w:tr>
      <w:tr w:rsidR="009D2DAD" w:rsidTr="009D2DAD">
        <w:trPr>
          <w:jc w:val="center"/>
        </w:trPr>
        <w:tc>
          <w:tcPr>
            <w:tcW w:w="1225" w:type="dxa"/>
            <w:vMerge/>
            <w:vAlign w:val="center"/>
          </w:tcPr>
          <w:p w:rsidR="00FE0A14" w:rsidRDefault="00FE0A14" w:rsidP="00993868">
            <w:pPr>
              <w:jc w:val="center"/>
            </w:pPr>
          </w:p>
        </w:tc>
        <w:tc>
          <w:tcPr>
            <w:tcW w:w="998" w:type="dxa"/>
            <w:vAlign w:val="center"/>
          </w:tcPr>
          <w:p w:rsidR="00FE0A14" w:rsidRPr="003340F2" w:rsidRDefault="00FE0A14" w:rsidP="00DE365B">
            <w:pPr>
              <w:jc w:val="center"/>
              <w:rPr>
                <w:sz w:val="20"/>
              </w:rPr>
            </w:pPr>
            <w:r w:rsidRPr="003340F2">
              <w:rPr>
                <w:sz w:val="20"/>
              </w:rPr>
              <w:t>Itérations</w:t>
            </w:r>
          </w:p>
        </w:tc>
        <w:tc>
          <w:tcPr>
            <w:tcW w:w="1005" w:type="dxa"/>
            <w:vAlign w:val="center"/>
          </w:tcPr>
          <w:p w:rsidR="00FE0A14" w:rsidRPr="003340F2" w:rsidRDefault="00FE0A14" w:rsidP="00DE365B">
            <w:pPr>
              <w:jc w:val="center"/>
              <w:rPr>
                <w:sz w:val="20"/>
              </w:rPr>
            </w:pPr>
            <w:r w:rsidRPr="003340F2">
              <w:rPr>
                <w:sz w:val="20"/>
              </w:rPr>
              <w:t>Temps  de calcul</w:t>
            </w:r>
          </w:p>
        </w:tc>
        <w:tc>
          <w:tcPr>
            <w:tcW w:w="1301" w:type="dxa"/>
            <w:vAlign w:val="center"/>
          </w:tcPr>
          <w:p w:rsidR="00FE0A14" w:rsidRPr="003340F2" w:rsidRDefault="00FE0A14" w:rsidP="00DE365B">
            <w:pPr>
              <w:jc w:val="center"/>
              <w:rPr>
                <w:sz w:val="20"/>
              </w:rPr>
            </w:pPr>
            <w:r w:rsidRPr="003340F2">
              <w:rPr>
                <w:sz w:val="20"/>
              </w:rPr>
              <w:t>min/itération</w:t>
            </w:r>
          </w:p>
        </w:tc>
        <w:tc>
          <w:tcPr>
            <w:tcW w:w="998" w:type="dxa"/>
            <w:vAlign w:val="center"/>
          </w:tcPr>
          <w:p w:rsidR="00FE0A14" w:rsidRPr="003340F2" w:rsidRDefault="00FE0A14" w:rsidP="00DE365B">
            <w:pPr>
              <w:jc w:val="center"/>
              <w:rPr>
                <w:sz w:val="20"/>
              </w:rPr>
            </w:pPr>
            <w:r w:rsidRPr="003340F2">
              <w:rPr>
                <w:sz w:val="20"/>
              </w:rPr>
              <w:t>Itérations</w:t>
            </w:r>
          </w:p>
        </w:tc>
        <w:tc>
          <w:tcPr>
            <w:tcW w:w="1116" w:type="dxa"/>
            <w:vAlign w:val="center"/>
          </w:tcPr>
          <w:p w:rsidR="00FE0A14" w:rsidRPr="003340F2" w:rsidRDefault="00FE0A14" w:rsidP="00DE365B">
            <w:pPr>
              <w:jc w:val="center"/>
              <w:rPr>
                <w:sz w:val="20"/>
              </w:rPr>
            </w:pPr>
            <w:r w:rsidRPr="003340F2">
              <w:rPr>
                <w:sz w:val="20"/>
              </w:rPr>
              <w:t>Temps  de calcul</w:t>
            </w:r>
          </w:p>
        </w:tc>
        <w:tc>
          <w:tcPr>
            <w:tcW w:w="1301" w:type="dxa"/>
            <w:vAlign w:val="center"/>
          </w:tcPr>
          <w:p w:rsidR="00FE0A14" w:rsidRPr="003340F2" w:rsidRDefault="00FE0A14" w:rsidP="00DE365B">
            <w:pPr>
              <w:jc w:val="center"/>
              <w:rPr>
                <w:sz w:val="20"/>
              </w:rPr>
            </w:pPr>
            <w:r w:rsidRPr="003340F2">
              <w:rPr>
                <w:sz w:val="20"/>
              </w:rPr>
              <w:t>min/itération</w:t>
            </w:r>
          </w:p>
        </w:tc>
        <w:tc>
          <w:tcPr>
            <w:tcW w:w="998" w:type="dxa"/>
            <w:vAlign w:val="center"/>
          </w:tcPr>
          <w:p w:rsidR="00FE0A14" w:rsidRPr="003340F2" w:rsidRDefault="00FE0A14" w:rsidP="00DE365B">
            <w:pPr>
              <w:jc w:val="center"/>
              <w:rPr>
                <w:sz w:val="20"/>
              </w:rPr>
            </w:pPr>
            <w:r w:rsidRPr="003340F2">
              <w:rPr>
                <w:sz w:val="20"/>
              </w:rPr>
              <w:t>Itérations</w:t>
            </w:r>
          </w:p>
        </w:tc>
        <w:tc>
          <w:tcPr>
            <w:tcW w:w="1005" w:type="dxa"/>
            <w:vAlign w:val="center"/>
          </w:tcPr>
          <w:p w:rsidR="00FE0A14" w:rsidRPr="003340F2" w:rsidRDefault="00FE0A14" w:rsidP="00DE365B">
            <w:pPr>
              <w:jc w:val="center"/>
              <w:rPr>
                <w:sz w:val="20"/>
              </w:rPr>
            </w:pPr>
            <w:r w:rsidRPr="003340F2">
              <w:rPr>
                <w:sz w:val="20"/>
              </w:rPr>
              <w:t>Temps  de calcul</w:t>
            </w:r>
          </w:p>
        </w:tc>
        <w:tc>
          <w:tcPr>
            <w:tcW w:w="1301" w:type="dxa"/>
            <w:vAlign w:val="center"/>
          </w:tcPr>
          <w:p w:rsidR="00FE0A14" w:rsidRPr="003340F2" w:rsidRDefault="00FE0A14" w:rsidP="00DE365B">
            <w:pPr>
              <w:jc w:val="center"/>
              <w:rPr>
                <w:sz w:val="20"/>
              </w:rPr>
            </w:pPr>
            <w:r w:rsidRPr="003340F2">
              <w:rPr>
                <w:sz w:val="20"/>
              </w:rPr>
              <w:t>min/itération</w:t>
            </w:r>
          </w:p>
        </w:tc>
      </w:tr>
      <w:tr w:rsidR="00295AF2" w:rsidTr="009D2DAD">
        <w:trPr>
          <w:jc w:val="center"/>
        </w:trPr>
        <w:tc>
          <w:tcPr>
            <w:tcW w:w="1225" w:type="dxa"/>
            <w:vAlign w:val="center"/>
          </w:tcPr>
          <w:p w:rsidR="00FE0A14" w:rsidRDefault="00FE0A14" w:rsidP="00993868">
            <w:pPr>
              <w:jc w:val="center"/>
            </w:pPr>
            <w:r>
              <w:t>OptiStruct</w:t>
            </w:r>
          </w:p>
        </w:tc>
        <w:tc>
          <w:tcPr>
            <w:tcW w:w="998" w:type="dxa"/>
            <w:vAlign w:val="center"/>
          </w:tcPr>
          <w:p w:rsidR="00FE0A14" w:rsidRDefault="00DE5DED" w:rsidP="00993868">
            <w:pPr>
              <w:jc w:val="center"/>
            </w:pPr>
            <w:r>
              <w:t>30</w:t>
            </w:r>
          </w:p>
        </w:tc>
        <w:tc>
          <w:tcPr>
            <w:tcW w:w="1005" w:type="dxa"/>
            <w:vAlign w:val="center"/>
          </w:tcPr>
          <w:p w:rsidR="00FE0A14" w:rsidRDefault="00DE5DED" w:rsidP="00993868">
            <w:pPr>
              <w:jc w:val="center"/>
            </w:pPr>
            <w:r>
              <w:t>1h37min</w:t>
            </w:r>
          </w:p>
        </w:tc>
        <w:tc>
          <w:tcPr>
            <w:tcW w:w="1301" w:type="dxa"/>
            <w:vAlign w:val="center"/>
          </w:tcPr>
          <w:p w:rsidR="00FE0A14" w:rsidRDefault="00C1397D" w:rsidP="00993868">
            <w:pPr>
              <w:jc w:val="center"/>
            </w:pPr>
            <w:r w:rsidRPr="00A01D11">
              <w:rPr>
                <w:color w:val="00B050"/>
              </w:rPr>
              <w:t>3.2</w:t>
            </w:r>
          </w:p>
        </w:tc>
        <w:tc>
          <w:tcPr>
            <w:tcW w:w="998" w:type="dxa"/>
            <w:vAlign w:val="center"/>
          </w:tcPr>
          <w:p w:rsidR="00FE0A14" w:rsidRDefault="00A272CA" w:rsidP="00993868">
            <w:pPr>
              <w:jc w:val="center"/>
            </w:pPr>
            <w:r>
              <w:t>70</w:t>
            </w:r>
          </w:p>
        </w:tc>
        <w:tc>
          <w:tcPr>
            <w:tcW w:w="1116" w:type="dxa"/>
            <w:vAlign w:val="center"/>
          </w:tcPr>
          <w:p w:rsidR="00FE0A14" w:rsidRDefault="00A537FC" w:rsidP="00993868">
            <w:pPr>
              <w:jc w:val="center"/>
            </w:pPr>
            <w:r>
              <w:t>5h44min</w:t>
            </w:r>
          </w:p>
        </w:tc>
        <w:tc>
          <w:tcPr>
            <w:tcW w:w="1301" w:type="dxa"/>
            <w:vAlign w:val="center"/>
          </w:tcPr>
          <w:p w:rsidR="00FE0A14" w:rsidRDefault="000F2F8F" w:rsidP="00993868">
            <w:pPr>
              <w:jc w:val="center"/>
            </w:pPr>
            <w:r w:rsidRPr="00A01D11">
              <w:rPr>
                <w:color w:val="00B050"/>
              </w:rPr>
              <w:t>4.9</w:t>
            </w:r>
          </w:p>
        </w:tc>
        <w:tc>
          <w:tcPr>
            <w:tcW w:w="998" w:type="dxa"/>
            <w:vAlign w:val="center"/>
          </w:tcPr>
          <w:p w:rsidR="00FE0A14" w:rsidRDefault="00164534" w:rsidP="00993868">
            <w:pPr>
              <w:jc w:val="center"/>
            </w:pPr>
            <w:r>
              <w:t>9</w:t>
            </w:r>
          </w:p>
        </w:tc>
        <w:tc>
          <w:tcPr>
            <w:tcW w:w="1005" w:type="dxa"/>
            <w:vAlign w:val="center"/>
          </w:tcPr>
          <w:p w:rsidR="00FE0A14" w:rsidRDefault="00616C01" w:rsidP="00993868">
            <w:pPr>
              <w:jc w:val="center"/>
            </w:pPr>
            <w:r w:rsidRPr="00ED20AE">
              <w:rPr>
                <w:color w:val="FFFFFF" w:themeColor="background1"/>
              </w:rPr>
              <w:t>0</w:t>
            </w:r>
            <w:r w:rsidR="004E15C7">
              <w:t>0h</w:t>
            </w:r>
            <w:r w:rsidR="00164534">
              <w:t>6min</w:t>
            </w:r>
          </w:p>
        </w:tc>
        <w:tc>
          <w:tcPr>
            <w:tcW w:w="1301" w:type="dxa"/>
            <w:vAlign w:val="center"/>
          </w:tcPr>
          <w:p w:rsidR="00FE0A14" w:rsidRDefault="008D5AA6" w:rsidP="00993868">
            <w:pPr>
              <w:jc w:val="center"/>
            </w:pPr>
            <w:r>
              <w:t>0.7</w:t>
            </w:r>
          </w:p>
        </w:tc>
      </w:tr>
      <w:tr w:rsidR="00295AF2" w:rsidTr="009D2DAD">
        <w:trPr>
          <w:jc w:val="center"/>
        </w:trPr>
        <w:tc>
          <w:tcPr>
            <w:tcW w:w="1225" w:type="dxa"/>
            <w:vAlign w:val="center"/>
          </w:tcPr>
          <w:p w:rsidR="00FE0A14" w:rsidRDefault="00FE0A14" w:rsidP="00993868">
            <w:pPr>
              <w:jc w:val="center"/>
            </w:pPr>
            <w:r>
              <w:t>Tosca Structure</w:t>
            </w:r>
          </w:p>
        </w:tc>
        <w:tc>
          <w:tcPr>
            <w:tcW w:w="998" w:type="dxa"/>
            <w:vAlign w:val="center"/>
          </w:tcPr>
          <w:p w:rsidR="00FE0A14" w:rsidRDefault="00C530B8" w:rsidP="00993868">
            <w:pPr>
              <w:jc w:val="center"/>
            </w:pPr>
            <w:r>
              <w:t>51</w:t>
            </w:r>
          </w:p>
        </w:tc>
        <w:tc>
          <w:tcPr>
            <w:tcW w:w="1005" w:type="dxa"/>
            <w:vAlign w:val="center"/>
          </w:tcPr>
          <w:p w:rsidR="00FE0A14" w:rsidRDefault="00C530B8" w:rsidP="00993868">
            <w:pPr>
              <w:jc w:val="center"/>
            </w:pPr>
            <w:r>
              <w:t>15h55</w:t>
            </w:r>
          </w:p>
        </w:tc>
        <w:tc>
          <w:tcPr>
            <w:tcW w:w="1301" w:type="dxa"/>
            <w:vAlign w:val="center"/>
          </w:tcPr>
          <w:p w:rsidR="00FE0A14" w:rsidRDefault="00D537AC" w:rsidP="00993868">
            <w:pPr>
              <w:jc w:val="center"/>
            </w:pPr>
            <w:r w:rsidRPr="00A01D11">
              <w:rPr>
                <w:color w:val="FF0000"/>
              </w:rPr>
              <w:t>18.7</w:t>
            </w:r>
          </w:p>
        </w:tc>
        <w:tc>
          <w:tcPr>
            <w:tcW w:w="998" w:type="dxa"/>
            <w:vAlign w:val="center"/>
          </w:tcPr>
          <w:p w:rsidR="00FE0A14" w:rsidRDefault="00295AF2" w:rsidP="00993868">
            <w:pPr>
              <w:jc w:val="center"/>
            </w:pPr>
            <w:r>
              <w:t>82</w:t>
            </w:r>
          </w:p>
        </w:tc>
        <w:tc>
          <w:tcPr>
            <w:tcW w:w="1116" w:type="dxa"/>
            <w:vAlign w:val="center"/>
          </w:tcPr>
          <w:p w:rsidR="00FE0A14" w:rsidRDefault="00295AF2" w:rsidP="00993868">
            <w:pPr>
              <w:jc w:val="center"/>
            </w:pPr>
            <w:r>
              <w:t>23h50min</w:t>
            </w:r>
          </w:p>
        </w:tc>
        <w:tc>
          <w:tcPr>
            <w:tcW w:w="1301" w:type="dxa"/>
            <w:vAlign w:val="center"/>
          </w:tcPr>
          <w:p w:rsidR="00FE0A14" w:rsidRDefault="00D537AC" w:rsidP="00993868">
            <w:pPr>
              <w:jc w:val="center"/>
            </w:pPr>
            <w:r w:rsidRPr="00A01D11">
              <w:rPr>
                <w:color w:val="FF0000"/>
              </w:rPr>
              <w:t>17.4</w:t>
            </w:r>
          </w:p>
        </w:tc>
        <w:tc>
          <w:tcPr>
            <w:tcW w:w="998" w:type="dxa"/>
            <w:vAlign w:val="center"/>
          </w:tcPr>
          <w:p w:rsidR="00FE0A14" w:rsidRDefault="00FA09F0" w:rsidP="00993868">
            <w:pPr>
              <w:jc w:val="center"/>
            </w:pPr>
            <w:r>
              <w:t>-</w:t>
            </w:r>
          </w:p>
        </w:tc>
        <w:tc>
          <w:tcPr>
            <w:tcW w:w="1005" w:type="dxa"/>
            <w:vAlign w:val="center"/>
          </w:tcPr>
          <w:p w:rsidR="00FE0A14" w:rsidRDefault="00FA09F0" w:rsidP="00993868">
            <w:pPr>
              <w:jc w:val="center"/>
            </w:pPr>
            <w:r>
              <w:t>-</w:t>
            </w:r>
          </w:p>
        </w:tc>
        <w:tc>
          <w:tcPr>
            <w:tcW w:w="1301" w:type="dxa"/>
            <w:vAlign w:val="center"/>
          </w:tcPr>
          <w:p w:rsidR="00FE0A14" w:rsidRDefault="00FA09F0" w:rsidP="00F94E4C">
            <w:pPr>
              <w:keepNext/>
              <w:jc w:val="center"/>
            </w:pPr>
            <w:r>
              <w:t>-</w:t>
            </w:r>
            <w:commentRangeEnd w:id="359"/>
            <w:r w:rsidR="00D325C9">
              <w:rPr>
                <w:rStyle w:val="Marquedecommentaire"/>
                <w:lang w:val="x-none"/>
              </w:rPr>
              <w:commentReference w:id="359"/>
            </w:r>
          </w:p>
        </w:tc>
      </w:tr>
    </w:tbl>
    <w:p w:rsidR="00993868" w:rsidRPr="00F94E4C" w:rsidRDefault="00F94E4C" w:rsidP="00F94E4C">
      <w:pPr>
        <w:pStyle w:val="Lgende"/>
        <w:rPr>
          <w:lang w:val="fr-FR"/>
        </w:rPr>
      </w:pPr>
      <w:bookmarkStart w:id="360" w:name="_Toc425429870"/>
      <w:r>
        <w:t xml:space="preserve">Tableau </w:t>
      </w:r>
      <w:r w:rsidR="00910827">
        <w:fldChar w:fldCharType="begin"/>
      </w:r>
      <w:r w:rsidR="00910827">
        <w:instrText xml:space="preserve"> SEQ Tableau \* ARABIC </w:instrText>
      </w:r>
      <w:r w:rsidR="00910827">
        <w:fldChar w:fldCharType="separate"/>
      </w:r>
      <w:r w:rsidR="00846588">
        <w:rPr>
          <w:noProof/>
        </w:rPr>
        <w:t>16</w:t>
      </w:r>
      <w:r w:rsidR="00910827">
        <w:rPr>
          <w:noProof/>
        </w:rPr>
        <w:fldChar w:fldCharType="end"/>
      </w:r>
      <w:r>
        <w:rPr>
          <w:lang w:val="fr-FR"/>
        </w:rPr>
        <w:t xml:space="preserve"> – </w:t>
      </w:r>
      <w:r w:rsidR="00344C84">
        <w:rPr>
          <w:lang w:val="fr-FR"/>
        </w:rPr>
        <w:t>Coût en temps de calcul des deux solveurs dans l’optimisation d</w:t>
      </w:r>
      <w:r w:rsidR="00AF404A">
        <w:rPr>
          <w:lang w:val="fr-FR"/>
        </w:rPr>
        <w:t>e la sellette</w:t>
      </w:r>
      <w:bookmarkEnd w:id="360"/>
    </w:p>
    <w:p w:rsidR="00985262" w:rsidRDefault="00985262" w:rsidP="00CE715D"/>
    <w:p w:rsidR="00330D57" w:rsidRDefault="00EF2EB7" w:rsidP="00CE715D">
      <w:r>
        <w:t xml:space="preserve">Il est étonnant de remarquer </w:t>
      </w:r>
      <w:r w:rsidR="009F2010">
        <w:t xml:space="preserve">que la vitesse de calcul de Tosca Structure a été dans le même ordre de grandeur que pour le cas du volant moteur, c’est-à-dire autour de </w:t>
      </w:r>
      <w:r w:rsidR="009F2010" w:rsidRPr="009F2010">
        <w:rPr>
          <w:b/>
        </w:rPr>
        <w:t>17 min</w:t>
      </w:r>
      <w:r w:rsidR="009F2010">
        <w:rPr>
          <w:b/>
        </w:rPr>
        <w:t>/itération</w:t>
      </w:r>
      <w:r w:rsidR="009F2010">
        <w:t xml:space="preserve">, tandis qu’OptiStruct est passé d’une vitesse similaire à environ </w:t>
      </w:r>
      <w:r w:rsidR="009F2010" w:rsidRPr="009F2010">
        <w:rPr>
          <w:b/>
        </w:rPr>
        <w:t>4 min</w:t>
      </w:r>
      <w:r w:rsidR="009F2010">
        <w:rPr>
          <w:b/>
        </w:rPr>
        <w:t>/itération</w:t>
      </w:r>
      <w:r w:rsidR="009F2010">
        <w:t>.</w:t>
      </w:r>
      <w:r w:rsidR="00B24E71">
        <w:t xml:space="preserve"> </w:t>
      </w:r>
      <w:r w:rsidR="00015D6A">
        <w:t xml:space="preserve">Une explication serait </w:t>
      </w:r>
      <w:r w:rsidR="00B24E71">
        <w:t>que ce dernier gère</w:t>
      </w:r>
      <w:r w:rsidR="00015D6A">
        <w:t>rait</w:t>
      </w:r>
      <w:r w:rsidR="00B24E71">
        <w:t xml:space="preserve"> mieux les conditions de </w:t>
      </w:r>
      <w:r w:rsidR="00DC665D">
        <w:t xml:space="preserve">double </w:t>
      </w:r>
      <w:r w:rsidR="00B24E71">
        <w:t>symétrie et de double démoulage</w:t>
      </w:r>
      <w:r w:rsidR="009919FD">
        <w:t>.</w:t>
      </w:r>
      <w:r w:rsidR="00624D11">
        <w:t xml:space="preserve"> Ou alors, </w:t>
      </w:r>
      <w:r w:rsidR="00DC665D">
        <w:t>la différence viendrait des algorithmes employé</w:t>
      </w:r>
      <w:r w:rsidR="00ED22F7">
        <w:t>s par les deux solveurs, mais alors la question serait de savoir pourquoi ne pas avoir obtenu un tel écart sur le cas du volant moteur, où les algorithmes étaient déjà différents.</w:t>
      </w:r>
    </w:p>
    <w:p w:rsidR="001E0D85" w:rsidRDefault="001E0D85" w:rsidP="00CE715D"/>
    <w:p w:rsidR="00BF4391" w:rsidRDefault="00326D13" w:rsidP="00CE715D">
      <w:r>
        <w:t>Ce qu’il est possible de conclure, cependant, est qu’OptiStruct a convergé, certes en une itération en plus, mais beaucoup plus rapidement</w:t>
      </w:r>
      <w:r w:rsidR="003D3154">
        <w:t xml:space="preserve"> que Tosca Structure</w:t>
      </w:r>
      <w:r>
        <w:t>, vers une solution</w:t>
      </w:r>
      <w:r w:rsidR="003D3154">
        <w:t xml:space="preserve"> plus viable que celle trouvée</w:t>
      </w:r>
      <w:r w:rsidR="00ED67B3">
        <w:t xml:space="preserve"> par ce dernier solveur.</w:t>
      </w:r>
    </w:p>
    <w:p w:rsidR="00BF4391" w:rsidRDefault="00BF4391" w:rsidP="00CE715D"/>
    <w:p w:rsidR="00587081" w:rsidRDefault="00BF4391" w:rsidP="00CE715D">
      <w:r>
        <w:t>Les calculs effectués sur les deux sellettes optimisées ont permis de faire sortir OptiStruct du lot et de préférer son modèle pour l’usinage. Mais malgré cela, il faut se rendre compte qu’il ne suffit pas de concevoir, mais aussi d’échanger avec une équipe, le client, le</w:t>
      </w:r>
      <w:r w:rsidR="00A02026">
        <w:t xml:space="preserve"> fabricant, et de faire des compromis.</w:t>
      </w:r>
    </w:p>
    <w:p w:rsidR="00587081" w:rsidRDefault="00587081" w:rsidP="00CE715D"/>
    <w:p w:rsidR="001E0D85" w:rsidRDefault="00587081" w:rsidP="00CE715D">
      <w:r>
        <w:t>Dans notre cas,</w:t>
      </w:r>
      <w:r w:rsidR="003D3154">
        <w:t xml:space="preserve"> </w:t>
      </w:r>
      <w:r w:rsidR="00065A3C">
        <w:t>les compromis ce sont avéré</w:t>
      </w:r>
      <w:ins w:id="361" w:author="Alexandre ROSCHEWITZ" w:date="2015-07-28T10:42:00Z">
        <w:r w:rsidR="00D325C9">
          <w:t>s</w:t>
        </w:r>
      </w:ins>
      <w:r w:rsidR="00065A3C">
        <w:t xml:space="preserve"> être </w:t>
      </w:r>
      <w:del w:id="362" w:author="Alexandre ROSCHEWITZ" w:date="2015-07-28T10:42:00Z">
        <w:r w:rsidR="00065A3C" w:rsidDel="00D325C9">
          <w:delText>des avantages au contraire</w:delText>
        </w:r>
      </w:del>
      <w:ins w:id="363" w:author="Alexandre ROSCHEWITZ" w:date="2015-07-28T10:42:00Z">
        <w:r w:rsidR="00D325C9">
          <w:t>avantageux</w:t>
        </w:r>
      </w:ins>
      <w:r w:rsidR="00065A3C">
        <w:t>, tant la solution finale</w:t>
      </w:r>
      <w:del w:id="364" w:author="Alexandre ROSCHEWITZ" w:date="2015-07-28T10:42:00Z">
        <w:r w:rsidR="00065A3C" w:rsidDel="00D325C9">
          <w:delText>s</w:delText>
        </w:r>
      </w:del>
      <w:r w:rsidR="00065A3C">
        <w:t xml:space="preserve"> correspond mieux aux attentes du client que les deux premières.</w:t>
      </w:r>
      <w:r w:rsidR="003F0EC1">
        <w:t xml:space="preserve"> Le modèle est ainsi </w:t>
      </w:r>
      <w:r w:rsidR="003F0EC1" w:rsidRPr="003F0EC1">
        <w:rPr>
          <w:b/>
        </w:rPr>
        <w:t>usinable</w:t>
      </w:r>
      <w:r w:rsidR="003F0EC1">
        <w:t xml:space="preserve"> </w:t>
      </w:r>
      <w:r w:rsidR="005D1144">
        <w:t xml:space="preserve">et </w:t>
      </w:r>
      <w:r w:rsidR="009427D4">
        <w:t xml:space="preserve">optimisé pour </w:t>
      </w:r>
      <w:r w:rsidR="005C5E5D">
        <w:t>son utilisation</w:t>
      </w:r>
      <w:r w:rsidR="009427D4">
        <w:t>.</w:t>
      </w:r>
    </w:p>
    <w:p w:rsidR="00432503" w:rsidRDefault="00432503" w:rsidP="00CE715D"/>
    <w:p w:rsidR="00432503" w:rsidRPr="003F0EC1" w:rsidRDefault="00145692" w:rsidP="00CE715D">
      <w:r>
        <w:t xml:space="preserve">Les deux études précédentes faites sur le volant moteur et la sellette </w:t>
      </w:r>
      <w:del w:id="365" w:author="Alexandre ROSCHEWITZ" w:date="2015-07-28T10:46:00Z">
        <w:r w:rsidDel="009B5C36">
          <w:delText>ayant</w:delText>
        </w:r>
        <w:r w:rsidR="00420572" w:rsidDel="009B5C36">
          <w:delText xml:space="preserve"> </w:delText>
        </w:r>
      </w:del>
      <w:ins w:id="366" w:author="Alexandre ROSCHEWITZ" w:date="2015-07-28T10:46:00Z">
        <w:r w:rsidR="009B5C36">
          <w:t xml:space="preserve">ont </w:t>
        </w:r>
      </w:ins>
      <w:r w:rsidR="00420572">
        <w:t xml:space="preserve">constitué deux cas industriels </w:t>
      </w:r>
      <w:del w:id="367" w:author="Alexandre ROSCHEWITZ" w:date="2015-07-28T10:46:00Z">
        <w:r w:rsidR="00420572" w:rsidDel="009B5C36">
          <w:delText>où la limite en temps n’était pas clairement fixée</w:delText>
        </w:r>
      </w:del>
      <w:ins w:id="368" w:author="Alexandre ROSCHEWITZ" w:date="2015-07-28T10:46:00Z">
        <w:r w:rsidR="009B5C36">
          <w:t>sans contraintes de délais.</w:t>
        </w:r>
      </w:ins>
      <w:del w:id="369" w:author="Alexandre ROSCHEWITZ" w:date="2015-07-28T10:46:00Z">
        <w:r w:rsidR="00420572" w:rsidDel="009B5C36">
          <w:delText>,</w:delText>
        </w:r>
      </w:del>
      <w:r w:rsidR="00420572">
        <w:t xml:space="preserve"> </w:t>
      </w:r>
      <w:ins w:id="370" w:author="Alexandre ROSCHEWITZ" w:date="2015-07-28T10:46:00Z">
        <w:r w:rsidR="009B5C36">
          <w:t xml:space="preserve">Cependant </w:t>
        </w:r>
      </w:ins>
      <w:del w:id="371" w:author="Alexandre ROSCHEWITZ" w:date="2015-07-28T10:46:00Z">
        <w:r w:rsidR="00420572" w:rsidDel="009B5C36">
          <w:delText xml:space="preserve">il m’a été donné de </w:delText>
        </w:r>
      </w:del>
      <w:ins w:id="372" w:author="Alexandre ROSCHEWITZ" w:date="2015-07-28T10:46:00Z">
        <w:r w:rsidR="009B5C36">
          <w:t xml:space="preserve">j’ai pu </w:t>
        </w:r>
      </w:ins>
      <w:r w:rsidR="00420572">
        <w:t xml:space="preserve">travailler sur deux autres cas </w:t>
      </w:r>
      <w:del w:id="373" w:author="Alexandre ROSCHEWITZ" w:date="2015-07-28T10:46:00Z">
        <w:r w:rsidR="00420572" w:rsidDel="009B5C36">
          <w:delText>mais dans un certain temps imparti.</w:delText>
        </w:r>
      </w:del>
      <w:ins w:id="374" w:author="Alexandre ROSCHEWITZ" w:date="2015-07-28T10:46:00Z">
        <w:r w:rsidR="009B5C36">
          <w:t xml:space="preserve">avec un délai </w:t>
        </w:r>
      </w:ins>
      <w:ins w:id="375" w:author="Alexandre ROSCHEWITZ" w:date="2015-07-28T10:47:00Z">
        <w:r w:rsidR="009B5C36">
          <w:t>limité</w:t>
        </w:r>
      </w:ins>
      <w:ins w:id="376" w:author="Alexandre ROSCHEWITZ" w:date="2015-07-28T10:46:00Z">
        <w:r w:rsidR="009B5C36">
          <w:t>.</w:t>
        </w:r>
      </w:ins>
    </w:p>
    <w:p w:rsidR="00330D57" w:rsidRDefault="00330D57" w:rsidP="00CE715D"/>
    <w:p w:rsidR="00730154" w:rsidRDefault="00F1083C" w:rsidP="003E548E">
      <w:pPr>
        <w:pStyle w:val="Titre1"/>
        <w:rPr>
          <w:lang w:val="fr-FR"/>
        </w:rPr>
      </w:pPr>
      <w:bookmarkStart w:id="377" w:name="_Toc425429977"/>
      <w:r>
        <w:rPr>
          <w:lang w:val="fr-FR"/>
        </w:rPr>
        <w:t>CORNIERES ET GOUJONS</w:t>
      </w:r>
      <w:bookmarkEnd w:id="377"/>
    </w:p>
    <w:p w:rsidR="00A767D0" w:rsidRDefault="00824AAD" w:rsidP="00993743">
      <w:pPr>
        <w:rPr>
          <w:lang w:eastAsia="x-none"/>
        </w:rPr>
      </w:pPr>
      <w:r>
        <w:rPr>
          <w:lang w:eastAsia="x-none"/>
        </w:rPr>
        <w:t>Le premier des deux cas industriels à temps imparti qui a été traité est celui des cornières et goujons de poutres</w:t>
      </w:r>
      <w:r w:rsidR="00E42FE9">
        <w:rPr>
          <w:lang w:eastAsia="x-none"/>
        </w:rPr>
        <w:t xml:space="preserve"> en I</w:t>
      </w:r>
      <w:r>
        <w:rPr>
          <w:lang w:eastAsia="x-none"/>
        </w:rPr>
        <w:t>.</w:t>
      </w:r>
      <w:r w:rsidR="00DE365B">
        <w:rPr>
          <w:lang w:eastAsia="x-none"/>
        </w:rPr>
        <w:t xml:space="preserve"> Il est constitué</w:t>
      </w:r>
      <w:r w:rsidR="004456DF">
        <w:rPr>
          <w:lang w:eastAsia="x-none"/>
        </w:rPr>
        <w:t xml:space="preserve"> de quatre struct</w:t>
      </w:r>
      <w:r w:rsidR="00C0369C">
        <w:rPr>
          <w:lang w:eastAsia="x-none"/>
        </w:rPr>
        <w:t>ures de poutres porteuse-portée, reliées par des cornières ou de</w:t>
      </w:r>
      <w:r w:rsidR="00C12E26">
        <w:rPr>
          <w:lang w:eastAsia="x-none"/>
        </w:rPr>
        <w:t>s</w:t>
      </w:r>
      <w:r w:rsidR="00C0369C">
        <w:rPr>
          <w:lang w:eastAsia="x-none"/>
        </w:rPr>
        <w:t xml:space="preserve"> goujons.</w:t>
      </w:r>
    </w:p>
    <w:p w:rsidR="00A767D0" w:rsidRDefault="00A767D0" w:rsidP="00993743">
      <w:pPr>
        <w:rPr>
          <w:lang w:eastAsia="x-none"/>
        </w:rPr>
      </w:pPr>
    </w:p>
    <w:p w:rsidR="00A767D0" w:rsidRDefault="00A767D0" w:rsidP="00993743">
      <w:pPr>
        <w:rPr>
          <w:lang w:eastAsia="x-none"/>
        </w:rPr>
      </w:pPr>
      <w:r>
        <w:rPr>
          <w:lang w:eastAsia="x-none"/>
        </w:rPr>
        <w:t>L’étude a été faite uniquement sur le solveur OptiStruct car Tosca Structure n’a pas été disponible durant cette période.</w:t>
      </w:r>
    </w:p>
    <w:p w:rsidR="00C82760" w:rsidRDefault="00C82760" w:rsidP="00993743">
      <w:pPr>
        <w:rPr>
          <w:lang w:eastAsia="x-none"/>
        </w:rPr>
      </w:pPr>
    </w:p>
    <w:p w:rsidR="00165E59" w:rsidRDefault="0094658C" w:rsidP="00165E59">
      <w:pPr>
        <w:rPr>
          <w:lang w:eastAsia="x-none"/>
        </w:rPr>
      </w:pPr>
      <w:r>
        <w:rPr>
          <w:lang w:eastAsia="x-none"/>
        </w:rPr>
        <w:t>L’inconvénient avec ce type de structures est que, souvent, les masses mises en jeu sont importantes, ce qui implique des efforts aux raccords entre les poutres très importants.</w:t>
      </w:r>
      <w:r w:rsidR="00005E05">
        <w:rPr>
          <w:lang w:eastAsia="x-none"/>
        </w:rPr>
        <w:t xml:space="preserve"> </w:t>
      </w:r>
      <w:r w:rsidR="00FF5396">
        <w:rPr>
          <w:lang w:eastAsia="x-none"/>
        </w:rPr>
        <w:t>Dans notre cas, les cornières et les poutres portées sont celles qui subissent de fortes contraintes, et sont donc à optimiser.</w:t>
      </w:r>
    </w:p>
    <w:p w:rsidR="00165E59" w:rsidRDefault="00165E59" w:rsidP="00165E59">
      <w:pPr>
        <w:pStyle w:val="Titre2"/>
        <w:rPr>
          <w:lang w:val="fr-FR"/>
        </w:rPr>
      </w:pPr>
      <w:bookmarkStart w:id="378" w:name="_Toc425429978"/>
      <w:r>
        <w:rPr>
          <w:lang w:val="fr-FR"/>
        </w:rPr>
        <w:t>Modèle</w:t>
      </w:r>
      <w:r w:rsidR="00374621">
        <w:rPr>
          <w:lang w:val="fr-FR"/>
        </w:rPr>
        <w:t>s</w:t>
      </w:r>
      <w:bookmarkEnd w:id="378"/>
    </w:p>
    <w:p w:rsidR="00FE70E4" w:rsidRPr="00FE70E4" w:rsidRDefault="00FE70E4" w:rsidP="00FE70E4">
      <w:pPr>
        <w:rPr>
          <w:lang w:eastAsia="x-none"/>
        </w:rPr>
      </w:pPr>
      <w:r>
        <w:rPr>
          <w:lang w:eastAsia="x-none"/>
        </w:rPr>
        <w:t>Sur les quatre structures, deux comportent des cornières et les deux autres des goujons.</w:t>
      </w:r>
    </w:p>
    <w:p w:rsidR="006E6D21" w:rsidRDefault="001F400E" w:rsidP="001F400E">
      <w:pPr>
        <w:pStyle w:val="Titre3"/>
        <w:rPr>
          <w:lang w:val="fr-FR"/>
        </w:rPr>
      </w:pPr>
      <w:bookmarkStart w:id="379" w:name="_Toc425429979"/>
      <w:r>
        <w:rPr>
          <w:lang w:val="fr-FR"/>
        </w:rPr>
        <w:t>Géométries</w:t>
      </w:r>
      <w:bookmarkEnd w:id="379"/>
    </w:p>
    <w:p w:rsidR="009D1440" w:rsidRDefault="009D1440" w:rsidP="002D6018">
      <w:pPr>
        <w:rPr>
          <w:noProof/>
          <w:lang w:eastAsia="fr-FR"/>
        </w:rPr>
      </w:pPr>
    </w:p>
    <w:p w:rsidR="00A843A8" w:rsidRDefault="009D1440" w:rsidP="00A843A8">
      <w:pPr>
        <w:keepNext/>
      </w:pPr>
      <w:r>
        <w:rPr>
          <w:noProof/>
          <w:lang w:eastAsia="fr-FR"/>
        </w:rPr>
        <w:drawing>
          <wp:inline distT="0" distB="0" distL="0" distR="0" wp14:anchorId="1D666F3C" wp14:editId="7DC61D72">
            <wp:extent cx="6120765" cy="2945765"/>
            <wp:effectExtent l="0" t="0" r="0" b="6985"/>
            <wp:docPr id="43013" name="Image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png"/>
                    <pic:cNvPicPr/>
                  </pic:nvPicPr>
                  <pic:blipFill>
                    <a:blip r:embed="rId62">
                      <a:extLst>
                        <a:ext uri="{28A0092B-C50C-407E-A947-70E740481C1C}">
                          <a14:useLocalDpi xmlns:a14="http://schemas.microsoft.com/office/drawing/2010/main" val="0"/>
                        </a:ext>
                      </a:extLst>
                    </a:blip>
                    <a:stretch>
                      <a:fillRect/>
                    </a:stretch>
                  </pic:blipFill>
                  <pic:spPr>
                    <a:xfrm>
                      <a:off x="0" y="0"/>
                      <a:ext cx="6120765" cy="2945765"/>
                    </a:xfrm>
                    <a:prstGeom prst="rect">
                      <a:avLst/>
                    </a:prstGeom>
                  </pic:spPr>
                </pic:pic>
              </a:graphicData>
            </a:graphic>
          </wp:inline>
        </w:drawing>
      </w:r>
    </w:p>
    <w:p w:rsidR="009D1440" w:rsidRDefault="00A843A8" w:rsidP="00A843A8">
      <w:pPr>
        <w:pStyle w:val="Lgende"/>
        <w:rPr>
          <w:lang w:val="fr-FR"/>
        </w:rPr>
      </w:pPr>
      <w:bookmarkStart w:id="380" w:name="_Ref425157186"/>
      <w:bookmarkStart w:id="381" w:name="_Toc425429899"/>
      <w:r>
        <w:t xml:space="preserve">Figure </w:t>
      </w:r>
      <w:r w:rsidR="00910827">
        <w:fldChar w:fldCharType="begin"/>
      </w:r>
      <w:r w:rsidR="00910827">
        <w:instrText xml:space="preserve"> SEQ Figure \* ARABIC </w:instrText>
      </w:r>
      <w:r w:rsidR="00910827">
        <w:fldChar w:fldCharType="separate"/>
      </w:r>
      <w:r w:rsidR="00C718B4">
        <w:rPr>
          <w:noProof/>
        </w:rPr>
        <w:t>24</w:t>
      </w:r>
      <w:r w:rsidR="00910827">
        <w:rPr>
          <w:noProof/>
        </w:rPr>
        <w:fldChar w:fldCharType="end"/>
      </w:r>
      <w:bookmarkEnd w:id="380"/>
      <w:r w:rsidR="00791162">
        <w:rPr>
          <w:lang w:val="fr-FR"/>
        </w:rPr>
        <w:t xml:space="preserve"> – Modèles des poutres et raccords</w:t>
      </w:r>
      <w:r w:rsidR="00491303">
        <w:rPr>
          <w:lang w:val="fr-FR"/>
        </w:rPr>
        <w:t xml:space="preserve"> </w:t>
      </w:r>
      <w:r w:rsidR="00791162">
        <w:rPr>
          <w:lang w:val="fr-FR"/>
        </w:rPr>
        <w:t>étudiés</w:t>
      </w:r>
      <w:bookmarkEnd w:id="381"/>
    </w:p>
    <w:p w:rsidR="00A914E9" w:rsidRPr="00A914E9" w:rsidRDefault="00A914E9" w:rsidP="00A914E9">
      <w:pPr>
        <w:jc w:val="center"/>
        <w:rPr>
          <w:sz w:val="20"/>
        </w:rPr>
      </w:pPr>
    </w:p>
    <w:p w:rsidR="00E97A72" w:rsidRDefault="00D572D7" w:rsidP="002D6018">
      <w:pPr>
        <w:rPr>
          <w:noProof/>
          <w:lang w:eastAsia="fr-FR"/>
        </w:rPr>
      </w:pPr>
      <w:r>
        <w:rPr>
          <w:noProof/>
          <w:lang w:eastAsia="fr-FR"/>
        </w:rPr>
        <w:t xml:space="preserve">A gauche, </w:t>
      </w:r>
      <w:r>
        <w:rPr>
          <w:noProof/>
          <w:lang w:eastAsia="fr-FR"/>
        </w:rPr>
        <w:fldChar w:fldCharType="begin"/>
      </w:r>
      <w:r>
        <w:rPr>
          <w:noProof/>
          <w:lang w:eastAsia="fr-FR"/>
        </w:rPr>
        <w:instrText xml:space="preserve"> REF _Ref425157186 \h </w:instrText>
      </w:r>
      <w:r>
        <w:rPr>
          <w:noProof/>
          <w:lang w:eastAsia="fr-FR"/>
        </w:rPr>
      </w:r>
      <w:r>
        <w:rPr>
          <w:noProof/>
          <w:lang w:eastAsia="fr-FR"/>
        </w:rPr>
        <w:fldChar w:fldCharType="separate"/>
      </w:r>
      <w:r w:rsidR="00CB7728">
        <w:t xml:space="preserve">Figure </w:t>
      </w:r>
      <w:r w:rsidR="00CB7728">
        <w:rPr>
          <w:noProof/>
        </w:rPr>
        <w:t>24</w:t>
      </w:r>
      <w:r>
        <w:rPr>
          <w:noProof/>
          <w:lang w:eastAsia="fr-FR"/>
        </w:rPr>
        <w:fldChar w:fldCharType="end"/>
      </w:r>
      <w:r>
        <w:rPr>
          <w:noProof/>
          <w:lang w:eastAsia="fr-FR"/>
        </w:rPr>
        <w:t>, les deux cornières, C1 en hau</w:t>
      </w:r>
      <w:r w:rsidR="008A62AF">
        <w:rPr>
          <w:noProof/>
          <w:lang w:eastAsia="fr-FR"/>
        </w:rPr>
        <w:t>t</w:t>
      </w:r>
      <w:r>
        <w:rPr>
          <w:noProof/>
          <w:lang w:eastAsia="fr-FR"/>
        </w:rPr>
        <w:t xml:space="preserve"> et C2 en bas, et à droite les deux goujons, G1 en haut et G2 en bas.</w:t>
      </w:r>
    </w:p>
    <w:p w:rsidR="00E97A72" w:rsidRDefault="00E97A72" w:rsidP="002D6018">
      <w:pPr>
        <w:rPr>
          <w:noProof/>
          <w:lang w:eastAsia="fr-FR"/>
        </w:rPr>
      </w:pPr>
    </w:p>
    <w:p w:rsidR="009D1440" w:rsidRDefault="00DA717A" w:rsidP="002D6018">
      <w:pPr>
        <w:rPr>
          <w:noProof/>
          <w:lang w:eastAsia="fr-FR"/>
        </w:rPr>
      </w:pPr>
      <w:r>
        <w:rPr>
          <w:noProof/>
          <w:lang w:eastAsia="fr-FR"/>
        </w:rPr>
        <w:t>Pour les quatre structures, en rose l’âme de la poutre porteuse, en bleu ses semelles, en gris l’âme de la poutre portée, en orange ses semelles, en jaune la cornière/le goujon</w:t>
      </w:r>
      <w:r w:rsidR="00B1004B">
        <w:rPr>
          <w:noProof/>
          <w:lang w:eastAsia="fr-FR"/>
        </w:rPr>
        <w:t>, et enfin en rouge les éléments rigides qui relient les raccords aux poutres, simulant ainsi les vis.</w:t>
      </w:r>
    </w:p>
    <w:p w:rsidR="00D26994" w:rsidRDefault="00D26994" w:rsidP="002D6018">
      <w:pPr>
        <w:rPr>
          <w:noProof/>
          <w:lang w:eastAsia="fr-FR"/>
        </w:rPr>
      </w:pPr>
    </w:p>
    <w:p w:rsidR="00D26994" w:rsidRDefault="00953BBE" w:rsidP="002D6018">
      <w:pPr>
        <w:rPr>
          <w:noProof/>
          <w:lang w:eastAsia="fr-FR"/>
        </w:rPr>
      </w:pPr>
      <w:r>
        <w:rPr>
          <w:noProof/>
          <w:lang w:eastAsia="fr-FR"/>
        </w:rPr>
        <w:t xml:space="preserve">C1, C2 et G2 sont symétriques par rapport aux âmes respectives des poutres portées, i.e. il existe la même structure de l’autre côté, non visible sur la </w:t>
      </w:r>
      <w:r>
        <w:rPr>
          <w:noProof/>
          <w:lang w:eastAsia="fr-FR"/>
        </w:rPr>
        <w:fldChar w:fldCharType="begin"/>
      </w:r>
      <w:r>
        <w:rPr>
          <w:noProof/>
          <w:lang w:eastAsia="fr-FR"/>
        </w:rPr>
        <w:instrText xml:space="preserve"> REF _Ref425157186 \h </w:instrText>
      </w:r>
      <w:r>
        <w:rPr>
          <w:noProof/>
          <w:lang w:eastAsia="fr-FR"/>
        </w:rPr>
      </w:r>
      <w:r>
        <w:rPr>
          <w:noProof/>
          <w:lang w:eastAsia="fr-FR"/>
        </w:rPr>
        <w:fldChar w:fldCharType="separate"/>
      </w:r>
      <w:r w:rsidR="00CB7728">
        <w:t xml:space="preserve">Figure </w:t>
      </w:r>
      <w:r w:rsidR="00CB7728">
        <w:rPr>
          <w:noProof/>
        </w:rPr>
        <w:t>24</w:t>
      </w:r>
      <w:r>
        <w:rPr>
          <w:noProof/>
          <w:lang w:eastAsia="fr-FR"/>
        </w:rPr>
        <w:fldChar w:fldCharType="end"/>
      </w:r>
      <w:r w:rsidR="008E433B">
        <w:rPr>
          <w:noProof/>
          <w:lang w:eastAsia="fr-FR"/>
        </w:rPr>
        <w:t>, ce qui n’est pas le cas de G1. Ces conditions de symétrie</w:t>
      </w:r>
      <w:r w:rsidR="00D14756">
        <w:rPr>
          <w:noProof/>
          <w:lang w:eastAsia="fr-FR"/>
        </w:rPr>
        <w:t xml:space="preserve"> sont imposées pour des raisons d’accessibilité aux structures.</w:t>
      </w:r>
    </w:p>
    <w:p w:rsidR="001F400E" w:rsidRDefault="001F400E" w:rsidP="001F400E">
      <w:pPr>
        <w:pStyle w:val="Titre3"/>
        <w:rPr>
          <w:lang w:val="fr-FR"/>
        </w:rPr>
      </w:pPr>
      <w:bookmarkStart w:id="382" w:name="_Toc425429980"/>
      <w:r>
        <w:rPr>
          <w:lang w:val="fr-FR"/>
        </w:rPr>
        <w:t>Maillages</w:t>
      </w:r>
      <w:bookmarkEnd w:id="382"/>
    </w:p>
    <w:p w:rsidR="008E492E" w:rsidRPr="00C06FDD" w:rsidRDefault="008A62AF" w:rsidP="008E492E">
      <w:r>
        <w:t>Les poutres étant des structures que l’on peut considérer à coques minces, et de par leur géométrie</w:t>
      </w:r>
      <w:r w:rsidR="009B24C5">
        <w:t xml:space="preserve"> simple, elles ont été maillées par des éléments quadrangulaires</w:t>
      </w:r>
      <w:del w:id="383" w:author="Alexandre ROSCHEWITZ" w:date="2015-07-28T10:56:00Z">
        <w:r w:rsidR="009B24C5" w:rsidDel="00FB2A5B">
          <w:delText xml:space="preserve"> </w:delText>
        </w:r>
        <w:r w:rsidR="008B08AA" w:rsidDel="00FB2A5B">
          <w:delText>(quad4)</w:delText>
        </w:r>
      </w:del>
      <w:r w:rsidR="008B08AA">
        <w:t xml:space="preserve"> </w:t>
      </w:r>
      <w:r w:rsidR="009B24C5">
        <w:t>à 4 nœuds</w:t>
      </w:r>
      <w:ins w:id="384" w:author="Alexandre ROSCHEWITZ" w:date="2015-07-28T10:56:00Z">
        <w:r w:rsidR="00FB2A5B">
          <w:t xml:space="preserve"> (CQUAD4)</w:t>
        </w:r>
      </w:ins>
      <w:r w:rsidR="009B24C5">
        <w:t>.</w:t>
      </w:r>
      <w:r w:rsidR="00821FEE">
        <w:t xml:space="preserve"> Le </w:t>
      </w:r>
      <w:r w:rsidR="00AC7809">
        <w:fldChar w:fldCharType="begin"/>
      </w:r>
      <w:r w:rsidR="00AC7809">
        <w:instrText xml:space="preserve"> REF _Ref425165605 \h </w:instrText>
      </w:r>
      <w:r w:rsidR="00AC7809">
        <w:fldChar w:fldCharType="separate"/>
      </w:r>
      <w:r w:rsidR="00CB7728">
        <w:t xml:space="preserve">Tableau </w:t>
      </w:r>
      <w:r w:rsidR="00CB7728">
        <w:rPr>
          <w:noProof/>
        </w:rPr>
        <w:t>17</w:t>
      </w:r>
      <w:r w:rsidR="00AC7809">
        <w:fldChar w:fldCharType="end"/>
      </w:r>
      <w:r w:rsidR="00AC7809">
        <w:t xml:space="preserve"> </w:t>
      </w:r>
      <w:r w:rsidR="00821FEE">
        <w:t>résume les caractéristiques des m</w:t>
      </w:r>
      <w:r w:rsidR="00C06FDD">
        <w:t xml:space="preserve">aillages des quatre assemblages, où </w:t>
      </w:r>
      <w:proofErr w:type="spellStart"/>
      <w:r w:rsidR="00C06FDD" w:rsidRPr="00C06FDD">
        <w:rPr>
          <w:i/>
        </w:rPr>
        <w:t>Ass</w:t>
      </w:r>
      <w:proofErr w:type="spellEnd"/>
      <w:r w:rsidR="00C06FDD" w:rsidRPr="00C06FDD">
        <w:rPr>
          <w:i/>
        </w:rPr>
        <w:t>.</w:t>
      </w:r>
      <w:r w:rsidR="00C06FDD">
        <w:t xml:space="preserve"> désigne l’assemblage en question, </w:t>
      </w:r>
      <w:r w:rsidR="00C06FDD">
        <w:rPr>
          <w:i/>
        </w:rPr>
        <w:t>P</w:t>
      </w:r>
      <w:r w:rsidR="00C06FDD">
        <w:t xml:space="preserve"> la porteuse, et </w:t>
      </w:r>
      <w:r w:rsidR="00C06FDD">
        <w:rPr>
          <w:i/>
        </w:rPr>
        <w:t>p</w:t>
      </w:r>
      <w:r w:rsidR="00C06FDD">
        <w:t xml:space="preserve"> la portée.</w:t>
      </w:r>
    </w:p>
    <w:p w:rsidR="00E16FB5" w:rsidRDefault="00E16FB5" w:rsidP="008E492E"/>
    <w:tbl>
      <w:tblPr>
        <w:tblStyle w:val="Grilledutableau"/>
        <w:tblW w:w="0" w:type="auto"/>
        <w:tblLook w:val="04A0" w:firstRow="1" w:lastRow="0" w:firstColumn="1" w:lastColumn="0" w:noHBand="0" w:noVBand="1"/>
      </w:tblPr>
      <w:tblGrid>
        <w:gridCol w:w="1315"/>
        <w:gridCol w:w="774"/>
        <w:gridCol w:w="774"/>
        <w:gridCol w:w="663"/>
        <w:gridCol w:w="774"/>
        <w:gridCol w:w="774"/>
        <w:gridCol w:w="581"/>
        <w:gridCol w:w="663"/>
        <w:gridCol w:w="663"/>
        <w:gridCol w:w="663"/>
        <w:gridCol w:w="774"/>
        <w:gridCol w:w="774"/>
        <w:gridCol w:w="663"/>
      </w:tblGrid>
      <w:tr w:rsidR="00AD70D7" w:rsidTr="00AD70D7">
        <w:tc>
          <w:tcPr>
            <w:tcW w:w="1315" w:type="dxa"/>
            <w:vMerge w:val="restart"/>
          </w:tcPr>
          <w:p w:rsidR="00AD70D7" w:rsidRDefault="00AD70D7" w:rsidP="008E492E"/>
        </w:tc>
        <w:tc>
          <w:tcPr>
            <w:tcW w:w="2211" w:type="dxa"/>
            <w:gridSpan w:val="3"/>
            <w:vAlign w:val="center"/>
          </w:tcPr>
          <w:p w:rsidR="00AD70D7" w:rsidRDefault="00AD70D7" w:rsidP="000A73D6">
            <w:pPr>
              <w:jc w:val="center"/>
            </w:pPr>
            <w:proofErr w:type="spellStart"/>
            <w:r>
              <w:t>Ass</w:t>
            </w:r>
            <w:proofErr w:type="spellEnd"/>
            <w:r>
              <w:t>. 1</w:t>
            </w:r>
          </w:p>
        </w:tc>
        <w:tc>
          <w:tcPr>
            <w:tcW w:w="2129" w:type="dxa"/>
            <w:gridSpan w:val="3"/>
            <w:vAlign w:val="center"/>
          </w:tcPr>
          <w:p w:rsidR="00AD70D7" w:rsidRDefault="00AD70D7" w:rsidP="000A73D6">
            <w:pPr>
              <w:jc w:val="center"/>
            </w:pPr>
            <w:proofErr w:type="spellStart"/>
            <w:r>
              <w:t>Ass</w:t>
            </w:r>
            <w:proofErr w:type="spellEnd"/>
            <w:r>
              <w:t>. 2</w:t>
            </w:r>
          </w:p>
        </w:tc>
        <w:tc>
          <w:tcPr>
            <w:tcW w:w="1989" w:type="dxa"/>
            <w:gridSpan w:val="3"/>
            <w:vAlign w:val="center"/>
          </w:tcPr>
          <w:p w:rsidR="00AD70D7" w:rsidRDefault="00AD70D7" w:rsidP="000A73D6">
            <w:pPr>
              <w:jc w:val="center"/>
            </w:pPr>
            <w:proofErr w:type="spellStart"/>
            <w:r>
              <w:t>Ass</w:t>
            </w:r>
            <w:proofErr w:type="spellEnd"/>
            <w:r>
              <w:t>. 3</w:t>
            </w:r>
          </w:p>
        </w:tc>
        <w:tc>
          <w:tcPr>
            <w:tcW w:w="2211" w:type="dxa"/>
            <w:gridSpan w:val="3"/>
            <w:vAlign w:val="center"/>
          </w:tcPr>
          <w:p w:rsidR="00AD70D7" w:rsidRDefault="00AD70D7" w:rsidP="000A73D6">
            <w:pPr>
              <w:jc w:val="center"/>
            </w:pPr>
            <w:proofErr w:type="spellStart"/>
            <w:r>
              <w:t>Ass</w:t>
            </w:r>
            <w:proofErr w:type="spellEnd"/>
            <w:r>
              <w:t>. 4</w:t>
            </w:r>
          </w:p>
        </w:tc>
      </w:tr>
      <w:tr w:rsidR="00AD70D7" w:rsidTr="00AD70D7">
        <w:tc>
          <w:tcPr>
            <w:tcW w:w="1315" w:type="dxa"/>
            <w:vMerge/>
          </w:tcPr>
          <w:p w:rsidR="00AD70D7" w:rsidRDefault="00AD70D7" w:rsidP="008E492E"/>
        </w:tc>
        <w:tc>
          <w:tcPr>
            <w:tcW w:w="774" w:type="dxa"/>
            <w:vAlign w:val="center"/>
          </w:tcPr>
          <w:p w:rsidR="00AD70D7" w:rsidRDefault="00AD70D7" w:rsidP="000A73D6">
            <w:pPr>
              <w:jc w:val="center"/>
            </w:pPr>
            <w:r>
              <w:t>P</w:t>
            </w:r>
          </w:p>
        </w:tc>
        <w:tc>
          <w:tcPr>
            <w:tcW w:w="774" w:type="dxa"/>
            <w:vAlign w:val="center"/>
          </w:tcPr>
          <w:p w:rsidR="00AD70D7" w:rsidRDefault="00AD70D7" w:rsidP="000A73D6">
            <w:pPr>
              <w:jc w:val="center"/>
            </w:pPr>
            <w:r>
              <w:t>p</w:t>
            </w:r>
          </w:p>
        </w:tc>
        <w:tc>
          <w:tcPr>
            <w:tcW w:w="663" w:type="dxa"/>
            <w:vAlign w:val="center"/>
          </w:tcPr>
          <w:p w:rsidR="00AD70D7" w:rsidRDefault="00AD70D7" w:rsidP="000A73D6">
            <w:pPr>
              <w:jc w:val="center"/>
            </w:pPr>
            <w:r>
              <w:t>C1</w:t>
            </w:r>
          </w:p>
        </w:tc>
        <w:tc>
          <w:tcPr>
            <w:tcW w:w="774" w:type="dxa"/>
            <w:vAlign w:val="center"/>
          </w:tcPr>
          <w:p w:rsidR="00AD70D7" w:rsidRDefault="00AD70D7" w:rsidP="000A73D6">
            <w:pPr>
              <w:jc w:val="center"/>
            </w:pPr>
            <w:r>
              <w:t>P</w:t>
            </w:r>
          </w:p>
        </w:tc>
        <w:tc>
          <w:tcPr>
            <w:tcW w:w="774" w:type="dxa"/>
            <w:vAlign w:val="center"/>
          </w:tcPr>
          <w:p w:rsidR="00AD70D7" w:rsidRDefault="00AD70D7" w:rsidP="000A73D6">
            <w:pPr>
              <w:jc w:val="center"/>
            </w:pPr>
            <w:r>
              <w:t>p</w:t>
            </w:r>
          </w:p>
        </w:tc>
        <w:tc>
          <w:tcPr>
            <w:tcW w:w="581" w:type="dxa"/>
            <w:vAlign w:val="center"/>
          </w:tcPr>
          <w:p w:rsidR="00AD70D7" w:rsidRDefault="00AD70D7" w:rsidP="000A73D6">
            <w:pPr>
              <w:jc w:val="center"/>
            </w:pPr>
            <w:r>
              <w:t>C2</w:t>
            </w:r>
          </w:p>
        </w:tc>
        <w:tc>
          <w:tcPr>
            <w:tcW w:w="663" w:type="dxa"/>
            <w:vAlign w:val="center"/>
          </w:tcPr>
          <w:p w:rsidR="00AD70D7" w:rsidRDefault="00AD70D7" w:rsidP="000A73D6">
            <w:pPr>
              <w:jc w:val="center"/>
            </w:pPr>
            <w:r>
              <w:t>P</w:t>
            </w:r>
          </w:p>
        </w:tc>
        <w:tc>
          <w:tcPr>
            <w:tcW w:w="663" w:type="dxa"/>
            <w:vAlign w:val="center"/>
          </w:tcPr>
          <w:p w:rsidR="00AD70D7" w:rsidRDefault="00AD70D7" w:rsidP="000A73D6">
            <w:pPr>
              <w:jc w:val="center"/>
            </w:pPr>
            <w:r>
              <w:t>p</w:t>
            </w:r>
          </w:p>
        </w:tc>
        <w:tc>
          <w:tcPr>
            <w:tcW w:w="663" w:type="dxa"/>
            <w:vAlign w:val="center"/>
          </w:tcPr>
          <w:p w:rsidR="00AD70D7" w:rsidRDefault="00AD70D7" w:rsidP="000A73D6">
            <w:pPr>
              <w:jc w:val="center"/>
            </w:pPr>
            <w:r>
              <w:t>G1</w:t>
            </w:r>
          </w:p>
        </w:tc>
        <w:tc>
          <w:tcPr>
            <w:tcW w:w="774" w:type="dxa"/>
            <w:vAlign w:val="center"/>
          </w:tcPr>
          <w:p w:rsidR="00AD70D7" w:rsidRDefault="00AD70D7" w:rsidP="000A73D6">
            <w:pPr>
              <w:jc w:val="center"/>
            </w:pPr>
            <w:r>
              <w:t>P</w:t>
            </w:r>
          </w:p>
        </w:tc>
        <w:tc>
          <w:tcPr>
            <w:tcW w:w="774" w:type="dxa"/>
            <w:vAlign w:val="center"/>
          </w:tcPr>
          <w:p w:rsidR="00AD70D7" w:rsidRDefault="00AD70D7" w:rsidP="000A73D6">
            <w:pPr>
              <w:jc w:val="center"/>
            </w:pPr>
            <w:r>
              <w:t>p</w:t>
            </w:r>
          </w:p>
        </w:tc>
        <w:tc>
          <w:tcPr>
            <w:tcW w:w="663" w:type="dxa"/>
            <w:vAlign w:val="center"/>
          </w:tcPr>
          <w:p w:rsidR="00AD70D7" w:rsidRDefault="00AD70D7" w:rsidP="000A73D6">
            <w:pPr>
              <w:jc w:val="center"/>
            </w:pPr>
            <w:r>
              <w:t>G2</w:t>
            </w:r>
          </w:p>
        </w:tc>
      </w:tr>
      <w:tr w:rsidR="00B47632" w:rsidTr="00AD70D7">
        <w:tc>
          <w:tcPr>
            <w:tcW w:w="1315" w:type="dxa"/>
          </w:tcPr>
          <w:p w:rsidR="00706A31" w:rsidRDefault="00706A31" w:rsidP="001E0132">
            <w:r>
              <w:t>Eléments</w:t>
            </w:r>
          </w:p>
        </w:tc>
        <w:tc>
          <w:tcPr>
            <w:tcW w:w="774" w:type="dxa"/>
            <w:vAlign w:val="center"/>
          </w:tcPr>
          <w:p w:rsidR="00706A31" w:rsidRDefault="00620150" w:rsidP="000A73D6">
            <w:pPr>
              <w:jc w:val="center"/>
            </w:pPr>
            <w:r>
              <w:t>38813</w:t>
            </w:r>
          </w:p>
        </w:tc>
        <w:tc>
          <w:tcPr>
            <w:tcW w:w="774" w:type="dxa"/>
            <w:vAlign w:val="center"/>
          </w:tcPr>
          <w:p w:rsidR="00706A31" w:rsidRDefault="00E41A69" w:rsidP="000A73D6">
            <w:pPr>
              <w:jc w:val="center"/>
            </w:pPr>
            <w:r>
              <w:t>12990</w:t>
            </w:r>
          </w:p>
        </w:tc>
        <w:tc>
          <w:tcPr>
            <w:tcW w:w="663" w:type="dxa"/>
            <w:vAlign w:val="center"/>
          </w:tcPr>
          <w:p w:rsidR="00706A31" w:rsidRDefault="00620150" w:rsidP="000A73D6">
            <w:pPr>
              <w:jc w:val="center"/>
            </w:pPr>
            <w:r>
              <w:t>6328</w:t>
            </w:r>
          </w:p>
        </w:tc>
        <w:tc>
          <w:tcPr>
            <w:tcW w:w="774" w:type="dxa"/>
            <w:vAlign w:val="center"/>
          </w:tcPr>
          <w:p w:rsidR="00706A31" w:rsidRDefault="00380953" w:rsidP="000A73D6">
            <w:pPr>
              <w:jc w:val="center"/>
            </w:pPr>
            <w:r>
              <w:t>14121</w:t>
            </w:r>
          </w:p>
        </w:tc>
        <w:tc>
          <w:tcPr>
            <w:tcW w:w="774" w:type="dxa"/>
            <w:vAlign w:val="center"/>
          </w:tcPr>
          <w:p w:rsidR="00706A31" w:rsidRDefault="00DA0468" w:rsidP="000A73D6">
            <w:pPr>
              <w:jc w:val="center"/>
            </w:pPr>
            <w:r>
              <w:t>15501</w:t>
            </w:r>
          </w:p>
        </w:tc>
        <w:tc>
          <w:tcPr>
            <w:tcW w:w="581" w:type="dxa"/>
            <w:vAlign w:val="center"/>
          </w:tcPr>
          <w:p w:rsidR="00706A31" w:rsidRDefault="00FA1606" w:rsidP="000A73D6">
            <w:pPr>
              <w:jc w:val="center"/>
            </w:pPr>
            <w:r>
              <w:t>703</w:t>
            </w:r>
          </w:p>
        </w:tc>
        <w:tc>
          <w:tcPr>
            <w:tcW w:w="663" w:type="dxa"/>
            <w:vAlign w:val="center"/>
          </w:tcPr>
          <w:p w:rsidR="00706A31" w:rsidRDefault="00453E33" w:rsidP="000A73D6">
            <w:pPr>
              <w:jc w:val="center"/>
            </w:pPr>
            <w:r>
              <w:t>8651</w:t>
            </w:r>
          </w:p>
        </w:tc>
        <w:tc>
          <w:tcPr>
            <w:tcW w:w="663" w:type="dxa"/>
            <w:vAlign w:val="center"/>
          </w:tcPr>
          <w:p w:rsidR="00706A31" w:rsidRDefault="00A438A7" w:rsidP="000A73D6">
            <w:pPr>
              <w:jc w:val="center"/>
            </w:pPr>
            <w:r>
              <w:t>3955</w:t>
            </w:r>
          </w:p>
        </w:tc>
        <w:tc>
          <w:tcPr>
            <w:tcW w:w="663" w:type="dxa"/>
            <w:vAlign w:val="center"/>
          </w:tcPr>
          <w:p w:rsidR="00706A31" w:rsidRDefault="00B47632" w:rsidP="000A73D6">
            <w:pPr>
              <w:jc w:val="center"/>
            </w:pPr>
            <w:r>
              <w:t>1228</w:t>
            </w:r>
          </w:p>
        </w:tc>
        <w:tc>
          <w:tcPr>
            <w:tcW w:w="774" w:type="dxa"/>
            <w:vAlign w:val="center"/>
          </w:tcPr>
          <w:p w:rsidR="00706A31" w:rsidRDefault="006848A7" w:rsidP="000A73D6">
            <w:pPr>
              <w:jc w:val="center"/>
            </w:pPr>
            <w:r>
              <w:t>28494</w:t>
            </w:r>
          </w:p>
        </w:tc>
        <w:tc>
          <w:tcPr>
            <w:tcW w:w="774" w:type="dxa"/>
            <w:vAlign w:val="center"/>
          </w:tcPr>
          <w:p w:rsidR="00706A31" w:rsidRDefault="00E804D5" w:rsidP="000A73D6">
            <w:pPr>
              <w:jc w:val="center"/>
            </w:pPr>
            <w:r>
              <w:t>14091</w:t>
            </w:r>
          </w:p>
        </w:tc>
        <w:tc>
          <w:tcPr>
            <w:tcW w:w="663" w:type="dxa"/>
            <w:vAlign w:val="center"/>
          </w:tcPr>
          <w:p w:rsidR="00706A31" w:rsidRDefault="00C20985" w:rsidP="000A73D6">
            <w:pPr>
              <w:jc w:val="center"/>
            </w:pPr>
            <w:r>
              <w:t>1800</w:t>
            </w:r>
          </w:p>
        </w:tc>
      </w:tr>
      <w:tr w:rsidR="00B47632" w:rsidTr="00AD70D7">
        <w:tc>
          <w:tcPr>
            <w:tcW w:w="1315" w:type="dxa"/>
          </w:tcPr>
          <w:p w:rsidR="00706A31" w:rsidRDefault="00706A31" w:rsidP="008E492E">
            <w:r>
              <w:t>Nœuds</w:t>
            </w:r>
          </w:p>
        </w:tc>
        <w:tc>
          <w:tcPr>
            <w:tcW w:w="774" w:type="dxa"/>
            <w:vAlign w:val="center"/>
          </w:tcPr>
          <w:p w:rsidR="00706A31" w:rsidRDefault="00ED3AF8" w:rsidP="000A73D6">
            <w:pPr>
              <w:jc w:val="center"/>
            </w:pPr>
            <w:r>
              <w:t>39262</w:t>
            </w:r>
          </w:p>
        </w:tc>
        <w:tc>
          <w:tcPr>
            <w:tcW w:w="774" w:type="dxa"/>
            <w:vAlign w:val="center"/>
          </w:tcPr>
          <w:p w:rsidR="00706A31" w:rsidRDefault="000A5D0B" w:rsidP="000A73D6">
            <w:pPr>
              <w:jc w:val="center"/>
            </w:pPr>
            <w:r>
              <w:t>13271</w:t>
            </w:r>
          </w:p>
        </w:tc>
        <w:tc>
          <w:tcPr>
            <w:tcW w:w="663" w:type="dxa"/>
            <w:vAlign w:val="center"/>
          </w:tcPr>
          <w:p w:rsidR="00706A31" w:rsidRDefault="000A5D0B" w:rsidP="000A73D6">
            <w:pPr>
              <w:jc w:val="center"/>
            </w:pPr>
            <w:r>
              <w:t>6678</w:t>
            </w:r>
          </w:p>
        </w:tc>
        <w:tc>
          <w:tcPr>
            <w:tcW w:w="774" w:type="dxa"/>
            <w:vAlign w:val="center"/>
          </w:tcPr>
          <w:p w:rsidR="00706A31" w:rsidRDefault="00380953" w:rsidP="00380953">
            <w:r>
              <w:t>14373</w:t>
            </w:r>
          </w:p>
        </w:tc>
        <w:tc>
          <w:tcPr>
            <w:tcW w:w="774" w:type="dxa"/>
            <w:vAlign w:val="center"/>
          </w:tcPr>
          <w:p w:rsidR="00706A31" w:rsidRDefault="00DA0468" w:rsidP="000A73D6">
            <w:pPr>
              <w:jc w:val="center"/>
            </w:pPr>
            <w:r>
              <w:t>15779</w:t>
            </w:r>
          </w:p>
        </w:tc>
        <w:tc>
          <w:tcPr>
            <w:tcW w:w="581" w:type="dxa"/>
            <w:vAlign w:val="center"/>
          </w:tcPr>
          <w:p w:rsidR="00706A31" w:rsidRDefault="00FA1606" w:rsidP="000A73D6">
            <w:pPr>
              <w:jc w:val="center"/>
            </w:pPr>
            <w:r>
              <w:t>779</w:t>
            </w:r>
          </w:p>
        </w:tc>
        <w:tc>
          <w:tcPr>
            <w:tcW w:w="663" w:type="dxa"/>
            <w:vAlign w:val="center"/>
          </w:tcPr>
          <w:p w:rsidR="00706A31" w:rsidRDefault="00084531" w:rsidP="000A73D6">
            <w:pPr>
              <w:jc w:val="center"/>
            </w:pPr>
            <w:r>
              <w:t>8882</w:t>
            </w:r>
          </w:p>
        </w:tc>
        <w:tc>
          <w:tcPr>
            <w:tcW w:w="663" w:type="dxa"/>
            <w:vAlign w:val="center"/>
          </w:tcPr>
          <w:p w:rsidR="00706A31" w:rsidRDefault="006706B3" w:rsidP="000A73D6">
            <w:pPr>
              <w:jc w:val="center"/>
            </w:pPr>
            <w:r>
              <w:t>4108</w:t>
            </w:r>
          </w:p>
        </w:tc>
        <w:tc>
          <w:tcPr>
            <w:tcW w:w="663" w:type="dxa"/>
            <w:vAlign w:val="center"/>
          </w:tcPr>
          <w:p w:rsidR="00706A31" w:rsidRDefault="005E6CF9" w:rsidP="000A73D6">
            <w:pPr>
              <w:jc w:val="center"/>
            </w:pPr>
            <w:r>
              <w:t>1380</w:t>
            </w:r>
          </w:p>
        </w:tc>
        <w:tc>
          <w:tcPr>
            <w:tcW w:w="774" w:type="dxa"/>
            <w:vAlign w:val="center"/>
          </w:tcPr>
          <w:p w:rsidR="00706A31" w:rsidRDefault="00D91304" w:rsidP="000A73D6">
            <w:pPr>
              <w:jc w:val="center"/>
            </w:pPr>
            <w:r>
              <w:t>28880</w:t>
            </w:r>
          </w:p>
        </w:tc>
        <w:tc>
          <w:tcPr>
            <w:tcW w:w="774" w:type="dxa"/>
            <w:vAlign w:val="center"/>
          </w:tcPr>
          <w:p w:rsidR="00706A31" w:rsidRDefault="00E804D5" w:rsidP="000A73D6">
            <w:pPr>
              <w:jc w:val="center"/>
            </w:pPr>
            <w:r>
              <w:t>14339</w:t>
            </w:r>
          </w:p>
        </w:tc>
        <w:tc>
          <w:tcPr>
            <w:tcW w:w="663" w:type="dxa"/>
            <w:vAlign w:val="center"/>
          </w:tcPr>
          <w:p w:rsidR="00706A31" w:rsidRDefault="00C20985" w:rsidP="009C4DC1">
            <w:pPr>
              <w:keepNext/>
              <w:jc w:val="center"/>
            </w:pPr>
            <w:r>
              <w:t>1913</w:t>
            </w:r>
          </w:p>
        </w:tc>
      </w:tr>
    </w:tbl>
    <w:p w:rsidR="00E16FB5" w:rsidRPr="00AB7113" w:rsidRDefault="009C4DC1" w:rsidP="009C4DC1">
      <w:pPr>
        <w:pStyle w:val="Lgende"/>
        <w:rPr>
          <w:lang w:val="fr-FR"/>
        </w:rPr>
      </w:pPr>
      <w:bookmarkStart w:id="385" w:name="_Ref425165605"/>
      <w:bookmarkStart w:id="386" w:name="_Toc425429871"/>
      <w:r>
        <w:t xml:space="preserve">Tableau </w:t>
      </w:r>
      <w:r w:rsidR="00910827">
        <w:fldChar w:fldCharType="begin"/>
      </w:r>
      <w:r w:rsidR="00910827">
        <w:instrText xml:space="preserve"> SEQ Tableau \* ARABIC </w:instrText>
      </w:r>
      <w:r w:rsidR="00910827">
        <w:fldChar w:fldCharType="separate"/>
      </w:r>
      <w:r w:rsidR="00846588">
        <w:rPr>
          <w:noProof/>
        </w:rPr>
        <w:t>17</w:t>
      </w:r>
      <w:r w:rsidR="00910827">
        <w:rPr>
          <w:noProof/>
        </w:rPr>
        <w:fldChar w:fldCharType="end"/>
      </w:r>
      <w:bookmarkEnd w:id="385"/>
      <w:r w:rsidR="00AB7113">
        <w:rPr>
          <w:lang w:val="fr-FR"/>
        </w:rPr>
        <w:t xml:space="preserve"> – Caractéristiques des maillages des assemblages de poutres</w:t>
      </w:r>
      <w:bookmarkEnd w:id="386"/>
    </w:p>
    <w:p w:rsidR="00E16FB5" w:rsidRDefault="00E16FB5" w:rsidP="008E492E"/>
    <w:p w:rsidR="00055250" w:rsidRDefault="00F25920" w:rsidP="008E492E">
      <w:r>
        <w:t xml:space="preserve">En plus des éléments </w:t>
      </w:r>
      <w:r w:rsidR="00A24147">
        <w:t xml:space="preserve">quadrangles décrits ci-dessus, les cornières et goujons étant reliés par des vis aux poutres, les liaisons sont modélisées par des éléments rigides reliant les nœuds des trous de vis, et reliés aux autres éléments rigides par des </w:t>
      </w:r>
      <w:r w:rsidR="005763CA">
        <w:t xml:space="preserve">éléments de type barres rigides comme l’illustre la </w:t>
      </w:r>
      <w:r w:rsidR="00EB4A7B">
        <w:fldChar w:fldCharType="begin"/>
      </w:r>
      <w:r w:rsidR="00EB4A7B">
        <w:instrText xml:space="preserve"> REF _Ref425166117 \h </w:instrText>
      </w:r>
      <w:r w:rsidR="00EB4A7B">
        <w:fldChar w:fldCharType="separate"/>
      </w:r>
      <w:r w:rsidR="00CB7728">
        <w:t xml:space="preserve">Figure </w:t>
      </w:r>
      <w:r w:rsidR="00CB7728">
        <w:rPr>
          <w:noProof/>
        </w:rPr>
        <w:t>25</w:t>
      </w:r>
      <w:r w:rsidR="00EB4A7B">
        <w:fldChar w:fldCharType="end"/>
      </w:r>
      <w:r w:rsidR="005763CA">
        <w:t>.</w:t>
      </w:r>
    </w:p>
    <w:p w:rsidR="00F50697" w:rsidRDefault="00F50697" w:rsidP="008E492E"/>
    <w:p w:rsidR="00E32701" w:rsidRDefault="00EC0ED6" w:rsidP="00E32701">
      <w:pPr>
        <w:keepNext/>
        <w:jc w:val="center"/>
      </w:pPr>
      <w:r>
        <w:rPr>
          <w:noProof/>
          <w:lang w:eastAsia="fr-FR"/>
        </w:rPr>
        <w:drawing>
          <wp:inline distT="0" distB="0" distL="0" distR="0" wp14:anchorId="346497A6" wp14:editId="121A9140">
            <wp:extent cx="3264196" cy="2114739"/>
            <wp:effectExtent l="0" t="0" r="0" b="0"/>
            <wp:docPr id="43016" name="Imag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e.jpg"/>
                    <pic:cNvPicPr/>
                  </pic:nvPicPr>
                  <pic:blipFill rotWithShape="1">
                    <a:blip r:embed="rId63">
                      <a:extLst>
                        <a:ext uri="{28A0092B-C50C-407E-A947-70E740481C1C}">
                          <a14:useLocalDpi xmlns:a14="http://schemas.microsoft.com/office/drawing/2010/main" val="0"/>
                        </a:ext>
                      </a:extLst>
                    </a:blip>
                    <a:srcRect l="40750" t="42710" r="20608" b="7854"/>
                    <a:stretch/>
                  </pic:blipFill>
                  <pic:spPr bwMode="auto">
                    <a:xfrm>
                      <a:off x="0" y="0"/>
                      <a:ext cx="3312871" cy="2146274"/>
                    </a:xfrm>
                    <a:prstGeom prst="rect">
                      <a:avLst/>
                    </a:prstGeom>
                    <a:ln>
                      <a:noFill/>
                    </a:ln>
                    <a:extLst>
                      <a:ext uri="{53640926-AAD7-44D8-BBD7-CCE9431645EC}">
                        <a14:shadowObscured xmlns:a14="http://schemas.microsoft.com/office/drawing/2010/main"/>
                      </a:ext>
                    </a:extLst>
                  </pic:spPr>
                </pic:pic>
              </a:graphicData>
            </a:graphic>
          </wp:inline>
        </w:drawing>
      </w:r>
    </w:p>
    <w:p w:rsidR="00F50697" w:rsidRDefault="00E32701" w:rsidP="00E32701">
      <w:pPr>
        <w:pStyle w:val="Lgende"/>
        <w:rPr>
          <w:lang w:val="fr-FR"/>
        </w:rPr>
      </w:pPr>
      <w:bookmarkStart w:id="387" w:name="_Ref425166117"/>
      <w:bookmarkStart w:id="388" w:name="_Toc425429900"/>
      <w:r>
        <w:t xml:space="preserve">Figure </w:t>
      </w:r>
      <w:r w:rsidR="00910827">
        <w:fldChar w:fldCharType="begin"/>
      </w:r>
      <w:r w:rsidR="00910827">
        <w:instrText xml:space="preserve"> SEQ Figure \* ARABIC </w:instrText>
      </w:r>
      <w:r w:rsidR="00910827">
        <w:fldChar w:fldCharType="separate"/>
      </w:r>
      <w:r w:rsidR="00C718B4">
        <w:rPr>
          <w:noProof/>
        </w:rPr>
        <w:t>25</w:t>
      </w:r>
      <w:r w:rsidR="00910827">
        <w:rPr>
          <w:noProof/>
        </w:rPr>
        <w:fldChar w:fldCharType="end"/>
      </w:r>
      <w:bookmarkEnd w:id="387"/>
      <w:r>
        <w:rPr>
          <w:lang w:val="fr-FR"/>
        </w:rPr>
        <w:t xml:space="preserve"> – Représentation des liaisons rigides reliant les structures</w:t>
      </w:r>
      <w:bookmarkEnd w:id="388"/>
    </w:p>
    <w:p w:rsidR="00E727BA" w:rsidRDefault="00E727BA" w:rsidP="00E727BA"/>
    <w:p w:rsidR="008E492E" w:rsidRDefault="00C934F1" w:rsidP="008E492E">
      <w:r>
        <w:t xml:space="preserve">Les éléments RBE2 ont été décrits </w:t>
      </w:r>
      <w:r w:rsidR="00F45167">
        <w:t xml:space="preserve">en </w:t>
      </w:r>
      <w:r w:rsidR="00B11A7C">
        <w:fldChar w:fldCharType="begin"/>
      </w:r>
      <w:r w:rsidR="00B11A7C">
        <w:instrText xml:space="preserve"> REF _Ref425166693 \r \h </w:instrText>
      </w:r>
      <w:r w:rsidR="00B11A7C">
        <w:fldChar w:fldCharType="separate"/>
      </w:r>
      <w:r w:rsidR="00CB7728">
        <w:t>4.1.2</w:t>
      </w:r>
      <w:r w:rsidR="00B11A7C">
        <w:fldChar w:fldCharType="end"/>
      </w:r>
      <w:r w:rsidR="000A45F5">
        <w:t>, et les RBAR sont des barres de rigidité infinie</w:t>
      </w:r>
      <w:r w:rsidR="00A31002">
        <w:t>.</w:t>
      </w:r>
    </w:p>
    <w:p w:rsidR="009C191D" w:rsidRPr="008E492E" w:rsidRDefault="009C191D" w:rsidP="008E492E"/>
    <w:p w:rsidR="00D52157" w:rsidRDefault="001F400E" w:rsidP="00D52157">
      <w:pPr>
        <w:pStyle w:val="Titre3"/>
        <w:rPr>
          <w:lang w:val="fr-FR"/>
        </w:rPr>
      </w:pPr>
      <w:bookmarkStart w:id="389" w:name="_Toc425429981"/>
      <w:r>
        <w:rPr>
          <w:lang w:val="fr-FR"/>
        </w:rPr>
        <w:t>M</w:t>
      </w:r>
      <w:r w:rsidR="00C0043B">
        <w:rPr>
          <w:lang w:val="fr-FR"/>
        </w:rPr>
        <w:t>atériau</w:t>
      </w:r>
      <w:bookmarkEnd w:id="389"/>
    </w:p>
    <w:p w:rsidR="00647A8E" w:rsidRDefault="00647A8E" w:rsidP="00647A8E">
      <w:r>
        <w:t>Les poutres,</w:t>
      </w:r>
      <w:r w:rsidR="00E37E6A">
        <w:t xml:space="preserve"> les cornières et les goujons sont tous faits du même matériau, qui est de l’</w:t>
      </w:r>
      <w:r w:rsidR="00E37E6A" w:rsidRPr="00E37E6A">
        <w:rPr>
          <w:b/>
        </w:rPr>
        <w:t xml:space="preserve">acier </w:t>
      </w:r>
      <w:r w:rsidR="00E37E6A">
        <w:rPr>
          <w:b/>
        </w:rPr>
        <w:t>S235</w:t>
      </w:r>
      <w:r w:rsidR="00E37E6A">
        <w:t xml:space="preserve"> de caractéristiques décrites au </w:t>
      </w:r>
      <w:r w:rsidR="008868BA">
        <w:fldChar w:fldCharType="begin"/>
      </w:r>
      <w:r w:rsidR="008868BA">
        <w:instrText xml:space="preserve"> REF _Ref425167179 \h </w:instrText>
      </w:r>
      <w:r w:rsidR="008868BA">
        <w:fldChar w:fldCharType="separate"/>
      </w:r>
      <w:r w:rsidR="00CB7728">
        <w:t xml:space="preserve">Tableau </w:t>
      </w:r>
      <w:r w:rsidR="00CB7728">
        <w:rPr>
          <w:noProof/>
        </w:rPr>
        <w:t>18</w:t>
      </w:r>
      <w:r w:rsidR="008868BA">
        <w:fldChar w:fldCharType="end"/>
      </w:r>
      <w:r w:rsidR="00E37E6A">
        <w:t>.</w:t>
      </w:r>
    </w:p>
    <w:p w:rsidR="00B675A1" w:rsidRDefault="00B675A1" w:rsidP="00647A8E"/>
    <w:tbl>
      <w:tblPr>
        <w:tblStyle w:val="Grilledutableau"/>
        <w:tblW w:w="0" w:type="auto"/>
        <w:jc w:val="center"/>
        <w:tblLayout w:type="fixed"/>
        <w:tblLook w:val="04A0" w:firstRow="1" w:lastRow="0" w:firstColumn="1" w:lastColumn="0" w:noHBand="0" w:noVBand="1"/>
      </w:tblPr>
      <w:tblGrid>
        <w:gridCol w:w="3640"/>
        <w:gridCol w:w="2030"/>
      </w:tblGrid>
      <w:tr w:rsidR="004962D7" w:rsidTr="001E0132">
        <w:trPr>
          <w:jc w:val="center"/>
        </w:trPr>
        <w:tc>
          <w:tcPr>
            <w:tcW w:w="3640" w:type="dxa"/>
          </w:tcPr>
          <w:p w:rsidR="004962D7" w:rsidRDefault="004962D7" w:rsidP="001E0132">
            <w:r>
              <w:t>Masse volumique</w:t>
            </w:r>
          </w:p>
        </w:tc>
        <w:tc>
          <w:tcPr>
            <w:tcW w:w="2030" w:type="dxa"/>
          </w:tcPr>
          <w:p w:rsidR="004962D7" w:rsidRDefault="005A6721" w:rsidP="001E0132">
            <w:r>
              <w:t>7 800</w:t>
            </w:r>
            <w:r w:rsidR="004962D7">
              <w:t xml:space="preserve"> kg.m</w:t>
            </w:r>
            <w:r w:rsidR="004962D7">
              <w:rPr>
                <w:vertAlign w:val="superscript"/>
              </w:rPr>
              <w:t>-3</w:t>
            </w:r>
          </w:p>
        </w:tc>
      </w:tr>
      <w:tr w:rsidR="004962D7" w:rsidTr="001E0132">
        <w:trPr>
          <w:jc w:val="center"/>
        </w:trPr>
        <w:tc>
          <w:tcPr>
            <w:tcW w:w="3640" w:type="dxa"/>
          </w:tcPr>
          <w:p w:rsidR="004962D7" w:rsidRDefault="004962D7" w:rsidP="001E0132">
            <w:r>
              <w:t>Module de Young</w:t>
            </w:r>
          </w:p>
        </w:tc>
        <w:tc>
          <w:tcPr>
            <w:tcW w:w="2030" w:type="dxa"/>
          </w:tcPr>
          <w:p w:rsidR="004962D7" w:rsidRDefault="000F2A60" w:rsidP="001E0132">
            <w:r>
              <w:t>210</w:t>
            </w:r>
            <w:r w:rsidR="004962D7">
              <w:t> 000 MPa</w:t>
            </w:r>
          </w:p>
        </w:tc>
      </w:tr>
      <w:tr w:rsidR="004962D7" w:rsidTr="001E0132">
        <w:trPr>
          <w:jc w:val="center"/>
        </w:trPr>
        <w:tc>
          <w:tcPr>
            <w:tcW w:w="3640" w:type="dxa"/>
          </w:tcPr>
          <w:p w:rsidR="004962D7" w:rsidRDefault="004962D7" w:rsidP="001E0132">
            <w:r>
              <w:t>Coefficient de Poisson</w:t>
            </w:r>
          </w:p>
        </w:tc>
        <w:tc>
          <w:tcPr>
            <w:tcW w:w="2030" w:type="dxa"/>
          </w:tcPr>
          <w:p w:rsidR="004962D7" w:rsidRDefault="004962D7" w:rsidP="001E0132">
            <w:r>
              <w:t>0.3</w:t>
            </w:r>
          </w:p>
        </w:tc>
      </w:tr>
      <w:tr w:rsidR="004962D7" w:rsidTr="001E0132">
        <w:trPr>
          <w:jc w:val="center"/>
        </w:trPr>
        <w:tc>
          <w:tcPr>
            <w:tcW w:w="3640" w:type="dxa"/>
          </w:tcPr>
          <w:p w:rsidR="004962D7" w:rsidRDefault="004962D7" w:rsidP="00B5327E">
            <w:r>
              <w:t xml:space="preserve">Limite </w:t>
            </w:r>
            <w:r w:rsidR="00B5327E">
              <w:t>à la rupture</w:t>
            </w:r>
          </w:p>
        </w:tc>
        <w:tc>
          <w:tcPr>
            <w:tcW w:w="2030" w:type="dxa"/>
          </w:tcPr>
          <w:p w:rsidR="004962D7" w:rsidRDefault="00B5327E" w:rsidP="00D01F47">
            <w:pPr>
              <w:keepNext/>
            </w:pPr>
            <w:r>
              <w:t>410</w:t>
            </w:r>
            <w:r w:rsidR="004962D7">
              <w:t xml:space="preserve"> MPa</w:t>
            </w:r>
          </w:p>
        </w:tc>
      </w:tr>
    </w:tbl>
    <w:p w:rsidR="004962D7" w:rsidRDefault="00D01F47" w:rsidP="00D01F47">
      <w:pPr>
        <w:pStyle w:val="Lgende"/>
        <w:rPr>
          <w:lang w:val="fr-FR"/>
        </w:rPr>
      </w:pPr>
      <w:bookmarkStart w:id="390" w:name="_Ref425167179"/>
      <w:bookmarkStart w:id="391" w:name="_Toc425429872"/>
      <w:r>
        <w:t xml:space="preserve">Tableau </w:t>
      </w:r>
      <w:r w:rsidR="00910827">
        <w:fldChar w:fldCharType="begin"/>
      </w:r>
      <w:r w:rsidR="00910827">
        <w:instrText xml:space="preserve"> SEQ Tableau \* ARABIC </w:instrText>
      </w:r>
      <w:r w:rsidR="00910827">
        <w:fldChar w:fldCharType="separate"/>
      </w:r>
      <w:r w:rsidR="00846588">
        <w:rPr>
          <w:noProof/>
        </w:rPr>
        <w:t>18</w:t>
      </w:r>
      <w:r w:rsidR="00910827">
        <w:rPr>
          <w:noProof/>
        </w:rPr>
        <w:fldChar w:fldCharType="end"/>
      </w:r>
      <w:bookmarkEnd w:id="390"/>
      <w:r>
        <w:rPr>
          <w:lang w:val="fr-FR"/>
        </w:rPr>
        <w:t xml:space="preserve"> – Propriétés de l’acier S235</w:t>
      </w:r>
      <w:bookmarkEnd w:id="391"/>
    </w:p>
    <w:p w:rsidR="00652DE2" w:rsidRDefault="00652DE2" w:rsidP="00652DE2"/>
    <w:p w:rsidR="00652DE2" w:rsidRPr="00652DE2" w:rsidRDefault="00652DE2" w:rsidP="00652DE2">
      <w:r>
        <w:t>Il est intéressant de noter que le tableau ci-dessus donne la limite à la rupture du matériau et non sa limite élastique</w:t>
      </w:r>
      <w:r w:rsidR="00970531">
        <w:t>, qui es</w:t>
      </w:r>
      <w:r w:rsidR="00BC5A70">
        <w:t>t</w:t>
      </w:r>
      <w:r w:rsidR="00970531">
        <w:t xml:space="preserve"> de </w:t>
      </w:r>
      <w:r w:rsidR="00970531">
        <w:rPr>
          <w:b/>
        </w:rPr>
        <w:t>235 MPa</w:t>
      </w:r>
      <w:r w:rsidR="00970531">
        <w:t xml:space="preserve"> comme l’indique sa nomenclature</w:t>
      </w:r>
      <w:r>
        <w:t>. Ceci est dû au fait que pour ce type d’assemblages de poutres, il est admis qu’une plastification raisonnable est acceptable. Faire les calculs en ne tenant compte que de la limite élastique aurait donc été beaucoup trop contraignant.</w:t>
      </w:r>
      <w:r w:rsidR="0099044F">
        <w:t xml:space="preserve"> Une précision sera apportée dans la sous-section des calculs.</w:t>
      </w:r>
    </w:p>
    <w:p w:rsidR="004962D7" w:rsidRPr="00E37E6A" w:rsidRDefault="004962D7" w:rsidP="00647A8E"/>
    <w:p w:rsidR="00165E59" w:rsidRDefault="00165E59" w:rsidP="00165E59">
      <w:pPr>
        <w:pStyle w:val="Titre2"/>
        <w:rPr>
          <w:lang w:val="fr-FR"/>
        </w:rPr>
      </w:pPr>
      <w:bookmarkStart w:id="392" w:name="_Toc425429982"/>
      <w:r>
        <w:rPr>
          <w:lang w:val="fr-FR"/>
        </w:rPr>
        <w:t>Cahier des charges : conditions limites, chargements et hypothèses</w:t>
      </w:r>
      <w:bookmarkEnd w:id="392"/>
    </w:p>
    <w:p w:rsidR="000D263E" w:rsidRDefault="00936DCA" w:rsidP="000D263E">
      <w:pPr>
        <w:rPr>
          <w:lang w:eastAsia="x-none"/>
        </w:rPr>
      </w:pPr>
      <w:commentRangeStart w:id="393"/>
      <w:commentRangeStart w:id="394"/>
      <w:r>
        <w:rPr>
          <w:lang w:eastAsia="x-none"/>
        </w:rPr>
        <w:t>Les assemblages étudiés faisant partie d’une structure plus c</w:t>
      </w:r>
      <w:r w:rsidR="00DC664A">
        <w:rPr>
          <w:lang w:eastAsia="x-none"/>
        </w:rPr>
        <w:t xml:space="preserve">omplexe, les chargements appliqués le sont aussi. </w:t>
      </w:r>
      <w:r w:rsidR="00A44951">
        <w:rPr>
          <w:lang w:eastAsia="x-none"/>
        </w:rPr>
        <w:t>Il serait</w:t>
      </w:r>
      <w:r w:rsidR="006A1202">
        <w:rPr>
          <w:lang w:eastAsia="x-none"/>
        </w:rPr>
        <w:t xml:space="preserve"> donc lent et fastidieux de tous les expliciter, d’autant que ce ne sont que des forces ponctuelles.</w:t>
      </w:r>
      <w:r w:rsidR="00AE7258">
        <w:rPr>
          <w:lang w:eastAsia="x-none"/>
        </w:rPr>
        <w:br/>
      </w:r>
      <w:commentRangeEnd w:id="393"/>
      <w:commentRangeEnd w:id="394"/>
      <w:r w:rsidR="00F51C1B">
        <w:rPr>
          <w:rStyle w:val="Marquedecommentaire"/>
          <w:lang w:val="x-none"/>
        </w:rPr>
        <w:commentReference w:id="393"/>
      </w:r>
      <w:r w:rsidR="00F51C1B">
        <w:rPr>
          <w:rStyle w:val="Marquedecommentaire"/>
          <w:lang w:val="x-none"/>
        </w:rPr>
        <w:commentReference w:id="394"/>
      </w:r>
      <w:r w:rsidR="00AE7258">
        <w:rPr>
          <w:lang w:eastAsia="x-none"/>
        </w:rPr>
        <w:br/>
        <w:t xml:space="preserve">Cela dit, afin que le lecteur puisse avoir une idée </w:t>
      </w:r>
      <w:r w:rsidR="00E7133C">
        <w:rPr>
          <w:lang w:eastAsia="x-none"/>
        </w:rPr>
        <w:t xml:space="preserve">visuelle des points d’application des chargements, la </w:t>
      </w:r>
      <w:r w:rsidR="005C0582">
        <w:rPr>
          <w:lang w:eastAsia="x-none"/>
        </w:rPr>
        <w:fldChar w:fldCharType="begin"/>
      </w:r>
      <w:r w:rsidR="005C0582">
        <w:rPr>
          <w:lang w:eastAsia="x-none"/>
        </w:rPr>
        <w:instrText xml:space="preserve"> REF _Ref425168423 \h </w:instrText>
      </w:r>
      <w:r w:rsidR="005C0582">
        <w:rPr>
          <w:lang w:eastAsia="x-none"/>
        </w:rPr>
      </w:r>
      <w:r w:rsidR="005C0582">
        <w:rPr>
          <w:lang w:eastAsia="x-none"/>
        </w:rPr>
        <w:fldChar w:fldCharType="separate"/>
      </w:r>
      <w:r w:rsidR="00CB7728">
        <w:t xml:space="preserve">Figure </w:t>
      </w:r>
      <w:r w:rsidR="00CB7728">
        <w:rPr>
          <w:noProof/>
        </w:rPr>
        <w:t>26</w:t>
      </w:r>
      <w:r w:rsidR="005C0582">
        <w:rPr>
          <w:lang w:eastAsia="x-none"/>
        </w:rPr>
        <w:fldChar w:fldCharType="end"/>
      </w:r>
      <w:r w:rsidR="00A75FA7">
        <w:rPr>
          <w:lang w:eastAsia="x-none"/>
        </w:rPr>
        <w:t xml:space="preserve"> </w:t>
      </w:r>
      <w:r w:rsidR="00E7133C">
        <w:rPr>
          <w:lang w:eastAsia="x-none"/>
        </w:rPr>
        <w:t xml:space="preserve">illustre ceux qui s’appliquent sur l’assemblage </w:t>
      </w:r>
      <w:r w:rsidR="004F0165">
        <w:rPr>
          <w:lang w:eastAsia="x-none"/>
        </w:rPr>
        <w:t>1</w:t>
      </w:r>
      <w:r w:rsidR="00E7133C">
        <w:rPr>
          <w:lang w:eastAsia="x-none"/>
        </w:rPr>
        <w:t>.</w:t>
      </w:r>
    </w:p>
    <w:p w:rsidR="006141D7" w:rsidRDefault="006141D7" w:rsidP="000D263E">
      <w:pPr>
        <w:rPr>
          <w:lang w:eastAsia="x-non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4"/>
        <w:gridCol w:w="4081"/>
      </w:tblGrid>
      <w:tr w:rsidR="00F6391B" w:rsidTr="00F54044">
        <w:tc>
          <w:tcPr>
            <w:tcW w:w="4889" w:type="dxa"/>
          </w:tcPr>
          <w:p w:rsidR="00F6391B" w:rsidRDefault="00F6391B" w:rsidP="009D579B">
            <w:pPr>
              <w:keepNext/>
              <w:jc w:val="center"/>
            </w:pPr>
            <w:r>
              <w:rPr>
                <w:noProof/>
                <w:lang w:eastAsia="fr-FR"/>
              </w:rPr>
              <w:drawing>
                <wp:inline distT="0" distB="0" distL="0" distR="0" wp14:anchorId="204304D7" wp14:editId="461D759C">
                  <wp:extent cx="3643406" cy="3181350"/>
                  <wp:effectExtent l="0" t="0" r="0" b="0"/>
                  <wp:docPr id="43017" name="Imag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jpg"/>
                          <pic:cNvPicPr/>
                        </pic:nvPicPr>
                        <pic:blipFill rotWithShape="1">
                          <a:blip r:embed="rId64">
                            <a:extLst>
                              <a:ext uri="{28A0092B-C50C-407E-A947-70E740481C1C}">
                                <a14:useLocalDpi xmlns:a14="http://schemas.microsoft.com/office/drawing/2010/main" val="0"/>
                              </a:ext>
                            </a:extLst>
                          </a:blip>
                          <a:srcRect l="13279" r="28726"/>
                          <a:stretch/>
                        </pic:blipFill>
                        <pic:spPr bwMode="auto">
                          <a:xfrm>
                            <a:off x="0" y="0"/>
                            <a:ext cx="3641586" cy="3179761"/>
                          </a:xfrm>
                          <a:prstGeom prst="rect">
                            <a:avLst/>
                          </a:prstGeom>
                          <a:ln>
                            <a:noFill/>
                          </a:ln>
                          <a:extLst>
                            <a:ext uri="{53640926-AAD7-44D8-BBD7-CCE9431645EC}">
                              <a14:shadowObscured xmlns:a14="http://schemas.microsoft.com/office/drawing/2010/main"/>
                            </a:ext>
                          </a:extLst>
                        </pic:spPr>
                      </pic:pic>
                    </a:graphicData>
                  </a:graphic>
                </wp:inline>
              </w:drawing>
            </w:r>
          </w:p>
        </w:tc>
        <w:tc>
          <w:tcPr>
            <w:tcW w:w="4890" w:type="dxa"/>
          </w:tcPr>
          <w:p w:rsidR="00F6391B" w:rsidRDefault="00F6391B" w:rsidP="000033F5">
            <w:pPr>
              <w:keepNext/>
              <w:jc w:val="center"/>
            </w:pPr>
            <w:r>
              <w:rPr>
                <w:noProof/>
                <w:lang w:eastAsia="fr-FR"/>
              </w:rPr>
              <w:drawing>
                <wp:inline distT="0" distB="0" distL="0" distR="0" wp14:anchorId="7335C2C7" wp14:editId="707E35B7">
                  <wp:extent cx="2533650" cy="3418300"/>
                  <wp:effectExtent l="0" t="0" r="0" b="0"/>
                  <wp:docPr id="43025" name="Image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2.jpg"/>
                          <pic:cNvPicPr/>
                        </pic:nvPicPr>
                        <pic:blipFill rotWithShape="1">
                          <a:blip r:embed="rId65">
                            <a:extLst>
                              <a:ext uri="{28A0092B-C50C-407E-A947-70E740481C1C}">
                                <a14:useLocalDpi xmlns:a14="http://schemas.microsoft.com/office/drawing/2010/main" val="0"/>
                              </a:ext>
                            </a:extLst>
                          </a:blip>
                          <a:srcRect l="13377" r="49090"/>
                          <a:stretch/>
                        </pic:blipFill>
                        <pic:spPr bwMode="auto">
                          <a:xfrm>
                            <a:off x="0" y="0"/>
                            <a:ext cx="2538962" cy="3425466"/>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3F5" w:rsidRPr="000033F5" w:rsidRDefault="000033F5" w:rsidP="00F54044">
      <w:pPr>
        <w:pStyle w:val="Lgende"/>
        <w:rPr>
          <w:lang w:val="fr-FR"/>
        </w:rPr>
      </w:pPr>
      <w:bookmarkStart w:id="395" w:name="_Ref425168423"/>
      <w:bookmarkStart w:id="396" w:name="_Toc425429901"/>
      <w:r>
        <w:t xml:space="preserve">Figure </w:t>
      </w:r>
      <w:r w:rsidR="00910827">
        <w:fldChar w:fldCharType="begin"/>
      </w:r>
      <w:r w:rsidR="00910827">
        <w:instrText xml:space="preserve"> SEQ Figure \* ARABIC </w:instrText>
      </w:r>
      <w:r w:rsidR="00910827">
        <w:fldChar w:fldCharType="separate"/>
      </w:r>
      <w:r w:rsidR="00C718B4">
        <w:rPr>
          <w:noProof/>
        </w:rPr>
        <w:t>26</w:t>
      </w:r>
      <w:r w:rsidR="00910827">
        <w:rPr>
          <w:noProof/>
        </w:rPr>
        <w:fldChar w:fldCharType="end"/>
      </w:r>
      <w:bookmarkEnd w:id="395"/>
      <w:r>
        <w:rPr>
          <w:lang w:val="fr-FR"/>
        </w:rPr>
        <w:t xml:space="preserve"> – Conditions limites et chargements de l'assemblage 1</w:t>
      </w:r>
      <w:bookmarkEnd w:id="396"/>
    </w:p>
    <w:p w:rsidR="000A36B3" w:rsidRDefault="000033F5" w:rsidP="000A36B3">
      <w:pPr>
        <w:jc w:val="center"/>
        <w:rPr>
          <w:sz w:val="20"/>
        </w:rPr>
      </w:pPr>
      <w:r>
        <w:rPr>
          <w:sz w:val="20"/>
        </w:rPr>
        <w:t xml:space="preserve"> </w:t>
      </w:r>
      <w:r w:rsidR="000A36B3">
        <w:rPr>
          <w:sz w:val="20"/>
        </w:rPr>
        <w:t>(vues avec et sans la porteuse et la cornière)</w:t>
      </w:r>
    </w:p>
    <w:p w:rsidR="000033F5" w:rsidRPr="000A36B3" w:rsidRDefault="000033F5" w:rsidP="000A36B3">
      <w:pPr>
        <w:jc w:val="center"/>
        <w:rPr>
          <w:sz w:val="20"/>
        </w:rPr>
      </w:pPr>
    </w:p>
    <w:p w:rsidR="00773B8B" w:rsidRDefault="00420570" w:rsidP="000D263E">
      <w:pPr>
        <w:rPr>
          <w:lang w:eastAsia="x-none"/>
        </w:rPr>
      </w:pPr>
      <w:r>
        <w:rPr>
          <w:lang w:eastAsia="x-none"/>
        </w:rPr>
        <w:t>Sur tous les modèles, la poutre porteuse est encastrée sur ses bords en I</w:t>
      </w:r>
      <w:r w:rsidR="009169E5">
        <w:rPr>
          <w:lang w:eastAsia="x-none"/>
        </w:rPr>
        <w:t xml:space="preserve">, comme illustré en noir sur la </w:t>
      </w:r>
      <w:r w:rsidR="009169E5">
        <w:rPr>
          <w:lang w:eastAsia="x-none"/>
        </w:rPr>
        <w:fldChar w:fldCharType="begin"/>
      </w:r>
      <w:r w:rsidR="009169E5">
        <w:rPr>
          <w:lang w:eastAsia="x-none"/>
        </w:rPr>
        <w:instrText xml:space="preserve"> REF _Ref425168423 \h </w:instrText>
      </w:r>
      <w:r w:rsidR="009169E5">
        <w:rPr>
          <w:lang w:eastAsia="x-none"/>
        </w:rPr>
      </w:r>
      <w:r w:rsidR="009169E5">
        <w:rPr>
          <w:lang w:eastAsia="x-none"/>
        </w:rPr>
        <w:fldChar w:fldCharType="separate"/>
      </w:r>
      <w:r w:rsidR="00CB7728">
        <w:t xml:space="preserve">Figure </w:t>
      </w:r>
      <w:r w:rsidR="00CB7728">
        <w:rPr>
          <w:noProof/>
        </w:rPr>
        <w:t>26</w:t>
      </w:r>
      <w:r w:rsidR="009169E5">
        <w:rPr>
          <w:lang w:eastAsia="x-none"/>
        </w:rPr>
        <w:fldChar w:fldCharType="end"/>
      </w:r>
      <w:r w:rsidR="00273C6C">
        <w:rPr>
          <w:lang w:eastAsia="x-none"/>
        </w:rPr>
        <w:t>.</w:t>
      </w:r>
      <w:r w:rsidR="00544893">
        <w:rPr>
          <w:lang w:eastAsia="x-none"/>
        </w:rPr>
        <w:t xml:space="preserve"> Les cornières et goujons ne subissent aucun </w:t>
      </w:r>
      <w:r w:rsidR="00CB53E3">
        <w:rPr>
          <w:lang w:eastAsia="x-none"/>
        </w:rPr>
        <w:t>chargement</w:t>
      </w:r>
      <w:r w:rsidR="00544893">
        <w:rPr>
          <w:lang w:eastAsia="x-none"/>
        </w:rPr>
        <w:t xml:space="preserve"> direct, seuls les </w:t>
      </w:r>
      <w:r w:rsidR="00CB53E3">
        <w:rPr>
          <w:lang w:eastAsia="x-none"/>
        </w:rPr>
        <w:t>efforts</w:t>
      </w:r>
      <w:r w:rsidR="002C55AD">
        <w:rPr>
          <w:lang w:eastAsia="x-none"/>
        </w:rPr>
        <w:t xml:space="preserve"> transmis par les vis s’appliquent.</w:t>
      </w:r>
    </w:p>
    <w:p w:rsidR="00A95278" w:rsidRDefault="00A95278" w:rsidP="000D263E">
      <w:pPr>
        <w:rPr>
          <w:lang w:eastAsia="x-none"/>
        </w:rPr>
      </w:pPr>
    </w:p>
    <w:p w:rsidR="005E7268" w:rsidRDefault="005E7268" w:rsidP="000D263E">
      <w:pPr>
        <w:rPr>
          <w:lang w:eastAsia="x-none"/>
        </w:rPr>
      </w:pPr>
      <w:r>
        <w:rPr>
          <w:lang w:eastAsia="x-none"/>
        </w:rPr>
        <w:t xml:space="preserve">Les autres poutres portées subissent les mêmes types de charges ponctuelles sur leurs extrémités </w:t>
      </w:r>
      <w:r w:rsidR="00D61B7A">
        <w:rPr>
          <w:lang w:eastAsia="x-none"/>
        </w:rPr>
        <w:t>en I.</w:t>
      </w:r>
    </w:p>
    <w:p w:rsidR="00DA5A2D" w:rsidRDefault="00DA5A2D" w:rsidP="00DA5A2D">
      <w:pPr>
        <w:pStyle w:val="Titre2"/>
        <w:rPr>
          <w:lang w:val="fr-FR"/>
        </w:rPr>
      </w:pPr>
      <w:bookmarkStart w:id="397" w:name="_Toc425429983"/>
      <w:r>
        <w:rPr>
          <w:lang w:val="fr-FR"/>
        </w:rPr>
        <w:t>Calcul</w:t>
      </w:r>
      <w:r w:rsidR="00F52020">
        <w:rPr>
          <w:lang w:val="fr-FR"/>
        </w:rPr>
        <w:t>s</w:t>
      </w:r>
      <w:bookmarkEnd w:id="397"/>
    </w:p>
    <w:p w:rsidR="00705A88" w:rsidRDefault="00BF3611" w:rsidP="006D328C">
      <w:pPr>
        <w:rPr>
          <w:lang w:eastAsia="x-none"/>
        </w:rPr>
      </w:pPr>
      <w:r>
        <w:rPr>
          <w:lang w:eastAsia="x-none"/>
        </w:rPr>
        <w:t xml:space="preserve">Les calculs ont été </w:t>
      </w:r>
      <w:r w:rsidR="0023048C">
        <w:rPr>
          <w:lang w:eastAsia="x-none"/>
        </w:rPr>
        <w:t xml:space="preserve">de type </w:t>
      </w:r>
      <w:r w:rsidRPr="0023048C">
        <w:rPr>
          <w:i/>
          <w:lang w:eastAsia="x-none"/>
        </w:rPr>
        <w:t>linéaire statique</w:t>
      </w:r>
      <w:r>
        <w:rPr>
          <w:lang w:eastAsia="x-none"/>
        </w:rPr>
        <w:t>, avec des conditions de contact entre les différentes pièces mises en jeu dans chacun des assemblages.</w:t>
      </w:r>
    </w:p>
    <w:p w:rsidR="0076743B" w:rsidRDefault="0076743B" w:rsidP="006D328C">
      <w:pPr>
        <w:rPr>
          <w:lang w:eastAsia="x-none"/>
        </w:rPr>
      </w:pPr>
    </w:p>
    <w:p w:rsidR="0076743B" w:rsidRDefault="0076743B" w:rsidP="006D328C">
      <w:pPr>
        <w:rPr>
          <w:lang w:eastAsia="x-none"/>
        </w:rPr>
      </w:pPr>
      <w:r>
        <w:rPr>
          <w:lang w:eastAsia="x-none"/>
        </w:rPr>
        <w:t xml:space="preserve">Les résultats </w:t>
      </w:r>
      <w:r w:rsidR="004602A2">
        <w:rPr>
          <w:lang w:eastAsia="x-none"/>
        </w:rPr>
        <w:t xml:space="preserve">souhaités portent sur les contraintes de Von Mises appliquées </w:t>
      </w:r>
      <w:r w:rsidR="009678FB">
        <w:rPr>
          <w:lang w:eastAsia="x-none"/>
        </w:rPr>
        <w:t xml:space="preserve">aux poutres et aux raccords. </w:t>
      </w:r>
      <w:r w:rsidR="002664C9">
        <w:rPr>
          <w:lang w:eastAsia="x-none"/>
        </w:rPr>
        <w:t xml:space="preserve">La </w:t>
      </w:r>
      <w:r w:rsidR="008742AD">
        <w:rPr>
          <w:lang w:eastAsia="x-none"/>
        </w:rPr>
        <w:fldChar w:fldCharType="begin"/>
      </w:r>
      <w:r w:rsidR="008742AD">
        <w:rPr>
          <w:lang w:eastAsia="x-none"/>
        </w:rPr>
        <w:instrText xml:space="preserve"> REF _Ref425171137 \h </w:instrText>
      </w:r>
      <w:r w:rsidR="008742AD">
        <w:rPr>
          <w:lang w:eastAsia="x-none"/>
        </w:rPr>
      </w:r>
      <w:r w:rsidR="008742AD">
        <w:rPr>
          <w:lang w:eastAsia="x-none"/>
        </w:rPr>
        <w:fldChar w:fldCharType="separate"/>
      </w:r>
      <w:r w:rsidR="00CB7728">
        <w:t xml:space="preserve">Figure </w:t>
      </w:r>
      <w:r w:rsidR="00CB7728">
        <w:rPr>
          <w:noProof/>
        </w:rPr>
        <w:t>27</w:t>
      </w:r>
      <w:r w:rsidR="008742AD">
        <w:rPr>
          <w:lang w:eastAsia="x-none"/>
        </w:rPr>
        <w:fldChar w:fldCharType="end"/>
      </w:r>
      <w:r w:rsidR="008742AD">
        <w:rPr>
          <w:lang w:eastAsia="x-none"/>
        </w:rPr>
        <w:t xml:space="preserve"> </w:t>
      </w:r>
      <w:r w:rsidR="002664C9">
        <w:rPr>
          <w:lang w:eastAsia="x-none"/>
        </w:rPr>
        <w:t>illustre ces résultats.</w:t>
      </w:r>
    </w:p>
    <w:p w:rsidR="004A6557" w:rsidRDefault="004A6557" w:rsidP="006D328C">
      <w:pPr>
        <w:rPr>
          <w:lang w:eastAsia="x-none"/>
        </w:rPr>
      </w:pPr>
    </w:p>
    <w:p w:rsidR="003E120C" w:rsidRDefault="004A6557" w:rsidP="003E120C">
      <w:pPr>
        <w:keepNext/>
        <w:jc w:val="center"/>
      </w:pPr>
      <w:r>
        <w:rPr>
          <w:noProof/>
          <w:lang w:eastAsia="fr-FR"/>
        </w:rPr>
        <w:drawing>
          <wp:inline distT="0" distB="0" distL="0" distR="0" wp14:anchorId="34DF9D33" wp14:editId="019E80C7">
            <wp:extent cx="6572250" cy="3163053"/>
            <wp:effectExtent l="0" t="0" r="0" b="0"/>
            <wp:docPr id="43032" name="Imag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png"/>
                    <pic:cNvPicPr/>
                  </pic:nvPicPr>
                  <pic:blipFill>
                    <a:blip r:embed="rId66">
                      <a:extLst>
                        <a:ext uri="{28A0092B-C50C-407E-A947-70E740481C1C}">
                          <a14:useLocalDpi xmlns:a14="http://schemas.microsoft.com/office/drawing/2010/main" val="0"/>
                        </a:ext>
                      </a:extLst>
                    </a:blip>
                    <a:stretch>
                      <a:fillRect/>
                    </a:stretch>
                  </pic:blipFill>
                  <pic:spPr>
                    <a:xfrm>
                      <a:off x="0" y="0"/>
                      <a:ext cx="6577922" cy="3165783"/>
                    </a:xfrm>
                    <a:prstGeom prst="rect">
                      <a:avLst/>
                    </a:prstGeom>
                  </pic:spPr>
                </pic:pic>
              </a:graphicData>
            </a:graphic>
          </wp:inline>
        </w:drawing>
      </w:r>
    </w:p>
    <w:p w:rsidR="004A6557" w:rsidRDefault="003E120C" w:rsidP="003E120C">
      <w:pPr>
        <w:pStyle w:val="Lgende"/>
        <w:rPr>
          <w:lang w:val="fr-FR"/>
        </w:rPr>
      </w:pPr>
      <w:bookmarkStart w:id="398" w:name="_Ref425171137"/>
      <w:bookmarkStart w:id="399" w:name="_Toc425429902"/>
      <w:r>
        <w:t xml:space="preserve">Figure </w:t>
      </w:r>
      <w:r w:rsidR="00910827">
        <w:fldChar w:fldCharType="begin"/>
      </w:r>
      <w:r w:rsidR="00910827">
        <w:instrText xml:space="preserve"> SEQ Figure \* ARABIC </w:instrText>
      </w:r>
      <w:r w:rsidR="00910827">
        <w:fldChar w:fldCharType="separate"/>
      </w:r>
      <w:r w:rsidR="00C718B4">
        <w:rPr>
          <w:noProof/>
        </w:rPr>
        <w:t>27</w:t>
      </w:r>
      <w:r w:rsidR="00910827">
        <w:rPr>
          <w:noProof/>
        </w:rPr>
        <w:fldChar w:fldCharType="end"/>
      </w:r>
      <w:bookmarkEnd w:id="398"/>
      <w:r>
        <w:rPr>
          <w:lang w:val="fr-FR"/>
        </w:rPr>
        <w:t xml:space="preserve"> – Contraintes de Von Mises (MPa) s’appliquant aux assemblages 1 à 4</w:t>
      </w:r>
      <w:bookmarkEnd w:id="399"/>
    </w:p>
    <w:p w:rsidR="00292AB6" w:rsidRDefault="00292AB6" w:rsidP="00292AB6">
      <w:pPr>
        <w:jc w:val="center"/>
        <w:rPr>
          <w:sz w:val="20"/>
        </w:rPr>
      </w:pPr>
      <w:r>
        <w:rPr>
          <w:sz w:val="20"/>
        </w:rPr>
        <w:t>(</w:t>
      </w:r>
      <w:del w:id="400" w:author="Alexandre ROSCHEWITZ" w:date="2015-07-28T11:13:00Z">
        <w:r w:rsidDel="00F51C1B">
          <w:rPr>
            <w:sz w:val="20"/>
          </w:rPr>
          <w:delText>coefficient</w:delText>
        </w:r>
      </w:del>
      <w:ins w:id="401" w:author="Alexandre ROSCHEWITZ" w:date="2015-07-28T11:13:00Z">
        <w:r w:rsidR="00F51C1B">
          <w:rPr>
            <w:sz w:val="20"/>
          </w:rPr>
          <w:t>Coefficient</w:t>
        </w:r>
      </w:ins>
      <w:r>
        <w:rPr>
          <w:sz w:val="20"/>
        </w:rPr>
        <w:t xml:space="preserve"> de déformation x 10)</w:t>
      </w:r>
    </w:p>
    <w:p w:rsidR="003071CD" w:rsidRPr="00292AB6" w:rsidRDefault="003071CD" w:rsidP="003071CD">
      <w:pPr>
        <w:rPr>
          <w:sz w:val="20"/>
        </w:rPr>
      </w:pPr>
    </w:p>
    <w:p w:rsidR="006D328C" w:rsidRDefault="00536938" w:rsidP="006D328C">
      <w:pPr>
        <w:rPr>
          <w:lang w:eastAsia="x-none"/>
        </w:rPr>
      </w:pPr>
      <w:r>
        <w:rPr>
          <w:lang w:eastAsia="x-none"/>
        </w:rPr>
        <w:t xml:space="preserve">Sur la figure ci-dessus, les déformations ont été </w:t>
      </w:r>
      <w:r w:rsidR="00CF4F2E">
        <w:rPr>
          <w:lang w:eastAsia="x-none"/>
        </w:rPr>
        <w:t>multipliées par un facteur 10 afin de mieux rendre compte des mécanismes causant la rupture des structures.</w:t>
      </w:r>
      <w:r>
        <w:rPr>
          <w:lang w:eastAsia="x-none"/>
        </w:rPr>
        <w:t xml:space="preserve"> </w:t>
      </w:r>
    </w:p>
    <w:p w:rsidR="00E437C9" w:rsidRDefault="00E437C9" w:rsidP="006D328C">
      <w:pPr>
        <w:rPr>
          <w:lang w:eastAsia="x-none"/>
        </w:rPr>
      </w:pPr>
    </w:p>
    <w:p w:rsidR="00E437C9" w:rsidRDefault="003F0EC0" w:rsidP="006D328C">
      <w:pPr>
        <w:rPr>
          <w:lang w:eastAsia="x-none"/>
        </w:rPr>
      </w:pPr>
      <w:r>
        <w:rPr>
          <w:lang w:eastAsia="x-none"/>
        </w:rPr>
        <w:t xml:space="preserve">De manière générale, les contraintes auxquelles sont soumises les structures sont très élevées, par rapport à la limite à la rupture du matériau (410 </w:t>
      </w:r>
      <w:del w:id="402" w:author="Alexandre ROSCHEWITZ" w:date="2015-07-28T11:13:00Z">
        <w:r w:rsidDel="00F51C1B">
          <w:rPr>
            <w:lang w:eastAsia="x-none"/>
          </w:rPr>
          <w:delText xml:space="preserve"> </w:delText>
        </w:r>
      </w:del>
      <w:r>
        <w:rPr>
          <w:lang w:eastAsia="x-none"/>
        </w:rPr>
        <w:t>MPa)</w:t>
      </w:r>
      <w:r w:rsidR="00337E4C">
        <w:rPr>
          <w:lang w:eastAsia="x-none"/>
        </w:rPr>
        <w:t xml:space="preserve">. Les calculs étant linéaires, la limite de 410 MPa permet de rendre compte d’une plastification modérée dans la structure. </w:t>
      </w:r>
      <w:commentRangeStart w:id="403"/>
      <w:r w:rsidR="00337E4C">
        <w:rPr>
          <w:lang w:eastAsia="x-none"/>
        </w:rPr>
        <w:t xml:space="preserve">Plastification que l’on aurait </w:t>
      </w:r>
      <w:del w:id="404" w:author="Alexandre ROSCHEWITZ" w:date="2015-07-28T11:14:00Z">
        <w:r w:rsidR="00337E4C" w:rsidDel="00F51C1B">
          <w:rPr>
            <w:lang w:eastAsia="x-none"/>
          </w:rPr>
          <w:delText>obtenu</w:delText>
        </w:r>
      </w:del>
      <w:ins w:id="405" w:author="Alexandre ROSCHEWITZ" w:date="2015-07-28T11:14:00Z">
        <w:r w:rsidR="00F51C1B">
          <w:rPr>
            <w:lang w:eastAsia="x-none"/>
          </w:rPr>
          <w:t>obtenue</w:t>
        </w:r>
      </w:ins>
      <w:commentRangeEnd w:id="403"/>
      <w:ins w:id="406" w:author="Alexandre ROSCHEWITZ" w:date="2015-07-28T11:15:00Z">
        <w:r w:rsidR="004F196D">
          <w:rPr>
            <w:rStyle w:val="Marquedecommentaire"/>
            <w:lang w:val="x-none"/>
          </w:rPr>
          <w:commentReference w:id="403"/>
        </w:r>
      </w:ins>
      <w:r w:rsidR="00337E4C">
        <w:rPr>
          <w:lang w:eastAsia="x-none"/>
        </w:rPr>
        <w:t xml:space="preserve"> en calcul non linéaire.</w:t>
      </w:r>
    </w:p>
    <w:p w:rsidR="00A538E1" w:rsidRDefault="00A538E1" w:rsidP="006D328C">
      <w:pPr>
        <w:rPr>
          <w:lang w:eastAsia="x-none"/>
        </w:rPr>
      </w:pPr>
    </w:p>
    <w:p w:rsidR="00DD0752" w:rsidRPr="006D328C" w:rsidRDefault="00A538E1" w:rsidP="006D328C">
      <w:pPr>
        <w:rPr>
          <w:lang w:eastAsia="x-none"/>
        </w:rPr>
      </w:pPr>
      <w:r>
        <w:rPr>
          <w:lang w:eastAsia="x-none"/>
        </w:rPr>
        <w:t xml:space="preserve">Le choix de la linéarité a donc été fait uniquement pour ne pas alourdir les calculs où les contacts, eux, sont déjà non linéaires. </w:t>
      </w:r>
      <w:r w:rsidR="007166F1">
        <w:rPr>
          <w:lang w:eastAsia="x-none"/>
        </w:rPr>
        <w:t xml:space="preserve">Il a été fait en prévision </w:t>
      </w:r>
      <w:r w:rsidR="007406A7">
        <w:rPr>
          <w:lang w:eastAsia="x-none"/>
        </w:rPr>
        <w:t>des optimisations à venir, sans pour autant remettre en cause les résultats obtenus.</w:t>
      </w:r>
    </w:p>
    <w:p w:rsidR="00DA5A2D" w:rsidRDefault="00DA5A2D" w:rsidP="00DA5A2D">
      <w:pPr>
        <w:pStyle w:val="Titre2"/>
        <w:rPr>
          <w:lang w:val="fr-FR"/>
        </w:rPr>
      </w:pPr>
      <w:bookmarkStart w:id="407" w:name="_Toc425429984"/>
      <w:r>
        <w:rPr>
          <w:lang w:val="fr-FR"/>
        </w:rPr>
        <w:t>Optimisation</w:t>
      </w:r>
      <w:r w:rsidR="00F52020">
        <w:rPr>
          <w:lang w:val="fr-FR"/>
        </w:rPr>
        <w:t>s</w:t>
      </w:r>
      <w:bookmarkEnd w:id="407"/>
    </w:p>
    <w:p w:rsidR="00DD0752" w:rsidRPr="00DD0752" w:rsidRDefault="00DD0752" w:rsidP="00DD0752">
      <w:pPr>
        <w:rPr>
          <w:lang w:eastAsia="x-none"/>
        </w:rPr>
      </w:pPr>
      <w:r>
        <w:rPr>
          <w:lang w:eastAsia="x-none"/>
        </w:rPr>
        <w:t xml:space="preserve">A la vue des résultats </w:t>
      </w:r>
      <w:r w:rsidR="00CF2507">
        <w:rPr>
          <w:lang w:eastAsia="x-none"/>
        </w:rPr>
        <w:fldChar w:fldCharType="begin"/>
      </w:r>
      <w:r w:rsidR="00CF2507">
        <w:rPr>
          <w:lang w:eastAsia="x-none"/>
        </w:rPr>
        <w:instrText xml:space="preserve"> REF _Ref425171137 \h </w:instrText>
      </w:r>
      <w:r w:rsidR="00CF2507">
        <w:rPr>
          <w:lang w:eastAsia="x-none"/>
        </w:rPr>
      </w:r>
      <w:r w:rsidR="00CF2507">
        <w:rPr>
          <w:lang w:eastAsia="x-none"/>
        </w:rPr>
        <w:fldChar w:fldCharType="separate"/>
      </w:r>
      <w:r w:rsidR="00CB7728">
        <w:t xml:space="preserve">Figure </w:t>
      </w:r>
      <w:r w:rsidR="00CB7728">
        <w:rPr>
          <w:noProof/>
        </w:rPr>
        <w:t>27</w:t>
      </w:r>
      <w:r w:rsidR="00CF2507">
        <w:rPr>
          <w:lang w:eastAsia="x-none"/>
        </w:rPr>
        <w:fldChar w:fldCharType="end"/>
      </w:r>
      <w:r w:rsidR="007F33AC">
        <w:rPr>
          <w:lang w:eastAsia="x-none"/>
        </w:rPr>
        <w:t>,</w:t>
      </w:r>
      <w:r w:rsidR="004D4C34">
        <w:rPr>
          <w:lang w:eastAsia="x-none"/>
        </w:rPr>
        <w:t xml:space="preserve"> il a fallu </w:t>
      </w:r>
      <w:r w:rsidR="001B7EEC">
        <w:rPr>
          <w:lang w:eastAsia="x-none"/>
        </w:rPr>
        <w:t>mettre en place des études d’optimisation afin d’éviter les ruptures des raccords, ainsi que des poutres.</w:t>
      </w:r>
    </w:p>
    <w:p w:rsidR="00DA5A2D" w:rsidRDefault="00DA5A2D" w:rsidP="00DA5A2D">
      <w:pPr>
        <w:pStyle w:val="Titre3"/>
        <w:rPr>
          <w:lang w:val="fr-FR"/>
        </w:rPr>
      </w:pPr>
      <w:bookmarkStart w:id="408" w:name="_Toc425429985"/>
      <w:r>
        <w:rPr>
          <w:lang w:val="fr-FR"/>
        </w:rPr>
        <w:t>Reconception</w:t>
      </w:r>
      <w:bookmarkEnd w:id="408"/>
    </w:p>
    <w:p w:rsidR="00605DBD" w:rsidRDefault="00605DBD" w:rsidP="00605DBD">
      <w:r>
        <w:t>En tenant compte des modes de déformation causant la rupture des structures, les cornières et goujons suivants ont été reconçus afin d’améliorer la rigidité des assemblages.</w:t>
      </w:r>
    </w:p>
    <w:p w:rsidR="00C058D6" w:rsidRDefault="00C058D6" w:rsidP="00605DBD"/>
    <w:p w:rsidR="00E02490" w:rsidRDefault="00C058D6" w:rsidP="00E02490">
      <w:pPr>
        <w:keepNext/>
      </w:pPr>
      <w:r>
        <w:rPr>
          <w:noProof/>
          <w:lang w:eastAsia="fr-FR"/>
        </w:rPr>
        <w:drawing>
          <wp:inline distT="0" distB="0" distL="0" distR="0" wp14:anchorId="38BEFE34" wp14:editId="122AD54E">
            <wp:extent cx="6120644" cy="2945765"/>
            <wp:effectExtent l="0" t="0" r="0" b="6985"/>
            <wp:docPr id="43035" name="Imag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67">
                      <a:extLst>
                        <a:ext uri="{28A0092B-C50C-407E-A947-70E740481C1C}">
                          <a14:useLocalDpi xmlns:a14="http://schemas.microsoft.com/office/drawing/2010/main" val="0"/>
                        </a:ext>
                      </a:extLst>
                    </a:blip>
                    <a:stretch>
                      <a:fillRect/>
                    </a:stretch>
                  </pic:blipFill>
                  <pic:spPr>
                    <a:xfrm>
                      <a:off x="0" y="0"/>
                      <a:ext cx="6120644" cy="2945765"/>
                    </a:xfrm>
                    <a:prstGeom prst="rect">
                      <a:avLst/>
                    </a:prstGeom>
                  </pic:spPr>
                </pic:pic>
              </a:graphicData>
            </a:graphic>
          </wp:inline>
        </w:drawing>
      </w:r>
    </w:p>
    <w:p w:rsidR="00C058D6" w:rsidRPr="00E02490" w:rsidRDefault="00E02490" w:rsidP="00E02490">
      <w:pPr>
        <w:pStyle w:val="Lgende"/>
        <w:rPr>
          <w:lang w:val="fr-FR"/>
        </w:rPr>
      </w:pPr>
      <w:bookmarkStart w:id="409" w:name="_Ref425234657"/>
      <w:bookmarkStart w:id="410" w:name="_Toc425429903"/>
      <w:r>
        <w:t xml:space="preserve">Figure </w:t>
      </w:r>
      <w:r w:rsidR="00910827">
        <w:fldChar w:fldCharType="begin"/>
      </w:r>
      <w:r w:rsidR="00910827">
        <w:instrText xml:space="preserve"> SEQ Figure \* ARABIC </w:instrText>
      </w:r>
      <w:r w:rsidR="00910827">
        <w:fldChar w:fldCharType="separate"/>
      </w:r>
      <w:r w:rsidR="00C718B4">
        <w:rPr>
          <w:noProof/>
        </w:rPr>
        <w:t>28</w:t>
      </w:r>
      <w:r w:rsidR="00910827">
        <w:rPr>
          <w:noProof/>
        </w:rPr>
        <w:fldChar w:fldCharType="end"/>
      </w:r>
      <w:bookmarkEnd w:id="409"/>
      <w:r>
        <w:rPr>
          <w:lang w:val="fr-FR"/>
        </w:rPr>
        <w:t xml:space="preserve"> – Reconception des cornières et goujons dans le but d’une optimisation topologique</w:t>
      </w:r>
      <w:bookmarkEnd w:id="410"/>
    </w:p>
    <w:p w:rsidR="00E02490" w:rsidRDefault="00E02490" w:rsidP="00605DBD"/>
    <w:p w:rsidR="00B2124F" w:rsidRDefault="008C7578" w:rsidP="00605DBD">
      <w:r>
        <w:t xml:space="preserve">Sur la </w:t>
      </w:r>
      <w:r>
        <w:fldChar w:fldCharType="begin"/>
      </w:r>
      <w:r>
        <w:instrText xml:space="preserve"> REF _Ref425234657 \h </w:instrText>
      </w:r>
      <w:r>
        <w:fldChar w:fldCharType="separate"/>
      </w:r>
      <w:r w:rsidR="00CB7728">
        <w:t xml:space="preserve">Figure </w:t>
      </w:r>
      <w:r w:rsidR="00CB7728">
        <w:rPr>
          <w:noProof/>
        </w:rPr>
        <w:t>28</w:t>
      </w:r>
      <w:r>
        <w:fldChar w:fldCharType="end"/>
      </w:r>
      <w:r w:rsidR="003B261A">
        <w:t xml:space="preserve">, les assemblages sont présentés dans le même ordre que dans les </w:t>
      </w:r>
      <w:r w:rsidR="003B261A">
        <w:fldChar w:fldCharType="begin"/>
      </w:r>
      <w:r w:rsidR="003B261A">
        <w:instrText xml:space="preserve"> REF _Ref425157186 \h </w:instrText>
      </w:r>
      <w:r w:rsidR="003B261A">
        <w:fldChar w:fldCharType="separate"/>
      </w:r>
      <w:r w:rsidR="00CB7728">
        <w:t xml:space="preserve">Figure </w:t>
      </w:r>
      <w:r w:rsidR="00CB7728">
        <w:rPr>
          <w:noProof/>
        </w:rPr>
        <w:t>24</w:t>
      </w:r>
      <w:r w:rsidR="003B261A">
        <w:fldChar w:fldCharType="end"/>
      </w:r>
      <w:r w:rsidR="003B261A">
        <w:t xml:space="preserve"> et </w:t>
      </w:r>
      <w:r w:rsidR="003B261A">
        <w:fldChar w:fldCharType="begin"/>
      </w:r>
      <w:r w:rsidR="003B261A">
        <w:instrText xml:space="preserve"> REF _Ref425171137 \h </w:instrText>
      </w:r>
      <w:r w:rsidR="003B261A">
        <w:fldChar w:fldCharType="separate"/>
      </w:r>
      <w:r w:rsidR="00CB7728">
        <w:t xml:space="preserve">Figure </w:t>
      </w:r>
      <w:r w:rsidR="00CB7728">
        <w:rPr>
          <w:noProof/>
        </w:rPr>
        <w:t>27</w:t>
      </w:r>
      <w:r w:rsidR="003B261A">
        <w:fldChar w:fldCharType="end"/>
      </w:r>
      <w:r w:rsidR="003B261A">
        <w:t>.</w:t>
      </w:r>
      <w:r w:rsidR="00B2124F">
        <w:t xml:space="preserve"> En jaune, les cornières et goujons existants mais </w:t>
      </w:r>
      <w:commentRangeStart w:id="411"/>
      <w:r w:rsidR="00B2124F">
        <w:t>reconçus</w:t>
      </w:r>
      <w:commentRangeEnd w:id="411"/>
      <w:r w:rsidR="004F196D">
        <w:rPr>
          <w:rStyle w:val="Marquedecommentaire"/>
          <w:lang w:val="x-none"/>
        </w:rPr>
        <w:commentReference w:id="411"/>
      </w:r>
      <w:r w:rsidR="00B2124F">
        <w:t>, et en en bleu des raccords ajoutés afin de contrer certains mouvements causant la rupture.</w:t>
      </w:r>
    </w:p>
    <w:p w:rsidR="00B2124F" w:rsidRDefault="00B2124F" w:rsidP="00605DBD"/>
    <w:p w:rsidR="00B2124F" w:rsidRDefault="00B2124F" w:rsidP="00605DBD">
      <w:r>
        <w:t>Sur le premier assemblage,</w:t>
      </w:r>
      <w:r w:rsidR="002D1297">
        <w:t xml:space="preserve"> des raidisseurs ont été ajouté sur la cornière afin de la rigidifier, et une cornière supplémentaire a été ajoutée dans le but d’éviter le mouvement de flexion entre l’âme de la poutre porteur et sa semelle.</w:t>
      </w:r>
      <w:r w:rsidR="004F6B47">
        <w:t xml:space="preserve"> En effet, d’après la </w:t>
      </w:r>
      <w:r w:rsidR="004F6B47">
        <w:fldChar w:fldCharType="begin"/>
      </w:r>
      <w:r w:rsidR="004F6B47">
        <w:instrText xml:space="preserve"> REF _Ref425171137 \h </w:instrText>
      </w:r>
      <w:r w:rsidR="004F6B47">
        <w:fldChar w:fldCharType="separate"/>
      </w:r>
      <w:r w:rsidR="00CB7728">
        <w:t xml:space="preserve">Figure </w:t>
      </w:r>
      <w:r w:rsidR="00CB7728">
        <w:rPr>
          <w:noProof/>
        </w:rPr>
        <w:t>27</w:t>
      </w:r>
      <w:r w:rsidR="004F6B47">
        <w:fldChar w:fldCharType="end"/>
      </w:r>
      <w:r w:rsidR="00CC5E1A">
        <w:t>, il s’</w:t>
      </w:r>
      <w:r w:rsidR="001D7332">
        <w:t>agit de la région à</w:t>
      </w:r>
      <w:r w:rsidR="00CC5E1A">
        <w:t xml:space="preserve"> renforcer en priorité.</w:t>
      </w:r>
    </w:p>
    <w:p w:rsidR="006477FA" w:rsidRDefault="006477FA" w:rsidP="00605DBD"/>
    <w:p w:rsidR="006477FA" w:rsidRDefault="00C53347" w:rsidP="00605DBD">
      <w:r>
        <w:t>De même pour le deuxième assemblage</w:t>
      </w:r>
      <w:ins w:id="412" w:author="Alexandre ROSCHEWITZ" w:date="2015-07-28T11:17:00Z">
        <w:r w:rsidR="004F196D">
          <w:t>,</w:t>
        </w:r>
      </w:ins>
      <w:del w:id="413" w:author="Alexandre ROSCHEWITZ" w:date="2015-07-28T11:17:00Z">
        <w:r w:rsidDel="004F196D">
          <w:delText>. I</w:delText>
        </w:r>
      </w:del>
      <w:ins w:id="414" w:author="Alexandre ROSCHEWITZ" w:date="2015-07-28T11:17:00Z">
        <w:r w:rsidR="004F196D">
          <w:t xml:space="preserve"> i</w:t>
        </w:r>
      </w:ins>
      <w:r>
        <w:t>l a paru nécessaire d’ajouter un goujon sur la semelle de la poutre afin d’empêcher ce mouvement de flexion.</w:t>
      </w:r>
      <w:r w:rsidR="006A57B2">
        <w:t xml:space="preserve"> Quant à la cornière initiale, elle a été épaissie afin que le solveur puisse y </w:t>
      </w:r>
      <w:del w:id="415" w:author="Alexandre ROSCHEWITZ" w:date="2015-07-28T11:17:00Z">
        <w:r w:rsidR="006A57B2" w:rsidDel="004F196D">
          <w:delText>‘</w:delText>
        </w:r>
      </w:del>
      <w:ins w:id="416" w:author="Alexandre ROSCHEWITZ" w:date="2015-07-28T11:17:00Z">
        <w:r w:rsidR="004F196D">
          <w:t>« </w:t>
        </w:r>
      </w:ins>
      <w:del w:id="417" w:author="Alexandre ROSCHEWITZ" w:date="2015-07-28T11:17:00Z">
        <w:r w:rsidR="006A57B2" w:rsidDel="004F196D">
          <w:delText xml:space="preserve">creuser’ </w:delText>
        </w:r>
      </w:del>
      <w:ins w:id="418" w:author="Alexandre ROSCHEWITZ" w:date="2015-07-28T11:17:00Z">
        <w:r w:rsidR="004F196D">
          <w:t xml:space="preserve">creuser » </w:t>
        </w:r>
      </w:ins>
      <w:r w:rsidR="006A57B2">
        <w:t>des raidisseurs.</w:t>
      </w:r>
    </w:p>
    <w:p w:rsidR="00345438" w:rsidRDefault="00345438" w:rsidP="00605DBD"/>
    <w:p w:rsidR="00345438" w:rsidRDefault="00432E38" w:rsidP="00605DBD">
      <w:r>
        <w:t xml:space="preserve">Le troisième assemblage est un cas particulier. Car d’après la </w:t>
      </w:r>
      <w:r>
        <w:fldChar w:fldCharType="begin"/>
      </w:r>
      <w:r>
        <w:instrText xml:space="preserve"> REF _Ref425171137 \h </w:instrText>
      </w:r>
      <w:r>
        <w:fldChar w:fldCharType="separate"/>
      </w:r>
      <w:r w:rsidR="00CB7728">
        <w:t xml:space="preserve">Figure </w:t>
      </w:r>
      <w:r w:rsidR="00CB7728">
        <w:rPr>
          <w:noProof/>
        </w:rPr>
        <w:t>27</w:t>
      </w:r>
      <w:r>
        <w:fldChar w:fldCharType="end"/>
      </w:r>
      <w:r w:rsidR="005D0F7A">
        <w:t xml:space="preserve">, la cornière et la poutre </w:t>
      </w:r>
      <w:r w:rsidR="00635583">
        <w:t>sont</w:t>
      </w:r>
      <w:r w:rsidR="005D0F7A">
        <w:t xml:space="preserve"> soumises à de très grandes contraintes, causant la rupture des deux pièces.</w:t>
      </w:r>
      <w:r w:rsidR="009F3773">
        <w:t xml:space="preserve"> </w:t>
      </w:r>
      <w:r w:rsidR="008D6E66">
        <w:t xml:space="preserve">Une solution est donc de </w:t>
      </w:r>
      <w:r w:rsidR="00251D25">
        <w:t xml:space="preserve">localement </w:t>
      </w:r>
      <w:r w:rsidR="008D6E66">
        <w:t>doubler l’épaisseur de l’âme de la portée</w:t>
      </w:r>
      <w:r w:rsidR="005D74F1">
        <w:t xml:space="preserve">, en vert sur la </w:t>
      </w:r>
      <w:r w:rsidR="005D74F1">
        <w:fldChar w:fldCharType="begin"/>
      </w:r>
      <w:r w:rsidR="005D74F1">
        <w:instrText xml:space="preserve"> REF _Ref425234657 \h </w:instrText>
      </w:r>
      <w:r w:rsidR="005D74F1">
        <w:fldChar w:fldCharType="separate"/>
      </w:r>
      <w:r w:rsidR="00CB7728">
        <w:t xml:space="preserve">Figure </w:t>
      </w:r>
      <w:r w:rsidR="00CB7728">
        <w:rPr>
          <w:noProof/>
        </w:rPr>
        <w:t>28</w:t>
      </w:r>
      <w:r w:rsidR="005D74F1">
        <w:fldChar w:fldCharType="end"/>
      </w:r>
      <w:r w:rsidR="00087C25">
        <w:t>, et de reconcevoir le goujon en cornière.</w:t>
      </w:r>
    </w:p>
    <w:p w:rsidR="003232F2" w:rsidRDefault="003232F2" w:rsidP="00605DBD"/>
    <w:p w:rsidR="003232F2" w:rsidRDefault="003232F2" w:rsidP="00605DBD">
      <w:r>
        <w:t>Pour le dernier cas, le goujon a été épaissi</w:t>
      </w:r>
      <w:r w:rsidR="006479EB">
        <w:t>, mais deux zones sont restées creuses afin de pouvoir y insérer les rondelles des vis</w:t>
      </w:r>
      <w:r w:rsidR="00020099">
        <w:t>.</w:t>
      </w:r>
      <w:r w:rsidR="006479EB">
        <w:t xml:space="preserve"> </w:t>
      </w:r>
    </w:p>
    <w:p w:rsidR="005215A7" w:rsidRDefault="005215A7" w:rsidP="00605DBD"/>
    <w:p w:rsidR="005215A7" w:rsidRPr="00CC6172" w:rsidRDefault="00CC6172" w:rsidP="00605DBD">
      <w:r>
        <w:t xml:space="preserve">Dans tous les assemblages, les vis ont été modélisées en </w:t>
      </w:r>
      <w:r>
        <w:rPr>
          <w:i/>
        </w:rPr>
        <w:t xml:space="preserve">non design </w:t>
      </w:r>
      <w:proofErr w:type="spellStart"/>
      <w:r>
        <w:rPr>
          <w:i/>
        </w:rPr>
        <w:t>space</w:t>
      </w:r>
      <w:proofErr w:type="spellEnd"/>
      <w:r w:rsidR="00497076">
        <w:t xml:space="preserve">, en rouge sur la </w:t>
      </w:r>
      <w:r w:rsidR="00497076">
        <w:fldChar w:fldCharType="begin"/>
      </w:r>
      <w:r w:rsidR="00497076">
        <w:instrText xml:space="preserve"> REF _Ref425234657 \h </w:instrText>
      </w:r>
      <w:r w:rsidR="00497076">
        <w:fldChar w:fldCharType="separate"/>
      </w:r>
      <w:r w:rsidR="00497076">
        <w:t xml:space="preserve">Figure </w:t>
      </w:r>
      <w:r w:rsidR="00497076">
        <w:rPr>
          <w:noProof/>
        </w:rPr>
        <w:t>28</w:t>
      </w:r>
      <w:r w:rsidR="00497076">
        <w:fldChar w:fldCharType="end"/>
      </w:r>
      <w:r w:rsidR="0025439F">
        <w:t xml:space="preserve">, car il serait non souhaitable d’écarter </w:t>
      </w:r>
      <w:r w:rsidR="00803DC4">
        <w:t>les trous, et/ou de les modifier.</w:t>
      </w:r>
    </w:p>
    <w:p w:rsidR="005215A7" w:rsidRDefault="005215A7" w:rsidP="00605DBD"/>
    <w:p w:rsidR="005215A7" w:rsidRDefault="007C5F3D" w:rsidP="00605DBD">
      <w:r>
        <w:t xml:space="preserve">Aussi, les pièces reconçues ont été maillées en éléments hexaédriques à </w:t>
      </w:r>
      <w:r w:rsidR="00055CC5">
        <w:t>2</w:t>
      </w:r>
      <w:r>
        <w:t>0 nœuds,</w:t>
      </w:r>
      <w:r w:rsidR="003A0857">
        <w:t xml:space="preserve"> et avec une taille de maille assez petite, de l’ordre de 1.5 – 2 </w:t>
      </w:r>
      <w:proofErr w:type="spellStart"/>
      <w:r w:rsidR="003A0857">
        <w:t>mm.</w:t>
      </w:r>
      <w:proofErr w:type="spellEnd"/>
      <w:r w:rsidR="00D40C66">
        <w:t xml:space="preserve"> En effet, les modèles étant </w:t>
      </w:r>
      <w:del w:id="419" w:author="Alexandre ROSCHEWITZ" w:date="2015-07-28T11:20:00Z">
        <w:r w:rsidR="00D40C66" w:rsidDel="004F196D">
          <w:delText>‘</w:delText>
        </w:r>
      </w:del>
      <w:ins w:id="420" w:author="Alexandre ROSCHEWITZ" w:date="2015-07-28T11:20:00Z">
        <w:r w:rsidR="004F196D">
          <w:t>« </w:t>
        </w:r>
      </w:ins>
      <w:r w:rsidR="00D40C66">
        <w:t>petits</w:t>
      </w:r>
      <w:del w:id="421" w:author="Alexandre ROSCHEWITZ" w:date="2015-07-28T11:21:00Z">
        <w:r w:rsidR="00D40C66" w:rsidDel="004F196D">
          <w:delText>’</w:delText>
        </w:r>
      </w:del>
      <w:ins w:id="422" w:author="Alexandre ROSCHEWITZ" w:date="2015-07-28T11:21:00Z">
        <w:r w:rsidR="004F196D">
          <w:t> »</w:t>
        </w:r>
      </w:ins>
      <w:r w:rsidR="00D40C66">
        <w:t>, ils sont assez peu coût</w:t>
      </w:r>
      <w:del w:id="423" w:author="Alexandre ROSCHEWITZ" w:date="2015-07-28T11:21:00Z">
        <w:r w:rsidR="00D40C66" w:rsidDel="004F196D">
          <w:delText>ants</w:delText>
        </w:r>
      </w:del>
      <w:ins w:id="424" w:author="Alexandre ROSCHEWITZ" w:date="2015-07-28T11:21:00Z">
        <w:r w:rsidR="004F196D">
          <w:t>eux</w:t>
        </w:r>
      </w:ins>
      <w:r w:rsidR="00D40C66">
        <w:t xml:space="preserve"> en temps de calcul.</w:t>
      </w:r>
    </w:p>
    <w:p w:rsidR="005215A7" w:rsidRDefault="005215A7" w:rsidP="00605DBD"/>
    <w:p w:rsidR="00E02490" w:rsidRPr="00605DBD" w:rsidRDefault="00E02490" w:rsidP="00605DBD"/>
    <w:p w:rsidR="00DA5A2D" w:rsidRDefault="00DA5A2D" w:rsidP="00DA5A2D">
      <w:pPr>
        <w:pStyle w:val="Titre3"/>
        <w:rPr>
          <w:lang w:val="fr-FR"/>
        </w:rPr>
      </w:pPr>
      <w:bookmarkStart w:id="425" w:name="_Toc425429986"/>
      <w:r>
        <w:rPr>
          <w:lang w:val="fr-FR"/>
        </w:rPr>
        <w:t>OptiStruct</w:t>
      </w:r>
      <w:bookmarkEnd w:id="425"/>
    </w:p>
    <w:p w:rsidR="00703536" w:rsidRDefault="00815545" w:rsidP="00137463">
      <w:r>
        <w:t>Sur ce cas d’étude, la masse n’est pas une contrainte, au vu de celles des poutres.</w:t>
      </w:r>
      <w:r w:rsidR="009D4C72">
        <w:t xml:space="preserve"> La mise en donnée suivante a été la m</w:t>
      </w:r>
      <w:r w:rsidR="00814DC8">
        <w:t>ême pour les quatre assemblages :</w:t>
      </w:r>
    </w:p>
    <w:p w:rsidR="00897803" w:rsidRDefault="00897803" w:rsidP="00137463"/>
    <w:p w:rsidR="00814DC8" w:rsidRDefault="00814DC8" w:rsidP="00814DC8">
      <w:pPr>
        <w:pStyle w:val="Paragraphedeliste"/>
        <w:numPr>
          <w:ilvl w:val="0"/>
          <w:numId w:val="21"/>
        </w:numPr>
      </w:pPr>
      <w:r>
        <w:rPr>
          <w:b/>
        </w:rPr>
        <w:t xml:space="preserve">Objectif : </w:t>
      </w:r>
      <w:commentRangeStart w:id="426"/>
      <w:r>
        <w:t>Minimiser la masse totale de la sellette</w:t>
      </w:r>
      <w:commentRangeEnd w:id="426"/>
      <w:r w:rsidR="004F196D">
        <w:rPr>
          <w:rStyle w:val="Marquedecommentaire"/>
          <w:lang w:val="x-none"/>
        </w:rPr>
        <w:commentReference w:id="426"/>
      </w:r>
    </w:p>
    <w:p w:rsidR="00814DC8" w:rsidRDefault="00814DC8" w:rsidP="00814DC8">
      <w:pPr>
        <w:pStyle w:val="Paragraphedeliste"/>
        <w:numPr>
          <w:ilvl w:val="0"/>
          <w:numId w:val="21"/>
        </w:numPr>
      </w:pPr>
      <w:r>
        <w:rPr>
          <w:b/>
        </w:rPr>
        <w:t xml:space="preserve">Contraintes : </w:t>
      </w:r>
    </w:p>
    <w:p w:rsidR="00814DC8" w:rsidRDefault="00814DC8" w:rsidP="00814DC8">
      <w:pPr>
        <w:pStyle w:val="Paragraphedeliste"/>
        <w:numPr>
          <w:ilvl w:val="0"/>
          <w:numId w:val="22"/>
        </w:numPr>
      </w:pPr>
      <w:r>
        <w:t>C</w:t>
      </w:r>
      <w:r w:rsidR="00D37FA5">
        <w:t>ontraintes de Von Mises sur toutes</w:t>
      </w:r>
      <w:r>
        <w:t xml:space="preserve"> </w:t>
      </w:r>
      <w:r w:rsidR="00897803">
        <w:t>les poutres, les cornières et les goujons</w:t>
      </w:r>
      <w:r w:rsidR="001950EA">
        <w:t>,</w:t>
      </w:r>
      <w:r w:rsidR="00897803">
        <w:t xml:space="preserve"> inférieur</w:t>
      </w:r>
      <w:r w:rsidR="00FE08A5">
        <w:t>e</w:t>
      </w:r>
      <w:ins w:id="427" w:author="Alexandre ROSCHEWITZ" w:date="2015-07-28T11:40:00Z">
        <w:r w:rsidR="00E30E91">
          <w:t>s</w:t>
        </w:r>
      </w:ins>
      <w:r w:rsidR="00897803">
        <w:t xml:space="preserve"> à 410 MPa.</w:t>
      </w:r>
    </w:p>
    <w:p w:rsidR="00814DC8" w:rsidRDefault="008B7CF0" w:rsidP="00814DC8">
      <w:pPr>
        <w:pStyle w:val="Paragraphedeliste"/>
        <w:numPr>
          <w:ilvl w:val="0"/>
          <w:numId w:val="22"/>
        </w:numPr>
      </w:pPr>
      <w:r>
        <w:t>Sens de démoulages spécifiques à chaque pièce afin qu’elles puissent être usinée</w:t>
      </w:r>
      <w:r w:rsidR="00B95E0C">
        <w:t>s</w:t>
      </w:r>
      <w:r>
        <w:t xml:space="preserve"> à partir de tôle pliée.</w:t>
      </w:r>
    </w:p>
    <w:p w:rsidR="00814DC8" w:rsidRDefault="006D244A" w:rsidP="00814DC8">
      <w:pPr>
        <w:pStyle w:val="Paragraphedeliste"/>
        <w:numPr>
          <w:ilvl w:val="0"/>
          <w:numId w:val="22"/>
        </w:numPr>
      </w:pPr>
      <w:r>
        <w:t>Symétries spécifiques à chaque pièce afin de simplifier leur usinage</w:t>
      </w:r>
      <w:r w:rsidR="00814DC8">
        <w:t>.</w:t>
      </w:r>
    </w:p>
    <w:p w:rsidR="00DA1CDD" w:rsidRDefault="00DA1CDD" w:rsidP="00DA1CDD"/>
    <w:p w:rsidR="00DA1CDD" w:rsidRDefault="00DA1CDD" w:rsidP="00DA1CDD">
      <w:r>
        <w:t xml:space="preserve">Malgré le fait que les masses des raccords sont négligeables, un objectif de type </w:t>
      </w:r>
      <w:del w:id="428" w:author="Alexandre ROSCHEWITZ" w:date="2015-07-28T11:22:00Z">
        <w:r w:rsidDel="004F196D">
          <w:delText>‘</w:delText>
        </w:r>
      </w:del>
      <w:ins w:id="429" w:author="Alexandre ROSCHEWITZ" w:date="2015-07-28T11:22:00Z">
        <w:r w:rsidR="004F196D">
          <w:t>« </w:t>
        </w:r>
      </w:ins>
      <w:r>
        <w:t xml:space="preserve">minimiser la </w:t>
      </w:r>
      <w:del w:id="430" w:author="Alexandre ROSCHEWITZ" w:date="2015-07-28T11:22:00Z">
        <w:r w:rsidDel="004F196D">
          <w:delText xml:space="preserve">masse’ </w:delText>
        </w:r>
      </w:del>
      <w:ins w:id="431" w:author="Alexandre ROSCHEWITZ" w:date="2015-07-28T11:22:00Z">
        <w:r w:rsidR="004F196D">
          <w:t xml:space="preserve">masse » </w:t>
        </w:r>
      </w:ins>
      <w:r>
        <w:t xml:space="preserve">a été choisi </w:t>
      </w:r>
      <w:r w:rsidR="00A362EF">
        <w:t xml:space="preserve">car la contrainte portant sur les contraintes de Von Mises devait absolument être respectée. Aussi, </w:t>
      </w:r>
      <w:r w:rsidR="00836A59">
        <w:t>en minimisant la masse, on ôte de la matière, ce qui permet l’</w:t>
      </w:r>
      <w:r w:rsidR="00635882">
        <w:t xml:space="preserve">apparition de raidisseurs dans certains cas, </w:t>
      </w:r>
      <w:r w:rsidR="00836A59">
        <w:t xml:space="preserve">ou </w:t>
      </w:r>
      <w:r w:rsidR="00635882">
        <w:t xml:space="preserve">simplement d’amincir les raccords dans d’autre cas, </w:t>
      </w:r>
      <w:r w:rsidR="00D11295">
        <w:t>simplement pour des raisons d’accessibilité à l’endroit où la soudure</w:t>
      </w:r>
      <w:r w:rsidR="00BF6DEF">
        <w:t xml:space="preserve"> et le vissage</w:t>
      </w:r>
      <w:r w:rsidR="00D11295">
        <w:t xml:space="preserve"> doi</w:t>
      </w:r>
      <w:r w:rsidR="00BF6DEF">
        <w:t>vent</w:t>
      </w:r>
      <w:r w:rsidR="00D11295">
        <w:t xml:space="preserve"> être fait</w:t>
      </w:r>
      <w:r w:rsidR="00BF6DEF">
        <w:t>s</w:t>
      </w:r>
      <w:r w:rsidR="00836A59">
        <w:t>.</w:t>
      </w:r>
      <w:r w:rsidR="00DF4894">
        <w:t xml:space="preserve"> </w:t>
      </w:r>
      <w:ins w:id="432" w:author="Alexandre ROSCHEWITZ" w:date="2015-07-28T11:41:00Z">
        <w:r w:rsidR="00E30E91">
          <w:t>Dans l</w:t>
        </w:r>
      </w:ins>
      <w:del w:id="433" w:author="Alexandre ROSCHEWITZ" w:date="2015-07-28T11:41:00Z">
        <w:r w:rsidR="00DF4894" w:rsidDel="00E30E91">
          <w:delText>L</w:delText>
        </w:r>
      </w:del>
      <w:r w:rsidR="00DF4894">
        <w:t xml:space="preserve">e cas contraire, les pièces </w:t>
      </w:r>
      <w:del w:id="434" w:author="Alexandre ROSCHEWITZ" w:date="2015-07-28T11:41:00Z">
        <w:r w:rsidR="00646ACA" w:rsidDel="00E30E91">
          <w:delText>‘</w:delText>
        </w:r>
      </w:del>
      <w:ins w:id="435" w:author="Alexandre ROSCHEWITZ" w:date="2015-07-28T11:41:00Z">
        <w:r w:rsidR="00E30E91">
          <w:t>« </w:t>
        </w:r>
      </w:ins>
      <w:r w:rsidR="00DF4894">
        <w:t>pleines</w:t>
      </w:r>
      <w:del w:id="436" w:author="Alexandre ROSCHEWITZ" w:date="2015-07-28T11:41:00Z">
        <w:r w:rsidR="00646ACA" w:rsidDel="00E30E91">
          <w:delText>’</w:delText>
        </w:r>
      </w:del>
      <w:ins w:id="437" w:author="Alexandre ROSCHEWITZ" w:date="2015-07-28T11:41:00Z">
        <w:r w:rsidR="00E30E91">
          <w:t> » non optimisées</w:t>
        </w:r>
      </w:ins>
      <w:r w:rsidR="00DF4894">
        <w:t>, telles qu’elles ont été reconçues, suffiraient et rempliraient le cahier de</w:t>
      </w:r>
      <w:r w:rsidR="00382EF6">
        <w:t>s</w:t>
      </w:r>
      <w:r w:rsidR="00DF4894">
        <w:t xml:space="preserve"> charges.</w:t>
      </w:r>
    </w:p>
    <w:p w:rsidR="00814DC8" w:rsidRDefault="00814DC8" w:rsidP="00137463"/>
    <w:p w:rsidR="00814DC8" w:rsidRDefault="00982649" w:rsidP="00137463">
      <w:r>
        <w:t xml:space="preserve">Sur la </w:t>
      </w:r>
      <w:r w:rsidR="00DF1894">
        <w:fldChar w:fldCharType="begin"/>
      </w:r>
      <w:r w:rsidR="00DF1894">
        <w:instrText xml:space="preserve"> REF _Ref425250281 \h </w:instrText>
      </w:r>
      <w:r w:rsidR="00DF1894">
        <w:fldChar w:fldCharType="separate"/>
      </w:r>
      <w:r w:rsidR="00DF1894">
        <w:t xml:space="preserve">Figure </w:t>
      </w:r>
      <w:r w:rsidR="00DF1894">
        <w:rPr>
          <w:noProof/>
        </w:rPr>
        <w:t>29</w:t>
      </w:r>
      <w:r w:rsidR="00DF1894">
        <w:fldChar w:fldCharType="end"/>
      </w:r>
      <w:r w:rsidR="00DF1894">
        <w:t xml:space="preserve"> </w:t>
      </w:r>
      <w:r w:rsidR="00EE39CA">
        <w:t xml:space="preserve">sont représentées les densités des éléments des </w:t>
      </w:r>
      <w:r w:rsidR="008C0D72">
        <w:t xml:space="preserve">différents </w:t>
      </w:r>
      <w:r w:rsidR="008C0D72">
        <w:rPr>
          <w:i/>
        </w:rPr>
        <w:t xml:space="preserve">design </w:t>
      </w:r>
      <w:proofErr w:type="spellStart"/>
      <w:r w:rsidR="008C0D72">
        <w:rPr>
          <w:i/>
        </w:rPr>
        <w:t>spaces</w:t>
      </w:r>
      <w:proofErr w:type="spellEnd"/>
      <w:r w:rsidR="00127E16">
        <w:t>.</w:t>
      </w:r>
      <w:r w:rsidR="005D3AFE">
        <w:t xml:space="preserve"> Puis, sur la </w:t>
      </w:r>
      <w:r w:rsidR="00DF1894">
        <w:fldChar w:fldCharType="begin"/>
      </w:r>
      <w:r w:rsidR="00DF1894">
        <w:instrText xml:space="preserve"> REF _Ref425250287 \h </w:instrText>
      </w:r>
      <w:r w:rsidR="00DF1894">
        <w:fldChar w:fldCharType="separate"/>
      </w:r>
      <w:r w:rsidR="00DF1894">
        <w:t xml:space="preserve">Figure </w:t>
      </w:r>
      <w:r w:rsidR="00DF1894">
        <w:rPr>
          <w:noProof/>
        </w:rPr>
        <w:t>30</w:t>
      </w:r>
      <w:r w:rsidR="00DF1894">
        <w:fldChar w:fldCharType="end"/>
      </w:r>
      <w:r w:rsidR="005D3AFE">
        <w:t>, les éléments dont la densité est supérieure à 0.7, c’est-à-dire, ceux qui constituent la forme finale résultante de l’optimisation topologique.</w:t>
      </w:r>
    </w:p>
    <w:p w:rsidR="00225950" w:rsidRDefault="00225950" w:rsidP="00137463"/>
    <w:p w:rsidR="003049DC" w:rsidRDefault="003049DC" w:rsidP="003049DC">
      <w:pPr>
        <w:keepNext/>
      </w:pPr>
      <w:r>
        <w:rPr>
          <w:noProof/>
          <w:lang w:eastAsia="fr-FR"/>
        </w:rPr>
        <w:drawing>
          <wp:inline distT="0" distB="0" distL="0" distR="0" wp14:anchorId="1045CA0F" wp14:editId="6065682E">
            <wp:extent cx="6477000" cy="3117212"/>
            <wp:effectExtent l="0" t="0" r="0" b="7620"/>
            <wp:docPr id="35844" name="Imag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ites.png"/>
                    <pic:cNvPicPr/>
                  </pic:nvPicPr>
                  <pic:blipFill>
                    <a:blip r:embed="rId68">
                      <a:extLst>
                        <a:ext uri="{28A0092B-C50C-407E-A947-70E740481C1C}">
                          <a14:useLocalDpi xmlns:a14="http://schemas.microsoft.com/office/drawing/2010/main" val="0"/>
                        </a:ext>
                      </a:extLst>
                    </a:blip>
                    <a:stretch>
                      <a:fillRect/>
                    </a:stretch>
                  </pic:blipFill>
                  <pic:spPr>
                    <a:xfrm>
                      <a:off x="0" y="0"/>
                      <a:ext cx="6482590" cy="3119902"/>
                    </a:xfrm>
                    <a:prstGeom prst="rect">
                      <a:avLst/>
                    </a:prstGeom>
                  </pic:spPr>
                </pic:pic>
              </a:graphicData>
            </a:graphic>
          </wp:inline>
        </w:drawing>
      </w:r>
    </w:p>
    <w:p w:rsidR="00225950" w:rsidRPr="003049DC" w:rsidRDefault="003049DC" w:rsidP="009625E6">
      <w:pPr>
        <w:pStyle w:val="Lgende"/>
        <w:rPr>
          <w:lang w:val="fr-FR"/>
        </w:rPr>
      </w:pPr>
      <w:bookmarkStart w:id="438" w:name="_Ref425250281"/>
      <w:bookmarkStart w:id="439" w:name="_Toc425429904"/>
      <w:r>
        <w:t xml:space="preserve">Figure </w:t>
      </w:r>
      <w:r w:rsidR="00910827">
        <w:fldChar w:fldCharType="begin"/>
      </w:r>
      <w:r w:rsidR="00910827">
        <w:instrText xml:space="preserve"> SEQ Figure \* ARABIC </w:instrText>
      </w:r>
      <w:r w:rsidR="00910827">
        <w:fldChar w:fldCharType="separate"/>
      </w:r>
      <w:r w:rsidR="00C718B4">
        <w:rPr>
          <w:noProof/>
        </w:rPr>
        <w:t>29</w:t>
      </w:r>
      <w:r w:rsidR="00910827">
        <w:rPr>
          <w:noProof/>
        </w:rPr>
        <w:fldChar w:fldCharType="end"/>
      </w:r>
      <w:bookmarkEnd w:id="438"/>
      <w:r>
        <w:rPr>
          <w:lang w:val="fr-FR"/>
        </w:rPr>
        <w:t xml:space="preserve"> – Densités des éléments cons</w:t>
      </w:r>
      <w:r w:rsidR="006A5A5A">
        <w:rPr>
          <w:lang w:val="fr-FR"/>
        </w:rPr>
        <w:t>t</w:t>
      </w:r>
      <w:r>
        <w:rPr>
          <w:lang w:val="fr-FR"/>
        </w:rPr>
        <w:t>itutifs des cornières et des goujons après optimisation topologique</w:t>
      </w:r>
      <w:bookmarkEnd w:id="439"/>
    </w:p>
    <w:p w:rsidR="00814DC8" w:rsidRDefault="0007379A" w:rsidP="00137463">
      <w:r>
        <w:t xml:space="preserve">  </w:t>
      </w:r>
    </w:p>
    <w:p w:rsidR="004F5FA1" w:rsidRDefault="004F5FA1" w:rsidP="004F5FA1">
      <w:pPr>
        <w:keepNext/>
      </w:pPr>
      <w:r>
        <w:rPr>
          <w:noProof/>
          <w:lang w:eastAsia="fr-FR"/>
        </w:rPr>
        <w:drawing>
          <wp:inline distT="0" distB="0" distL="0" distR="0" wp14:anchorId="2D5A9889" wp14:editId="079A81DC">
            <wp:extent cx="6438900" cy="3098937"/>
            <wp:effectExtent l="0" t="0" r="0" b="6350"/>
            <wp:docPr id="35845" name="Imag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png"/>
                    <pic:cNvPicPr/>
                  </pic:nvPicPr>
                  <pic:blipFill>
                    <a:blip r:embed="rId69">
                      <a:extLst>
                        <a:ext uri="{28A0092B-C50C-407E-A947-70E740481C1C}">
                          <a14:useLocalDpi xmlns:a14="http://schemas.microsoft.com/office/drawing/2010/main" val="0"/>
                        </a:ext>
                      </a:extLst>
                    </a:blip>
                    <a:stretch>
                      <a:fillRect/>
                    </a:stretch>
                  </pic:blipFill>
                  <pic:spPr>
                    <a:xfrm>
                      <a:off x="0" y="0"/>
                      <a:ext cx="6467922" cy="3112905"/>
                    </a:xfrm>
                    <a:prstGeom prst="rect">
                      <a:avLst/>
                    </a:prstGeom>
                  </pic:spPr>
                </pic:pic>
              </a:graphicData>
            </a:graphic>
          </wp:inline>
        </w:drawing>
      </w:r>
    </w:p>
    <w:p w:rsidR="00C71236" w:rsidRDefault="004F5FA1" w:rsidP="004F5FA1">
      <w:pPr>
        <w:pStyle w:val="Lgende"/>
        <w:rPr>
          <w:lang w:val="fr-FR"/>
        </w:rPr>
      </w:pPr>
      <w:bookmarkStart w:id="440" w:name="_Ref425250287"/>
      <w:bookmarkStart w:id="441" w:name="_Toc425429905"/>
      <w:r>
        <w:t xml:space="preserve">Figure </w:t>
      </w:r>
      <w:r w:rsidR="00910827">
        <w:fldChar w:fldCharType="begin"/>
      </w:r>
      <w:r w:rsidR="00910827">
        <w:instrText xml:space="preserve"> SEQ Figure \* ARABIC </w:instrText>
      </w:r>
      <w:r w:rsidR="00910827">
        <w:fldChar w:fldCharType="separate"/>
      </w:r>
      <w:r w:rsidR="00C718B4">
        <w:rPr>
          <w:noProof/>
        </w:rPr>
        <w:t>30</w:t>
      </w:r>
      <w:r w:rsidR="00910827">
        <w:rPr>
          <w:noProof/>
        </w:rPr>
        <w:fldChar w:fldCharType="end"/>
      </w:r>
      <w:bookmarkEnd w:id="440"/>
      <w:r w:rsidR="00922767">
        <w:rPr>
          <w:lang w:val="fr-FR"/>
        </w:rPr>
        <w:t xml:space="preserve"> – Eléments</w:t>
      </w:r>
      <w:r w:rsidR="00DE739F">
        <w:rPr>
          <w:lang w:val="fr-FR"/>
        </w:rPr>
        <w:t xml:space="preserve"> des raccords reconçus dont les densités sont supérieures à 0.7</w:t>
      </w:r>
      <w:bookmarkEnd w:id="441"/>
    </w:p>
    <w:p w:rsidR="00EF79DF" w:rsidRDefault="00EF79DF" w:rsidP="00EF79DF"/>
    <w:p w:rsidR="00EF79DF" w:rsidRDefault="00BC4E51" w:rsidP="00EF79DF">
      <w:r>
        <w:t xml:space="preserve">Les résultats obtenus sont </w:t>
      </w:r>
      <w:r w:rsidR="00F841C9">
        <w:t>intéressants car d’une part, ils prouvent bien l’utilité de l’ajout de nouvelles cornières, mais aussi de l’épaississement de l’âme de la poutre portée du troisième assemblage.</w:t>
      </w:r>
    </w:p>
    <w:p w:rsidR="0042214F" w:rsidRDefault="0042214F" w:rsidP="00EF79DF"/>
    <w:p w:rsidR="003C29BF" w:rsidRDefault="00285DBE" w:rsidP="00EF79DF">
      <w:r>
        <w:t>Pour le premier assemblage, il semble que l’ajout de la cornière sur la semelle de la portée suffit. Aussi, cette dernière a besoin du raidisseur en son milieu, élément non rogné par l’optimisation.</w:t>
      </w:r>
    </w:p>
    <w:p w:rsidR="00FB1726" w:rsidRDefault="00E40C26" w:rsidP="00EF79DF">
      <w:r>
        <w:t>L’optimisation sur le deuxième assemblage a aussi révélé des raidisseurs sur les bords de la cornière initiale, et au milieu du goujon ajouté.</w:t>
      </w:r>
    </w:p>
    <w:p w:rsidR="00C50B24" w:rsidRDefault="005B0261" w:rsidP="00EF79DF">
      <w:r>
        <w:t>La forme obtenue au troisième assemblage est aussi très intéressante, car elle comporte une plaque plane qui fait office d’épaississement de l’âme de la poutre, déjà doublée auparavant.</w:t>
      </w:r>
      <w:r w:rsidR="00DA3FAB">
        <w:t xml:space="preserve"> Aussi,</w:t>
      </w:r>
      <w:r w:rsidR="00175D66">
        <w:t xml:space="preserve"> deux raidisseurs centraux et deux latéraux sont apparus afin de renforcer la structure.</w:t>
      </w:r>
    </w:p>
    <w:p w:rsidR="00FB1726" w:rsidRPr="00EF79DF" w:rsidRDefault="00C50B24" w:rsidP="00EF79DF">
      <w:r>
        <w:t>Quant au dernier cas, une</w:t>
      </w:r>
      <w:r w:rsidR="005B0261">
        <w:t xml:space="preserve"> </w:t>
      </w:r>
      <w:r w:rsidR="00C77F59">
        <w:t>mince plaque reliant les deux semelles de la poutre suffit à empêcher le mouvement de flexion de ces dernières</w:t>
      </w:r>
      <w:r w:rsidR="0092464A">
        <w:t>.</w:t>
      </w:r>
    </w:p>
    <w:p w:rsidR="00137463" w:rsidRDefault="00137463" w:rsidP="00137463"/>
    <w:p w:rsidR="00DA702B" w:rsidRDefault="00FB133B" w:rsidP="00137463">
      <w:r>
        <w:t>A ce stade de l’étude, mon travail s’achevait</w:t>
      </w:r>
      <w:r w:rsidR="00FD2417">
        <w:t xml:space="preserve"> après avoir</w:t>
      </w:r>
      <w:r>
        <w:t xml:space="preserve"> aidé l’ingénieur en charge du projet à réinterpréter ces résultats afin de </w:t>
      </w:r>
      <w:r w:rsidR="00FD2417">
        <w:t>reconcevoir les cornières et les goujons.</w:t>
      </w:r>
      <w:r w:rsidR="009039B3">
        <w:t xml:space="preserve"> Ce qui a mené aux résultats </w:t>
      </w:r>
      <w:r w:rsidR="00427DD3">
        <w:fldChar w:fldCharType="begin"/>
      </w:r>
      <w:r w:rsidR="00427DD3">
        <w:instrText xml:space="preserve"> REF _Ref425252387 \h </w:instrText>
      </w:r>
      <w:r w:rsidR="00427DD3">
        <w:fldChar w:fldCharType="separate"/>
      </w:r>
      <w:r w:rsidR="00427DD3">
        <w:t xml:space="preserve">Figure </w:t>
      </w:r>
      <w:r w:rsidR="00427DD3">
        <w:rPr>
          <w:noProof/>
        </w:rPr>
        <w:t>31</w:t>
      </w:r>
      <w:r w:rsidR="00427DD3">
        <w:fldChar w:fldCharType="end"/>
      </w:r>
      <w:r w:rsidR="007A1B55">
        <w:t xml:space="preserve"> pour les assemblages 1, 3 et 4. </w:t>
      </w:r>
    </w:p>
    <w:p w:rsidR="00E9165C" w:rsidRDefault="00E9165C" w:rsidP="00137463"/>
    <w:tbl>
      <w:tblPr>
        <w:tblStyle w:val="Grilledutableau"/>
        <w:tblW w:w="0" w:type="auto"/>
        <w:jc w:val="center"/>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3"/>
        <w:gridCol w:w="3047"/>
        <w:gridCol w:w="3156"/>
      </w:tblGrid>
      <w:tr w:rsidR="009F1F57" w:rsidTr="00887047">
        <w:trPr>
          <w:jc w:val="center"/>
        </w:trPr>
        <w:tc>
          <w:tcPr>
            <w:tcW w:w="4253" w:type="dxa"/>
          </w:tcPr>
          <w:p w:rsidR="009F1F57" w:rsidRDefault="005D5CE6" w:rsidP="00BF5361">
            <w:pPr>
              <w:jc w:val="center"/>
            </w:pPr>
            <w:r w:rsidRPr="00BF5361">
              <w:rPr>
                <w:b/>
              </w:rPr>
              <w:t>Ass.1</w:t>
            </w:r>
            <w:r w:rsidR="009F1F57" w:rsidRPr="009F1F57">
              <w:rPr>
                <w:noProof/>
                <w:lang w:eastAsia="fr-FR"/>
              </w:rPr>
              <w:drawing>
                <wp:inline distT="0" distB="0" distL="0" distR="0" wp14:anchorId="4D749057" wp14:editId="0BD23506">
                  <wp:extent cx="2616621" cy="1247775"/>
                  <wp:effectExtent l="0" t="0" r="0" b="0"/>
                  <wp:docPr id="45065" name="Picture 5" descr="\\33FS003\Partage Bordeaux\ALTEP\BORDEAUX\34_STAGIAIRE\IRaid\AMIC\images_rapport\CAT_3_BOU12_op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 name="Picture 5" descr="\\33FS003\Partage Bordeaux\ALTEP\BORDEAUX\34_STAGIAIRE\IRaid\AMIC\images_rapport\CAT_3_BOU12_opti.png"/>
                          <pic:cNvPicPr>
                            <a:picLocks noChangeAspect="1" noChangeArrowheads="1"/>
                          </pic:cNvPicPr>
                        </pic:nvPicPr>
                        <pic:blipFill>
                          <a:blip r:embed="rId70">
                            <a:extLst>
                              <a:ext uri="{28A0092B-C50C-407E-A947-70E740481C1C}">
                                <a14:useLocalDpi xmlns:a14="http://schemas.microsoft.com/office/drawing/2010/main" val="0"/>
                              </a:ext>
                            </a:extLst>
                          </a:blip>
                          <a:srcRect t="40451" r="34563" b="3322"/>
                          <a:stretch>
                            <a:fillRect/>
                          </a:stretch>
                        </pic:blipFill>
                        <pic:spPr bwMode="auto">
                          <a:xfrm>
                            <a:off x="0" y="0"/>
                            <a:ext cx="2638422" cy="1258171"/>
                          </a:xfrm>
                          <a:prstGeom prst="rect">
                            <a:avLst/>
                          </a:prstGeom>
                          <a:noFill/>
                          <a:ln>
                            <a:noFill/>
                          </a:ln>
                          <a:extLst/>
                        </pic:spPr>
                      </pic:pic>
                    </a:graphicData>
                  </a:graphic>
                </wp:inline>
              </w:drawing>
            </w:r>
          </w:p>
        </w:tc>
        <w:tc>
          <w:tcPr>
            <w:tcW w:w="3047" w:type="dxa"/>
            <w:vAlign w:val="center"/>
          </w:tcPr>
          <w:p w:rsidR="009F1F57" w:rsidRDefault="005D5CE6" w:rsidP="00BF5361">
            <w:pPr>
              <w:jc w:val="center"/>
            </w:pPr>
            <w:r w:rsidRPr="00BF5361">
              <w:rPr>
                <w:b/>
              </w:rPr>
              <w:t>Ass.</w:t>
            </w:r>
            <w:r w:rsidR="00586104" w:rsidRPr="00BF5361">
              <w:rPr>
                <w:b/>
              </w:rPr>
              <w:t>3</w:t>
            </w:r>
            <w:r w:rsidR="009F1F57" w:rsidRPr="009F1F57">
              <w:rPr>
                <w:noProof/>
                <w:lang w:eastAsia="fr-FR"/>
              </w:rPr>
              <w:drawing>
                <wp:inline distT="0" distB="0" distL="0" distR="0" wp14:anchorId="1A48CB5F" wp14:editId="75AECB15">
                  <wp:extent cx="1733550" cy="1222106"/>
                  <wp:effectExtent l="0" t="0" r="0" b="0"/>
                  <wp:docPr id="45063" name="Picture 2" descr="\\33FS003\Partage Bordeaux\ALTEP\BORDEAUX\34_STAGIAIRE\IRaid\AMIC\images_rapport\CAT_4_BOU3_4_op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 name="Picture 2" descr="\\33FS003\Partage Bordeaux\ALTEP\BORDEAUX\34_STAGIAIRE\IRaid\AMIC\images_rapport\CAT_4_BOU3_4_opti.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9945" t="22183" r="31532" b="3519"/>
                          <a:stretch/>
                        </pic:blipFill>
                        <pic:spPr bwMode="auto">
                          <a:xfrm>
                            <a:off x="0" y="0"/>
                            <a:ext cx="1741583" cy="12277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6" w:type="dxa"/>
          </w:tcPr>
          <w:p w:rsidR="009F1F57" w:rsidRDefault="005D5CE6" w:rsidP="00BF5361">
            <w:pPr>
              <w:keepNext/>
              <w:jc w:val="center"/>
            </w:pPr>
            <w:r w:rsidRPr="00BF5361">
              <w:rPr>
                <w:b/>
              </w:rPr>
              <w:t>Ass.</w:t>
            </w:r>
            <w:r w:rsidR="00586104" w:rsidRPr="00BF5361">
              <w:rPr>
                <w:b/>
              </w:rPr>
              <w:t>4</w:t>
            </w:r>
            <w:r w:rsidR="009F1F57" w:rsidRPr="009F1F57">
              <w:rPr>
                <w:noProof/>
                <w:lang w:eastAsia="fr-FR"/>
              </w:rPr>
              <w:drawing>
                <wp:inline distT="0" distB="0" distL="0" distR="0" wp14:anchorId="4DB1E116" wp14:editId="3C14D798">
                  <wp:extent cx="2001948" cy="1247775"/>
                  <wp:effectExtent l="0" t="0" r="0" b="0"/>
                  <wp:docPr id="45064" name="Picture 3" descr="\\33FS003\Partage Bordeaux\ALTEP\BORDEAUX\34_STAGIAIRE\IRaid\AMIC\images_rapport\CAT_9_BOU8_op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 name="Picture 3" descr="\\33FS003\Partage Bordeaux\ALTEP\BORDEAUX\34_STAGIAIRE\IRaid\AMIC\images_rapport\CAT_9_BOU8_opti.png"/>
                          <pic:cNvPicPr>
                            <a:picLocks noChangeAspect="1" noChangeArrowheads="1"/>
                          </pic:cNvPicPr>
                        </pic:nvPicPr>
                        <pic:blipFill>
                          <a:blip r:embed="rId72">
                            <a:extLst>
                              <a:ext uri="{28A0092B-C50C-407E-A947-70E740481C1C}">
                                <a14:useLocalDpi xmlns:a14="http://schemas.microsoft.com/office/drawing/2010/main" val="0"/>
                              </a:ext>
                            </a:extLst>
                          </a:blip>
                          <a:srcRect l="7860" t="16252" r="43700" b="3520"/>
                          <a:stretch>
                            <a:fillRect/>
                          </a:stretch>
                        </pic:blipFill>
                        <pic:spPr bwMode="auto">
                          <a:xfrm>
                            <a:off x="0" y="0"/>
                            <a:ext cx="2008324" cy="1251749"/>
                          </a:xfrm>
                          <a:prstGeom prst="rect">
                            <a:avLst/>
                          </a:prstGeom>
                          <a:noFill/>
                          <a:ln>
                            <a:noFill/>
                          </a:ln>
                          <a:extLst/>
                        </pic:spPr>
                      </pic:pic>
                    </a:graphicData>
                  </a:graphic>
                </wp:inline>
              </w:drawing>
            </w:r>
          </w:p>
        </w:tc>
      </w:tr>
    </w:tbl>
    <w:p w:rsidR="00887047" w:rsidRPr="00887047" w:rsidRDefault="00887047">
      <w:pPr>
        <w:pStyle w:val="Lgende"/>
        <w:rPr>
          <w:lang w:val="fr-FR"/>
        </w:rPr>
      </w:pPr>
      <w:bookmarkStart w:id="442" w:name="_Ref425252387"/>
      <w:bookmarkStart w:id="443" w:name="_Toc425429906"/>
      <w:r>
        <w:t xml:space="preserve">Figure </w:t>
      </w:r>
      <w:r w:rsidR="00910827">
        <w:fldChar w:fldCharType="begin"/>
      </w:r>
      <w:r w:rsidR="00910827">
        <w:instrText xml:space="preserve"> SEQ Figure \* ARABIC </w:instrText>
      </w:r>
      <w:r w:rsidR="00910827">
        <w:fldChar w:fldCharType="separate"/>
      </w:r>
      <w:r w:rsidR="00C718B4">
        <w:rPr>
          <w:noProof/>
        </w:rPr>
        <w:t>31</w:t>
      </w:r>
      <w:r w:rsidR="00910827">
        <w:rPr>
          <w:noProof/>
        </w:rPr>
        <w:fldChar w:fldCharType="end"/>
      </w:r>
      <w:bookmarkEnd w:id="442"/>
      <w:r>
        <w:rPr>
          <w:lang w:val="fr-FR"/>
        </w:rPr>
        <w:t xml:space="preserve"> – Cornières et goujons des a</w:t>
      </w:r>
      <w:r w:rsidR="00092CC3">
        <w:rPr>
          <w:lang w:val="fr-FR"/>
        </w:rPr>
        <w:t>ssemblages 1, 3 et 4 re</w:t>
      </w:r>
      <w:r>
        <w:rPr>
          <w:lang w:val="fr-FR"/>
        </w:rPr>
        <w:t>conçus</w:t>
      </w:r>
      <w:bookmarkEnd w:id="443"/>
    </w:p>
    <w:p w:rsidR="00A50657" w:rsidRDefault="00A50657" w:rsidP="00A50657">
      <w:r>
        <w:t xml:space="preserve">Pour ce qui est de l’assemblage 2, il a été représenté dans la </w:t>
      </w:r>
      <w:r w:rsidR="00552239">
        <w:fldChar w:fldCharType="begin"/>
      </w:r>
      <w:r w:rsidR="00552239">
        <w:instrText xml:space="preserve"> REF _Ref425252905 \h </w:instrText>
      </w:r>
      <w:r w:rsidR="00552239">
        <w:fldChar w:fldCharType="separate"/>
      </w:r>
      <w:r w:rsidR="00552239">
        <w:t xml:space="preserve">Figure </w:t>
      </w:r>
      <w:r w:rsidR="00552239">
        <w:rPr>
          <w:noProof/>
        </w:rPr>
        <w:t>32</w:t>
      </w:r>
      <w:r w:rsidR="00552239">
        <w:fldChar w:fldCharType="end"/>
      </w:r>
      <w:r>
        <w:t xml:space="preserve"> qui est une mise en plan réalisée par un ingénieur en conception du bureau d’étude d’Ingéliance Technologies. En effet, comme il sera vu dans la sous-section suivante, l’optimisation </w:t>
      </w:r>
      <w:del w:id="444" w:author="Alexandre ROSCHEWITZ" w:date="2015-07-28T11:43:00Z">
        <w:r w:rsidDel="00E30E91">
          <w:delText xml:space="preserve">ayant </w:delText>
        </w:r>
      </w:del>
      <w:ins w:id="445" w:author="Alexandre ROSCHEWITZ" w:date="2015-07-28T11:43:00Z">
        <w:r w:rsidR="00E30E91">
          <w:t xml:space="preserve">a </w:t>
        </w:r>
      </w:ins>
      <w:r>
        <w:t>été un succès</w:t>
      </w:r>
      <w:ins w:id="446" w:author="Alexandre ROSCHEWITZ" w:date="2015-07-28T11:43:00Z">
        <w:r w:rsidR="00E30E91">
          <w:t xml:space="preserve"> et</w:t>
        </w:r>
      </w:ins>
      <w:del w:id="447" w:author="Alexandre ROSCHEWITZ" w:date="2015-07-28T11:43:00Z">
        <w:r w:rsidDel="00E30E91">
          <w:delText>,</w:delText>
        </w:r>
      </w:del>
      <w:r>
        <w:t xml:space="preserve"> le projet a été validé et mené </w:t>
      </w:r>
      <w:r w:rsidR="008D1E0F">
        <w:t>à</w:t>
      </w:r>
      <w:r>
        <w:t xml:space="preserve"> terme avec le client.</w:t>
      </w:r>
    </w:p>
    <w:p w:rsidR="00B6469E" w:rsidRDefault="00B6469E" w:rsidP="00A5065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3"/>
        <w:gridCol w:w="6682"/>
      </w:tblGrid>
      <w:tr w:rsidR="00B6469E" w:rsidTr="00810D51">
        <w:tc>
          <w:tcPr>
            <w:tcW w:w="4889" w:type="dxa"/>
          </w:tcPr>
          <w:p w:rsidR="00B6469E" w:rsidRDefault="00B6469E" w:rsidP="00A50657">
            <w:r>
              <w:rPr>
                <w:noProof/>
                <w:lang w:eastAsia="fr-FR"/>
              </w:rPr>
              <w:drawing>
                <wp:inline distT="0" distB="0" distL="0" distR="0" wp14:anchorId="069FAA74" wp14:editId="365ADB83">
                  <wp:extent cx="1981200" cy="2810697"/>
                  <wp:effectExtent l="0" t="0" r="0" b="8890"/>
                  <wp:docPr id="35846" name="Image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22.PNG"/>
                          <pic:cNvPicPr/>
                        </pic:nvPicPr>
                        <pic:blipFill>
                          <a:blip r:embed="rId73">
                            <a:extLst>
                              <a:ext uri="{28A0092B-C50C-407E-A947-70E740481C1C}">
                                <a14:useLocalDpi xmlns:a14="http://schemas.microsoft.com/office/drawing/2010/main" val="0"/>
                              </a:ext>
                            </a:extLst>
                          </a:blip>
                          <a:stretch>
                            <a:fillRect/>
                          </a:stretch>
                        </pic:blipFill>
                        <pic:spPr>
                          <a:xfrm>
                            <a:off x="0" y="0"/>
                            <a:ext cx="1981200" cy="2810697"/>
                          </a:xfrm>
                          <a:prstGeom prst="rect">
                            <a:avLst/>
                          </a:prstGeom>
                        </pic:spPr>
                      </pic:pic>
                    </a:graphicData>
                  </a:graphic>
                </wp:inline>
              </w:drawing>
            </w:r>
          </w:p>
        </w:tc>
        <w:tc>
          <w:tcPr>
            <w:tcW w:w="4890" w:type="dxa"/>
          </w:tcPr>
          <w:p w:rsidR="00B6469E" w:rsidRDefault="00B6469E" w:rsidP="00810D51">
            <w:pPr>
              <w:keepNext/>
            </w:pPr>
            <w:r>
              <w:rPr>
                <w:noProof/>
                <w:lang w:eastAsia="fr-FR"/>
              </w:rPr>
              <w:drawing>
                <wp:inline distT="0" distB="0" distL="0" distR="0" wp14:anchorId="56A41358" wp14:editId="6F87003E">
                  <wp:extent cx="4331818" cy="2790825"/>
                  <wp:effectExtent l="0" t="0" r="0" b="0"/>
                  <wp:docPr id="35848" name="Imag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2.PNG"/>
                          <pic:cNvPicPr/>
                        </pic:nvPicPr>
                        <pic:blipFill rotWithShape="1">
                          <a:blip r:embed="rId74">
                            <a:extLst>
                              <a:ext uri="{28A0092B-C50C-407E-A947-70E740481C1C}">
                                <a14:useLocalDpi xmlns:a14="http://schemas.microsoft.com/office/drawing/2010/main" val="0"/>
                              </a:ext>
                            </a:extLst>
                          </a:blip>
                          <a:srcRect l="4010"/>
                          <a:stretch/>
                        </pic:blipFill>
                        <pic:spPr bwMode="auto">
                          <a:xfrm>
                            <a:off x="0" y="0"/>
                            <a:ext cx="4339774" cy="2795951"/>
                          </a:xfrm>
                          <a:prstGeom prst="rect">
                            <a:avLst/>
                          </a:prstGeom>
                          <a:ln>
                            <a:noFill/>
                          </a:ln>
                          <a:extLst>
                            <a:ext uri="{53640926-AAD7-44D8-BBD7-CCE9431645EC}">
                              <a14:shadowObscured xmlns:a14="http://schemas.microsoft.com/office/drawing/2010/main"/>
                            </a:ext>
                          </a:extLst>
                        </pic:spPr>
                      </pic:pic>
                    </a:graphicData>
                  </a:graphic>
                </wp:inline>
              </w:drawing>
            </w:r>
          </w:p>
        </w:tc>
      </w:tr>
    </w:tbl>
    <w:p w:rsidR="00B6469E" w:rsidRPr="00810D51" w:rsidRDefault="00810D51" w:rsidP="00810D51">
      <w:pPr>
        <w:pStyle w:val="Lgende"/>
        <w:rPr>
          <w:lang w:val="fr-FR"/>
        </w:rPr>
      </w:pPr>
      <w:bookmarkStart w:id="448" w:name="_Ref425252905"/>
      <w:bookmarkStart w:id="449" w:name="_Toc425429907"/>
      <w:r>
        <w:t xml:space="preserve">Figure </w:t>
      </w:r>
      <w:r w:rsidR="00910827">
        <w:fldChar w:fldCharType="begin"/>
      </w:r>
      <w:r w:rsidR="00910827">
        <w:instrText xml:space="preserve"> SEQ Figure \* ARABIC </w:instrText>
      </w:r>
      <w:r w:rsidR="00910827">
        <w:fldChar w:fldCharType="separate"/>
      </w:r>
      <w:r w:rsidR="00C718B4">
        <w:rPr>
          <w:noProof/>
        </w:rPr>
        <w:t>32</w:t>
      </w:r>
      <w:r w:rsidR="00910827">
        <w:rPr>
          <w:noProof/>
        </w:rPr>
        <w:fldChar w:fldCharType="end"/>
      </w:r>
      <w:bookmarkEnd w:id="448"/>
      <w:r>
        <w:rPr>
          <w:lang w:val="fr-FR"/>
        </w:rPr>
        <w:t xml:space="preserve"> – Mise en plan de la cornière et du goujon de l’assemblage 2</w:t>
      </w:r>
      <w:bookmarkEnd w:id="449"/>
    </w:p>
    <w:p w:rsidR="009039B3" w:rsidRDefault="009039B3" w:rsidP="00137463"/>
    <w:p w:rsidR="004F5FA1" w:rsidRPr="00137463" w:rsidRDefault="000E000E" w:rsidP="00137463">
      <w:r>
        <w:t xml:space="preserve">Le lecteur est convié à retrouver la mise en plan complète d’où sont extraites les deux schématisations ci-dessus en </w:t>
      </w:r>
      <w:r w:rsidR="00AE70A3">
        <w:fldChar w:fldCharType="begin"/>
      </w:r>
      <w:r w:rsidR="00AE70A3">
        <w:instrText xml:space="preserve"> REF AnnexeE \h  \* MERGEFORMAT </w:instrText>
      </w:r>
      <w:r w:rsidR="00AE70A3">
        <w:fldChar w:fldCharType="separate"/>
      </w:r>
      <w:r w:rsidR="00E61A73" w:rsidRPr="00E61A73">
        <w:t>Annexe E</w:t>
      </w:r>
      <w:r w:rsidR="00AE70A3">
        <w:fldChar w:fldCharType="end"/>
      </w:r>
      <w:r w:rsidR="0025583E">
        <w:t xml:space="preserve"> </w:t>
      </w:r>
      <w:r w:rsidR="00E163C6">
        <w:t xml:space="preserve">et </w:t>
      </w:r>
      <w:r w:rsidR="00AE70A3">
        <w:fldChar w:fldCharType="begin"/>
      </w:r>
      <w:r w:rsidR="00AE70A3">
        <w:instrText xml:space="preserve"> REF AnnexeF \h  \* MERGEFORMAT </w:instrText>
      </w:r>
      <w:r w:rsidR="00AE70A3">
        <w:fldChar w:fldCharType="separate"/>
      </w:r>
      <w:r w:rsidR="00E61A73" w:rsidRPr="00E61A73">
        <w:t>Annexe F</w:t>
      </w:r>
      <w:r w:rsidR="00AE70A3">
        <w:fldChar w:fldCharType="end"/>
      </w:r>
      <w:r w:rsidR="00464569">
        <w:t>.</w:t>
      </w:r>
    </w:p>
    <w:p w:rsidR="00DA5A2D" w:rsidRDefault="00DA5A2D" w:rsidP="00DA5A2D">
      <w:pPr>
        <w:pStyle w:val="Titre2"/>
        <w:rPr>
          <w:lang w:val="fr-FR"/>
        </w:rPr>
      </w:pPr>
      <w:bookmarkStart w:id="450" w:name="_Toc425429987"/>
      <w:r>
        <w:rPr>
          <w:lang w:val="fr-FR"/>
        </w:rPr>
        <w:t>Validation</w:t>
      </w:r>
      <w:bookmarkEnd w:id="450"/>
    </w:p>
    <w:p w:rsidR="00E80B75" w:rsidRPr="00E80B75" w:rsidRDefault="00E42E7C" w:rsidP="00E80B75">
      <w:pPr>
        <w:rPr>
          <w:lang w:eastAsia="x-none"/>
        </w:rPr>
      </w:pPr>
      <w:r>
        <w:rPr>
          <w:lang w:eastAsia="x-none"/>
        </w:rPr>
        <w:t xml:space="preserve">Comme cité précédemment, l’ingénieur en charge de l’étude a prouvé la tenue en rupture des nouvelles cornières et nouveaux </w:t>
      </w:r>
      <w:r w:rsidR="00A93F52">
        <w:rPr>
          <w:lang w:eastAsia="x-none"/>
        </w:rPr>
        <w:t>goujons face aux diverses sollicitations.</w:t>
      </w:r>
      <w:r w:rsidR="00D9718C">
        <w:rPr>
          <w:lang w:eastAsia="x-none"/>
        </w:rPr>
        <w:t xml:space="preserve"> Les assemblages ont été intégrés à la structure globale et au rapport remis au client.</w:t>
      </w:r>
    </w:p>
    <w:p w:rsidR="00DA5A2D" w:rsidRPr="00DA5A2D" w:rsidRDefault="00DA5A2D" w:rsidP="00DA5A2D">
      <w:pPr>
        <w:pStyle w:val="Titre2"/>
      </w:pPr>
      <w:bookmarkStart w:id="451" w:name="_Toc425429988"/>
      <w:r>
        <w:rPr>
          <w:lang w:val="fr-FR"/>
        </w:rPr>
        <w:t>Conclusion</w:t>
      </w:r>
      <w:bookmarkEnd w:id="451"/>
    </w:p>
    <w:p w:rsidR="00330D57" w:rsidRDefault="00D46E59" w:rsidP="00CE715D">
      <w:r>
        <w:t xml:space="preserve">Le travail effectué sur cette étude a permis de démontrer les atouts de la suite </w:t>
      </w:r>
      <w:proofErr w:type="spellStart"/>
      <w:r>
        <w:t>HyperWorks</w:t>
      </w:r>
      <w:proofErr w:type="spellEnd"/>
      <w:r>
        <w:t xml:space="preserve"> avec son puissant solveur OptiStruct, son préprocesseur </w:t>
      </w:r>
      <w:proofErr w:type="spellStart"/>
      <w:r>
        <w:t>HyperMesh</w:t>
      </w:r>
      <w:proofErr w:type="spellEnd"/>
      <w:r>
        <w:t xml:space="preserve"> sur lequel le dessein et</w:t>
      </w:r>
      <w:r w:rsidR="00FF04E9">
        <w:t xml:space="preserve"> la</w:t>
      </w:r>
      <w:r>
        <w:t xml:space="preserve"> reconception de structures aussi simples que les cornières et les goujons ont été rapides et efficaces,</w:t>
      </w:r>
      <w:r w:rsidR="0007005B">
        <w:t xml:space="preserve"> et à son post-processeur </w:t>
      </w:r>
      <w:proofErr w:type="spellStart"/>
      <w:r w:rsidR="00C44540">
        <w:t>HyperView</w:t>
      </w:r>
      <w:proofErr w:type="spellEnd"/>
      <w:r w:rsidR="00C44540">
        <w:t xml:space="preserve"> tout aussi rapide et efficace.</w:t>
      </w:r>
    </w:p>
    <w:p w:rsidR="00D46E59" w:rsidRDefault="00D46E59" w:rsidP="00CE715D"/>
    <w:p w:rsidR="00330D57" w:rsidRDefault="000C57C8" w:rsidP="00CE715D">
      <w:r>
        <w:t xml:space="preserve">Cette étape de mon stage a constitué une réelle immersion dans </w:t>
      </w:r>
      <w:del w:id="452" w:author="Alexandre ROSCHEWITZ" w:date="2015-07-28T11:44:00Z">
        <w:r w:rsidDel="00E30E91">
          <w:delText>la peau</w:delText>
        </w:r>
      </w:del>
      <w:ins w:id="453" w:author="Alexandre ROSCHEWITZ" w:date="2015-07-28T11:44:00Z">
        <w:r w:rsidR="00E30E91">
          <w:t>le rôle</w:t>
        </w:r>
      </w:ins>
      <w:r>
        <w:t xml:space="preserve"> d’un ingénieur en calcul et optimisation de structures. En effet, le travail faisant intervenir </w:t>
      </w:r>
      <w:r w:rsidR="00340B28">
        <w:t xml:space="preserve">l’ingénieur en charge de l’affaire et le concepteur du BE, une réelle coordination a été nécessaire afin d’arriver à terme </w:t>
      </w:r>
      <w:del w:id="454" w:author="Alexandre ROSCHEWITZ" w:date="2015-07-28T11:44:00Z">
        <w:r w:rsidR="00340B28" w:rsidDel="00E30E91">
          <w:delText xml:space="preserve">du </w:delText>
        </w:r>
      </w:del>
      <w:ins w:id="455" w:author="Alexandre ROSCHEWITZ" w:date="2015-07-28T11:44:00Z">
        <w:r w:rsidR="00E30E91">
          <w:t xml:space="preserve">au </w:t>
        </w:r>
      </w:ins>
      <w:r w:rsidR="00340B28">
        <w:t>résultat demander.</w:t>
      </w:r>
    </w:p>
    <w:p w:rsidR="003D6FD0" w:rsidRDefault="003D6FD0" w:rsidP="00CE715D"/>
    <w:p w:rsidR="00AD473F" w:rsidRDefault="003D6FD0" w:rsidP="00A639E7">
      <w:r>
        <w:t>De plus, ce fut une étude sous pression où il fallait reconcevoir et optimiser une structure par jour au moins.</w:t>
      </w:r>
      <w:r w:rsidR="00F9436E">
        <w:t xml:space="preserve"> Mais la pression fut positive, et le rendu final témoigne de l’efficacité de cette collaboration entre membres d’une même équipe.</w:t>
      </w:r>
    </w:p>
    <w:p w:rsidR="00AD473F" w:rsidRDefault="00AD473F" w:rsidP="00A639E7"/>
    <w:p w:rsidR="00AD473F" w:rsidRDefault="00BC1ED4" w:rsidP="009B2975">
      <w:pPr>
        <w:pStyle w:val="Titre1"/>
        <w:rPr>
          <w:lang w:val="fr-FR"/>
        </w:rPr>
      </w:pPr>
      <w:bookmarkStart w:id="456" w:name="_Toc425429989"/>
      <w:r>
        <w:rPr>
          <w:lang w:val="fr-FR"/>
        </w:rPr>
        <w:t>RENFORT DE BLOCAGE</w:t>
      </w:r>
      <w:bookmarkEnd w:id="456"/>
    </w:p>
    <w:p w:rsidR="00AB4729" w:rsidRPr="00AB4729" w:rsidRDefault="00AB4729" w:rsidP="00AB4729">
      <w:pPr>
        <w:rPr>
          <w:lang w:eastAsia="x-none"/>
        </w:rPr>
      </w:pPr>
      <w:r>
        <w:rPr>
          <w:lang w:eastAsia="x-none"/>
        </w:rPr>
        <w:t xml:space="preserve">Le deuxième cas industriel </w:t>
      </w:r>
      <w:commentRangeStart w:id="457"/>
      <w:commentRangeStart w:id="458"/>
      <w:r>
        <w:rPr>
          <w:lang w:eastAsia="x-none"/>
        </w:rPr>
        <w:t xml:space="preserve">à temps imparti </w:t>
      </w:r>
      <w:commentRangeEnd w:id="457"/>
      <w:r w:rsidR="00AC5DB2">
        <w:rPr>
          <w:rStyle w:val="Marquedecommentaire"/>
          <w:lang w:val="x-none"/>
        </w:rPr>
        <w:commentReference w:id="457"/>
      </w:r>
      <w:commentRangeEnd w:id="458"/>
      <w:r w:rsidR="00457E70">
        <w:rPr>
          <w:rStyle w:val="Marquedecommentaire"/>
          <w:lang w:val="x-none"/>
        </w:rPr>
        <w:commentReference w:id="458"/>
      </w:r>
      <w:r>
        <w:rPr>
          <w:lang w:eastAsia="x-none"/>
        </w:rPr>
        <w:t>sur lequel j’ai travaillé porte sur un renfort de blocage d’une structure mobile.</w:t>
      </w:r>
    </w:p>
    <w:p w:rsidR="00AD473F" w:rsidRDefault="00AD473F" w:rsidP="00A639E7"/>
    <w:p w:rsidR="00AD473F" w:rsidRDefault="00EC0027" w:rsidP="00A639E7">
      <w:r>
        <w:t>Pour ce cas-ci aussi, l’étud</w:t>
      </w:r>
      <w:r w:rsidR="0022307D">
        <w:t>e a été réalisée avec OptiStruct, non pas pour des raisons de non disponibilité de Tosca Structure</w:t>
      </w:r>
      <w:r w:rsidR="00861DE9">
        <w:t xml:space="preserve">, mais </w:t>
      </w:r>
      <w:r w:rsidR="00D35F66">
        <w:t>parce qu’OptiStruct offre des méthodes d’optimisation non disponible</w:t>
      </w:r>
      <w:r w:rsidR="00041F3C">
        <w:t>s</w:t>
      </w:r>
      <w:r w:rsidR="00D35F66">
        <w:t xml:space="preserve"> sur le solveur concurrent.</w:t>
      </w:r>
    </w:p>
    <w:p w:rsidR="00DF5FCF" w:rsidRDefault="00DF5FCF" w:rsidP="00DF5FCF">
      <w:pPr>
        <w:pStyle w:val="Titre2"/>
        <w:rPr>
          <w:lang w:val="fr-FR"/>
        </w:rPr>
      </w:pPr>
      <w:bookmarkStart w:id="459" w:name="_Toc425429990"/>
      <w:r>
        <w:rPr>
          <w:lang w:val="fr-FR"/>
        </w:rPr>
        <w:t>Modèle</w:t>
      </w:r>
      <w:bookmarkEnd w:id="459"/>
    </w:p>
    <w:p w:rsidR="00AF4459" w:rsidRPr="00AF4459" w:rsidRDefault="00AF4459" w:rsidP="00AF4459">
      <w:pPr>
        <w:rPr>
          <w:lang w:eastAsia="x-none"/>
        </w:rPr>
      </w:pPr>
      <w:r>
        <w:rPr>
          <w:lang w:eastAsia="x-none"/>
        </w:rPr>
        <w:t xml:space="preserve">Le renfort est </w:t>
      </w:r>
      <w:r w:rsidR="00CE567D">
        <w:rPr>
          <w:lang w:eastAsia="x-none"/>
        </w:rPr>
        <w:t xml:space="preserve">une simple structure en U </w:t>
      </w:r>
      <w:r w:rsidR="00FD294A">
        <w:rPr>
          <w:lang w:eastAsia="x-none"/>
        </w:rPr>
        <w:t>vissée au sol et supportant une autre structure</w:t>
      </w:r>
      <w:r w:rsidR="00AF4A3C">
        <w:rPr>
          <w:lang w:eastAsia="x-none"/>
        </w:rPr>
        <w:t>, et renforcée par des raidisseurs.</w:t>
      </w:r>
    </w:p>
    <w:p w:rsidR="00DF5FCF" w:rsidRDefault="00DF5FCF" w:rsidP="00DF5FCF">
      <w:pPr>
        <w:pStyle w:val="Titre3"/>
        <w:rPr>
          <w:lang w:val="fr-FR"/>
        </w:rPr>
      </w:pPr>
      <w:bookmarkStart w:id="460" w:name="_Toc425429991"/>
      <w:r>
        <w:rPr>
          <w:lang w:val="fr-FR"/>
        </w:rPr>
        <w:t>Géométrie</w:t>
      </w:r>
      <w:bookmarkEnd w:id="460"/>
    </w:p>
    <w:p w:rsidR="00DF5FCF" w:rsidRDefault="00004EAF" w:rsidP="00DF5FCF">
      <w:r>
        <w:t xml:space="preserve">La pièce étudiée est représentée en </w:t>
      </w:r>
      <w:r w:rsidR="00B07BF6">
        <w:fldChar w:fldCharType="begin"/>
      </w:r>
      <w:r w:rsidR="00B07BF6">
        <w:instrText xml:space="preserve"> REF _Ref425320354 \h </w:instrText>
      </w:r>
      <w:r w:rsidR="00B07BF6">
        <w:fldChar w:fldCharType="separate"/>
      </w:r>
      <w:r w:rsidR="00B07BF6">
        <w:t xml:space="preserve">Figure </w:t>
      </w:r>
      <w:r w:rsidR="00B07BF6">
        <w:rPr>
          <w:noProof/>
        </w:rPr>
        <w:t>33</w:t>
      </w:r>
      <w:r w:rsidR="00B07BF6">
        <w:fldChar w:fldCharType="end"/>
      </w:r>
      <w:r>
        <w:t xml:space="preserve"> sous plusieurs vues.</w:t>
      </w:r>
    </w:p>
    <w:tbl>
      <w:tblPr>
        <w:tblStyle w:val="Grilledutableau"/>
        <w:tblW w:w="0" w:type="auto"/>
        <w:jc w:val="center"/>
        <w:tblInd w:w="-16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9"/>
        <w:gridCol w:w="6515"/>
      </w:tblGrid>
      <w:tr w:rsidR="00004EAF" w:rsidTr="00452CAB">
        <w:trPr>
          <w:jc w:val="center"/>
        </w:trPr>
        <w:tc>
          <w:tcPr>
            <w:tcW w:w="5170" w:type="dxa"/>
            <w:vAlign w:val="center"/>
          </w:tcPr>
          <w:p w:rsidR="00004EAF" w:rsidRDefault="00004EAF" w:rsidP="004E6249">
            <w:pPr>
              <w:jc w:val="center"/>
            </w:pPr>
            <w:r>
              <w:rPr>
                <w:noProof/>
                <w:lang w:eastAsia="fr-FR"/>
              </w:rPr>
              <w:drawing>
                <wp:inline distT="0" distB="0" distL="0" distR="0" wp14:anchorId="29212C3B" wp14:editId="78AAA7E0">
                  <wp:extent cx="1314450" cy="818035"/>
                  <wp:effectExtent l="0" t="0" r="0" b="1270"/>
                  <wp:docPr id="35855" name="Imag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e.png"/>
                          <pic:cNvPicPr/>
                        </pic:nvPicPr>
                        <pic:blipFill rotWithShape="1">
                          <a:blip r:embed="rId75">
                            <a:extLst>
                              <a:ext uri="{28A0092B-C50C-407E-A947-70E740481C1C}">
                                <a14:useLocalDpi xmlns:a14="http://schemas.microsoft.com/office/drawing/2010/main" val="0"/>
                              </a:ext>
                            </a:extLst>
                          </a:blip>
                          <a:srcRect l="12931" t="13924" r="17606" b="12025"/>
                          <a:stretch/>
                        </pic:blipFill>
                        <pic:spPr bwMode="auto">
                          <a:xfrm>
                            <a:off x="0" y="0"/>
                            <a:ext cx="1320665" cy="821903"/>
                          </a:xfrm>
                          <a:prstGeom prst="rect">
                            <a:avLst/>
                          </a:prstGeom>
                          <a:ln>
                            <a:noFill/>
                          </a:ln>
                          <a:extLst>
                            <a:ext uri="{53640926-AAD7-44D8-BBD7-CCE9431645EC}">
                              <a14:shadowObscured xmlns:a14="http://schemas.microsoft.com/office/drawing/2010/main"/>
                            </a:ext>
                          </a:extLst>
                        </pic:spPr>
                      </pic:pic>
                    </a:graphicData>
                  </a:graphic>
                </wp:inline>
              </w:drawing>
            </w:r>
          </w:p>
        </w:tc>
        <w:tc>
          <w:tcPr>
            <w:tcW w:w="6374" w:type="dxa"/>
            <w:vAlign w:val="center"/>
          </w:tcPr>
          <w:p w:rsidR="00004EAF" w:rsidRDefault="00004EAF" w:rsidP="004E6249">
            <w:pPr>
              <w:jc w:val="center"/>
            </w:pPr>
            <w:r>
              <w:rPr>
                <w:noProof/>
                <w:lang w:eastAsia="fr-FR"/>
              </w:rPr>
              <w:drawing>
                <wp:inline distT="0" distB="0" distL="0" distR="0" wp14:anchorId="45F7316A" wp14:editId="372F7EDC">
                  <wp:extent cx="4076700" cy="973878"/>
                  <wp:effectExtent l="0" t="0" r="0" b="0"/>
                  <wp:docPr id="35856" name="Imag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png"/>
                          <pic:cNvPicPr/>
                        </pic:nvPicPr>
                        <pic:blipFill rotWithShape="1">
                          <a:blip r:embed="rId76">
                            <a:extLst>
                              <a:ext uri="{28A0092B-C50C-407E-A947-70E740481C1C}">
                                <a14:useLocalDpi xmlns:a14="http://schemas.microsoft.com/office/drawing/2010/main" val="0"/>
                              </a:ext>
                            </a:extLst>
                          </a:blip>
                          <a:srcRect l="4786" t="29772" r="4534" b="33120"/>
                          <a:stretch/>
                        </pic:blipFill>
                        <pic:spPr bwMode="auto">
                          <a:xfrm>
                            <a:off x="0" y="0"/>
                            <a:ext cx="4088557" cy="976711"/>
                          </a:xfrm>
                          <a:prstGeom prst="rect">
                            <a:avLst/>
                          </a:prstGeom>
                          <a:ln>
                            <a:noFill/>
                          </a:ln>
                          <a:extLst>
                            <a:ext uri="{53640926-AAD7-44D8-BBD7-CCE9431645EC}">
                              <a14:shadowObscured xmlns:a14="http://schemas.microsoft.com/office/drawing/2010/main"/>
                            </a:ext>
                          </a:extLst>
                        </pic:spPr>
                      </pic:pic>
                    </a:graphicData>
                  </a:graphic>
                </wp:inline>
              </w:drawing>
            </w:r>
          </w:p>
        </w:tc>
      </w:tr>
      <w:tr w:rsidR="00004EAF" w:rsidTr="00452CAB">
        <w:trPr>
          <w:jc w:val="center"/>
        </w:trPr>
        <w:tc>
          <w:tcPr>
            <w:tcW w:w="5170" w:type="dxa"/>
            <w:vAlign w:val="center"/>
          </w:tcPr>
          <w:p w:rsidR="00004EAF" w:rsidRDefault="00004EAF" w:rsidP="004E6249">
            <w:pPr>
              <w:jc w:val="center"/>
            </w:pPr>
            <w:r>
              <w:rPr>
                <w:noProof/>
                <w:lang w:eastAsia="fr-FR"/>
              </w:rPr>
              <w:drawing>
                <wp:inline distT="0" distB="0" distL="0" distR="0" wp14:anchorId="34227F1C" wp14:editId="2A733010">
                  <wp:extent cx="3114675" cy="1030990"/>
                  <wp:effectExtent l="0" t="0" r="0" b="0"/>
                  <wp:docPr id="35857" name="Imag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t.png"/>
                          <pic:cNvPicPr/>
                        </pic:nvPicPr>
                        <pic:blipFill rotWithShape="1">
                          <a:blip r:embed="rId77">
                            <a:extLst>
                              <a:ext uri="{28A0092B-C50C-407E-A947-70E740481C1C}">
                                <a14:useLocalDpi xmlns:a14="http://schemas.microsoft.com/office/drawing/2010/main" val="0"/>
                              </a:ext>
                            </a:extLst>
                          </a:blip>
                          <a:srcRect l="5049" t="27568" r="4386" b="21081"/>
                          <a:stretch/>
                        </pic:blipFill>
                        <pic:spPr bwMode="auto">
                          <a:xfrm>
                            <a:off x="0" y="0"/>
                            <a:ext cx="3123145" cy="1033794"/>
                          </a:xfrm>
                          <a:prstGeom prst="rect">
                            <a:avLst/>
                          </a:prstGeom>
                          <a:ln>
                            <a:noFill/>
                          </a:ln>
                          <a:extLst>
                            <a:ext uri="{53640926-AAD7-44D8-BBD7-CCE9431645EC}">
                              <a14:shadowObscured xmlns:a14="http://schemas.microsoft.com/office/drawing/2010/main"/>
                            </a:ext>
                          </a:extLst>
                        </pic:spPr>
                      </pic:pic>
                    </a:graphicData>
                  </a:graphic>
                </wp:inline>
              </w:drawing>
            </w:r>
          </w:p>
        </w:tc>
        <w:tc>
          <w:tcPr>
            <w:tcW w:w="6374" w:type="dxa"/>
            <w:vAlign w:val="center"/>
          </w:tcPr>
          <w:p w:rsidR="00004EAF" w:rsidRDefault="00812A35" w:rsidP="00690A8E">
            <w:pPr>
              <w:keepNext/>
              <w:jc w:val="center"/>
            </w:pPr>
            <w:r>
              <w:rPr>
                <w:noProof/>
                <w:lang w:eastAsia="fr-FR"/>
              </w:rPr>
              <mc:AlternateContent>
                <mc:Choice Requires="wps">
                  <w:drawing>
                    <wp:anchor distT="0" distB="0" distL="114300" distR="114300" simplePos="0" relativeHeight="251677696" behindDoc="0" locked="0" layoutInCell="1" allowOverlap="1" wp14:anchorId="200795F4" wp14:editId="5E1077B2">
                      <wp:simplePos x="0" y="0"/>
                      <wp:positionH relativeFrom="column">
                        <wp:posOffset>897255</wp:posOffset>
                      </wp:positionH>
                      <wp:positionV relativeFrom="paragraph">
                        <wp:posOffset>1358265</wp:posOffset>
                      </wp:positionV>
                      <wp:extent cx="913765" cy="485140"/>
                      <wp:effectExtent l="0" t="38100" r="57785" b="29210"/>
                      <wp:wrapNone/>
                      <wp:docPr id="24" name="Connecteur droit avec flèche 24"/>
                      <wp:cNvGraphicFramePr/>
                      <a:graphic xmlns:a="http://schemas.openxmlformats.org/drawingml/2006/main">
                        <a:graphicData uri="http://schemas.microsoft.com/office/word/2010/wordprocessingShape">
                          <wps:wsp>
                            <wps:cNvCnPr/>
                            <wps:spPr>
                              <a:xfrm flipV="1">
                                <a:off x="0" y="0"/>
                                <a:ext cx="913765" cy="485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24" o:spid="_x0000_s1026" type="#_x0000_t32" style="position:absolute;margin-left:70.65pt;margin-top:106.95pt;width:71.95pt;height:38.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" strokecolor="#4579b8 [3044]">
                      <v:stroke endarrow="open"/>
                    </v:shape>
                  </w:pict>
                </mc:Fallback>
              </mc:AlternateContent>
            </w:r>
            <w:r w:rsidR="00004EAF">
              <w:rPr>
                <w:noProof/>
                <w:lang w:eastAsia="fr-FR"/>
              </w:rPr>
              <w:drawing>
                <wp:inline distT="0" distB="0" distL="0" distR="0" wp14:anchorId="38CCE180" wp14:editId="26F3AC51">
                  <wp:extent cx="4048125" cy="2363191"/>
                  <wp:effectExtent l="0" t="0" r="0" b="0"/>
                  <wp:docPr id="35858" name="Imag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78">
                            <a:extLst>
                              <a:ext uri="{28A0092B-C50C-407E-A947-70E740481C1C}">
                                <a14:useLocalDpi xmlns:a14="http://schemas.microsoft.com/office/drawing/2010/main" val="0"/>
                              </a:ext>
                            </a:extLst>
                          </a:blip>
                          <a:stretch>
                            <a:fillRect/>
                          </a:stretch>
                        </pic:blipFill>
                        <pic:spPr>
                          <a:xfrm>
                            <a:off x="0" y="0"/>
                            <a:ext cx="4049564" cy="2364031"/>
                          </a:xfrm>
                          <a:prstGeom prst="rect">
                            <a:avLst/>
                          </a:prstGeom>
                        </pic:spPr>
                      </pic:pic>
                    </a:graphicData>
                  </a:graphic>
                </wp:inline>
              </w:drawing>
            </w:r>
          </w:p>
        </w:tc>
      </w:tr>
    </w:tbl>
    <w:p w:rsidR="00004EAF" w:rsidRDefault="00690A8E" w:rsidP="00690A8E">
      <w:pPr>
        <w:pStyle w:val="Lgende"/>
        <w:rPr>
          <w:lang w:val="fr-FR"/>
        </w:rPr>
      </w:pPr>
      <w:bookmarkStart w:id="461" w:name="_Ref425320354"/>
      <w:bookmarkStart w:id="462" w:name="_Toc425429908"/>
      <w:r>
        <w:t xml:space="preserve">Figure </w:t>
      </w:r>
      <w:r w:rsidR="00910827">
        <w:fldChar w:fldCharType="begin"/>
      </w:r>
      <w:r w:rsidR="00910827">
        <w:instrText xml:space="preserve"> SEQ Figure \* ARABIC </w:instrText>
      </w:r>
      <w:r w:rsidR="00910827">
        <w:fldChar w:fldCharType="separate"/>
      </w:r>
      <w:r w:rsidR="00C718B4">
        <w:rPr>
          <w:noProof/>
        </w:rPr>
        <w:t>33</w:t>
      </w:r>
      <w:r w:rsidR="00910827">
        <w:rPr>
          <w:noProof/>
        </w:rPr>
        <w:fldChar w:fldCharType="end"/>
      </w:r>
      <w:bookmarkEnd w:id="461"/>
      <w:r>
        <w:rPr>
          <w:lang w:val="fr-FR"/>
        </w:rPr>
        <w:t xml:space="preserve"> – Modèle du renfort de blocage</w:t>
      </w:r>
      <w:bookmarkEnd w:id="462"/>
    </w:p>
    <w:p w:rsidR="00E47C55" w:rsidRPr="00E47C55" w:rsidRDefault="00E47C55" w:rsidP="00E47C55">
      <w:pPr>
        <w:jc w:val="center"/>
        <w:rPr>
          <w:sz w:val="20"/>
        </w:rPr>
      </w:pPr>
      <w:r>
        <w:rPr>
          <w:sz w:val="20"/>
        </w:rPr>
        <w:t xml:space="preserve">(de gauche à droite, de haut en bas : vues de côté, de face, de haut et </w:t>
      </w:r>
      <w:del w:id="463" w:author="Alexandre ROSCHEWITZ" w:date="2015-07-28T11:45:00Z">
        <w:r w:rsidDel="00CA194D">
          <w:rPr>
            <w:sz w:val="20"/>
          </w:rPr>
          <w:delText>de profil</w:delText>
        </w:r>
      </w:del>
      <w:ins w:id="464" w:author="Alexandre ROSCHEWITZ" w:date="2015-07-28T11:45:00Z">
        <w:r w:rsidR="00CA194D">
          <w:rPr>
            <w:sz w:val="20"/>
          </w:rPr>
          <w:t>isométrique</w:t>
        </w:r>
      </w:ins>
      <w:r>
        <w:rPr>
          <w:sz w:val="20"/>
        </w:rPr>
        <w:t>)</w:t>
      </w:r>
    </w:p>
    <w:p w:rsidR="00C15226" w:rsidRDefault="00C15226" w:rsidP="00C15226"/>
    <w:p w:rsidR="002A4331" w:rsidRDefault="00E20636" w:rsidP="00C15226">
      <w:r>
        <w:t>En vert, sur la figure ci-dessus, des cales d’épaisseur différente de celle du renfort rigidifient la str</w:t>
      </w:r>
      <w:r w:rsidR="00711A33">
        <w:t>uc</w:t>
      </w:r>
      <w:r>
        <w:t>ture.</w:t>
      </w:r>
      <w:r w:rsidR="00711A33">
        <w:t xml:space="preserve"> Aussi, le renfort possède un plan de symétrie qui sera exploité dans les calculs à suivre.</w:t>
      </w:r>
      <w:r w:rsidR="00812A35">
        <w:t xml:space="preserve"> Quant à la flèche, elle indique le sens d’arrivée du chariot que le renfort </w:t>
      </w:r>
      <w:r w:rsidR="00764463">
        <w:t>doit bloquer.</w:t>
      </w:r>
    </w:p>
    <w:p w:rsidR="00711A33" w:rsidRPr="00C15226" w:rsidRDefault="00711A33" w:rsidP="00C15226"/>
    <w:p w:rsidR="00DF5FCF" w:rsidRDefault="00DF5FCF" w:rsidP="00DF5FCF">
      <w:pPr>
        <w:pStyle w:val="Titre3"/>
        <w:rPr>
          <w:lang w:val="fr-FR"/>
        </w:rPr>
      </w:pPr>
      <w:bookmarkStart w:id="465" w:name="_Toc425429992"/>
      <w:r>
        <w:rPr>
          <w:lang w:val="fr-FR"/>
        </w:rPr>
        <w:t>Maillage</w:t>
      </w:r>
      <w:bookmarkEnd w:id="465"/>
    </w:p>
    <w:p w:rsidR="00DF5FCF" w:rsidRDefault="0038428A" w:rsidP="00DF5FCF">
      <w:r>
        <w:t xml:space="preserve">Le maillage réalisé </w:t>
      </w:r>
      <w:del w:id="466" w:author="Alexandre ROSCHEWITZ" w:date="2015-07-28T11:46:00Z">
        <w:r w:rsidDel="00CA194D">
          <w:delText>est de type hybride, comportant</w:delText>
        </w:r>
      </w:del>
      <w:ins w:id="467" w:author="Alexandre ROSCHEWITZ" w:date="2015-07-28T11:46:00Z">
        <w:r w:rsidR="00CA194D">
          <w:t>comporte</w:t>
        </w:r>
      </w:ins>
      <w:r>
        <w:t xml:space="preserve"> une majorité d’éléments quadrangulaires </w:t>
      </w:r>
      <w:r w:rsidR="002A1037">
        <w:t xml:space="preserve">à quatre nœuds </w:t>
      </w:r>
      <w:r>
        <w:t>pour une poignée d’éléments triangulaires</w:t>
      </w:r>
      <w:r w:rsidR="002A1037">
        <w:t xml:space="preserve"> à trois </w:t>
      </w:r>
      <w:r w:rsidR="00E81B68">
        <w:t>nœuds</w:t>
      </w:r>
      <w:r>
        <w:t>.</w:t>
      </w:r>
      <w:r w:rsidR="009340E4">
        <w:t xml:space="preserve"> Il est représenté en </w:t>
      </w:r>
      <w:r w:rsidR="00872930">
        <w:fldChar w:fldCharType="begin"/>
      </w:r>
      <w:r w:rsidR="00872930">
        <w:instrText xml:space="preserve"> REF _Ref425321165 \h </w:instrText>
      </w:r>
      <w:r w:rsidR="00872930">
        <w:fldChar w:fldCharType="separate"/>
      </w:r>
      <w:r w:rsidR="00872930">
        <w:t xml:space="preserve">Figure </w:t>
      </w:r>
      <w:r w:rsidR="00872930">
        <w:rPr>
          <w:noProof/>
        </w:rPr>
        <w:t>34</w:t>
      </w:r>
      <w:r w:rsidR="00872930">
        <w:fldChar w:fldCharType="end"/>
      </w:r>
      <w:r w:rsidR="009340E4">
        <w:t>.</w:t>
      </w:r>
    </w:p>
    <w:p w:rsidR="00B27424" w:rsidRDefault="00B27424" w:rsidP="00DF5FCF"/>
    <w:p w:rsidR="00B27424" w:rsidRDefault="00B27424" w:rsidP="00B27424">
      <w:pPr>
        <w:keepNext/>
        <w:jc w:val="center"/>
      </w:pPr>
      <w:r>
        <w:rPr>
          <w:noProof/>
          <w:lang w:eastAsia="fr-FR"/>
        </w:rPr>
        <w:drawing>
          <wp:inline distT="0" distB="0" distL="0" distR="0" wp14:anchorId="6D265778" wp14:editId="72F691B3">
            <wp:extent cx="4591050" cy="2324817"/>
            <wp:effectExtent l="0" t="0" r="0" b="0"/>
            <wp:docPr id="35859" name="Imag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lage.jpg"/>
                    <pic:cNvPicPr/>
                  </pic:nvPicPr>
                  <pic:blipFill>
                    <a:blip r:embed="rId79">
                      <a:extLst>
                        <a:ext uri="{28A0092B-C50C-407E-A947-70E740481C1C}">
                          <a14:useLocalDpi xmlns:a14="http://schemas.microsoft.com/office/drawing/2010/main" val="0"/>
                        </a:ext>
                      </a:extLst>
                    </a:blip>
                    <a:stretch>
                      <a:fillRect/>
                    </a:stretch>
                  </pic:blipFill>
                  <pic:spPr>
                    <a:xfrm>
                      <a:off x="0" y="0"/>
                      <a:ext cx="4596701" cy="2327678"/>
                    </a:xfrm>
                    <a:prstGeom prst="rect">
                      <a:avLst/>
                    </a:prstGeom>
                  </pic:spPr>
                </pic:pic>
              </a:graphicData>
            </a:graphic>
          </wp:inline>
        </w:drawing>
      </w:r>
    </w:p>
    <w:p w:rsidR="00B27424" w:rsidRPr="00B27424" w:rsidRDefault="00B27424" w:rsidP="00B27424">
      <w:pPr>
        <w:pStyle w:val="Lgende"/>
        <w:rPr>
          <w:lang w:val="fr-FR"/>
        </w:rPr>
      </w:pPr>
      <w:bookmarkStart w:id="468" w:name="_Ref425321165"/>
      <w:bookmarkStart w:id="469" w:name="_Toc425429909"/>
      <w:r>
        <w:t xml:space="preserve">Figure </w:t>
      </w:r>
      <w:r w:rsidR="00910827">
        <w:fldChar w:fldCharType="begin"/>
      </w:r>
      <w:r w:rsidR="00910827">
        <w:instrText xml:space="preserve"> SEQ Figure \* ARABIC </w:instrText>
      </w:r>
      <w:r w:rsidR="00910827">
        <w:fldChar w:fldCharType="separate"/>
      </w:r>
      <w:r w:rsidR="00C718B4">
        <w:rPr>
          <w:noProof/>
        </w:rPr>
        <w:t>34</w:t>
      </w:r>
      <w:r w:rsidR="00910827">
        <w:rPr>
          <w:noProof/>
        </w:rPr>
        <w:fldChar w:fldCharType="end"/>
      </w:r>
      <w:bookmarkEnd w:id="468"/>
      <w:r>
        <w:rPr>
          <w:lang w:val="fr-FR"/>
        </w:rPr>
        <w:t xml:space="preserve"> – Maillage du renfort de blocage</w:t>
      </w:r>
      <w:bookmarkEnd w:id="469"/>
    </w:p>
    <w:p w:rsidR="00B27424" w:rsidRDefault="00B27424" w:rsidP="00CB2533"/>
    <w:p w:rsidR="00CB2533" w:rsidRDefault="00851E22" w:rsidP="00CB2533">
      <w:r>
        <w:t xml:space="preserve">Le </w:t>
      </w:r>
      <w:r w:rsidR="0078703C">
        <w:fldChar w:fldCharType="begin"/>
      </w:r>
      <w:r w:rsidR="0078703C">
        <w:instrText xml:space="preserve"> REF _Ref425321698 \h </w:instrText>
      </w:r>
      <w:r w:rsidR="0078703C">
        <w:fldChar w:fldCharType="separate"/>
      </w:r>
      <w:r w:rsidR="0078703C">
        <w:t xml:space="preserve">Tableau </w:t>
      </w:r>
      <w:r w:rsidR="0078703C">
        <w:rPr>
          <w:noProof/>
        </w:rPr>
        <w:t>19</w:t>
      </w:r>
      <w:r w:rsidR="0078703C">
        <w:fldChar w:fldCharType="end"/>
      </w:r>
      <w:r>
        <w:t xml:space="preserve"> recense le nombre d’éléments et de nœuds que comporte le maillage.</w:t>
      </w:r>
    </w:p>
    <w:p w:rsidR="00851E22" w:rsidRDefault="00851E22" w:rsidP="00CB2533"/>
    <w:tbl>
      <w:tblPr>
        <w:tblStyle w:val="Grilledutableau"/>
        <w:tblW w:w="0" w:type="auto"/>
        <w:jc w:val="center"/>
        <w:tblLook w:val="04A0" w:firstRow="1" w:lastRow="0" w:firstColumn="1" w:lastColumn="0" w:noHBand="0" w:noVBand="1"/>
      </w:tblPr>
      <w:tblGrid>
        <w:gridCol w:w="3876"/>
        <w:gridCol w:w="1276"/>
      </w:tblGrid>
      <w:tr w:rsidR="002A1037" w:rsidTr="00F6245D">
        <w:trPr>
          <w:jc w:val="center"/>
        </w:trPr>
        <w:tc>
          <w:tcPr>
            <w:tcW w:w="3876" w:type="dxa"/>
          </w:tcPr>
          <w:p w:rsidR="002A1037" w:rsidRDefault="002A1037" w:rsidP="00CB2533">
            <w:r>
              <w:t xml:space="preserve">Nombre d’éléments </w:t>
            </w:r>
            <w:r w:rsidR="001C0DD6">
              <w:t>quadrangulaires</w:t>
            </w:r>
          </w:p>
        </w:tc>
        <w:tc>
          <w:tcPr>
            <w:tcW w:w="1276" w:type="dxa"/>
          </w:tcPr>
          <w:p w:rsidR="002A1037" w:rsidRDefault="00EF7A3B" w:rsidP="00CB2533">
            <w:r>
              <w:t>2771</w:t>
            </w:r>
          </w:p>
        </w:tc>
      </w:tr>
      <w:tr w:rsidR="002A1037" w:rsidTr="00F6245D">
        <w:trPr>
          <w:jc w:val="center"/>
        </w:trPr>
        <w:tc>
          <w:tcPr>
            <w:tcW w:w="3876" w:type="dxa"/>
          </w:tcPr>
          <w:p w:rsidR="002A1037" w:rsidRDefault="001C0DD6" w:rsidP="00CB2533">
            <w:r>
              <w:t>Nombre d’éléments triangulaires</w:t>
            </w:r>
          </w:p>
        </w:tc>
        <w:tc>
          <w:tcPr>
            <w:tcW w:w="1276" w:type="dxa"/>
          </w:tcPr>
          <w:p w:rsidR="002A1037" w:rsidRDefault="00EF7A3B" w:rsidP="00CB2533">
            <w:r>
              <w:t>19</w:t>
            </w:r>
          </w:p>
        </w:tc>
      </w:tr>
      <w:tr w:rsidR="002A1037" w:rsidTr="00F6245D">
        <w:trPr>
          <w:jc w:val="center"/>
        </w:trPr>
        <w:tc>
          <w:tcPr>
            <w:tcW w:w="3876" w:type="dxa"/>
          </w:tcPr>
          <w:p w:rsidR="002A1037" w:rsidRDefault="001C0DD6" w:rsidP="00CB2533">
            <w:r>
              <w:t>Nombre d’éléments (Total)</w:t>
            </w:r>
          </w:p>
        </w:tc>
        <w:tc>
          <w:tcPr>
            <w:tcW w:w="1276" w:type="dxa"/>
          </w:tcPr>
          <w:p w:rsidR="002A1037" w:rsidRDefault="00EF7A3B" w:rsidP="00CB2533">
            <w:r>
              <w:t>2790</w:t>
            </w:r>
          </w:p>
        </w:tc>
      </w:tr>
      <w:tr w:rsidR="002A1037" w:rsidTr="00F6245D">
        <w:trPr>
          <w:jc w:val="center"/>
        </w:trPr>
        <w:tc>
          <w:tcPr>
            <w:tcW w:w="3876" w:type="dxa"/>
          </w:tcPr>
          <w:p w:rsidR="002A1037" w:rsidRDefault="001C0DD6" w:rsidP="00CB2533">
            <w:r>
              <w:t>Nombre de nœuds (Total)</w:t>
            </w:r>
          </w:p>
        </w:tc>
        <w:tc>
          <w:tcPr>
            <w:tcW w:w="1276" w:type="dxa"/>
          </w:tcPr>
          <w:p w:rsidR="002A1037" w:rsidRDefault="00EF7A3B" w:rsidP="00125A3F">
            <w:pPr>
              <w:keepNext/>
            </w:pPr>
            <w:r>
              <w:t>2916</w:t>
            </w:r>
          </w:p>
        </w:tc>
      </w:tr>
    </w:tbl>
    <w:p w:rsidR="002A1037" w:rsidRPr="00125A3F" w:rsidRDefault="00125A3F" w:rsidP="00125A3F">
      <w:pPr>
        <w:pStyle w:val="Lgende"/>
        <w:rPr>
          <w:lang w:val="fr-FR"/>
        </w:rPr>
      </w:pPr>
      <w:bookmarkStart w:id="470" w:name="_Ref425321698"/>
      <w:bookmarkStart w:id="471" w:name="_Toc425429873"/>
      <w:r>
        <w:t xml:space="preserve">Tableau </w:t>
      </w:r>
      <w:r w:rsidR="00910827">
        <w:fldChar w:fldCharType="begin"/>
      </w:r>
      <w:r w:rsidR="00910827">
        <w:instrText xml:space="preserve"> SEQ Tableau \* ARABIC </w:instrText>
      </w:r>
      <w:r w:rsidR="00910827">
        <w:fldChar w:fldCharType="separate"/>
      </w:r>
      <w:r w:rsidR="00846588">
        <w:rPr>
          <w:noProof/>
        </w:rPr>
        <w:t>19</w:t>
      </w:r>
      <w:r w:rsidR="00910827">
        <w:rPr>
          <w:noProof/>
        </w:rPr>
        <w:fldChar w:fldCharType="end"/>
      </w:r>
      <w:bookmarkEnd w:id="470"/>
      <w:r>
        <w:rPr>
          <w:lang w:val="fr-FR"/>
        </w:rPr>
        <w:t xml:space="preserve"> – Caractéristiques du maillage du renfort</w:t>
      </w:r>
      <w:r w:rsidR="00ED33ED">
        <w:rPr>
          <w:lang w:val="fr-FR"/>
        </w:rPr>
        <w:t xml:space="preserve"> de blocage</w:t>
      </w:r>
      <w:bookmarkEnd w:id="471"/>
      <w:r w:rsidR="00830B5C">
        <w:rPr>
          <w:lang w:val="fr-FR"/>
        </w:rPr>
        <w:t xml:space="preserve"> </w:t>
      </w:r>
    </w:p>
    <w:p w:rsidR="00B27424" w:rsidRDefault="00B27424" w:rsidP="00B27424"/>
    <w:p w:rsidR="00DF5FCF" w:rsidRDefault="00DF5FCF" w:rsidP="00DF5FCF">
      <w:pPr>
        <w:pStyle w:val="Titre3"/>
        <w:rPr>
          <w:lang w:val="fr-FR"/>
        </w:rPr>
      </w:pPr>
      <w:bookmarkStart w:id="472" w:name="_Toc425429993"/>
      <w:r>
        <w:rPr>
          <w:lang w:val="fr-FR"/>
        </w:rPr>
        <w:t>Matériau</w:t>
      </w:r>
      <w:bookmarkEnd w:id="472"/>
    </w:p>
    <w:p w:rsidR="00DF5FCF" w:rsidRDefault="003705CF" w:rsidP="00DF5FCF">
      <w:r>
        <w:t>Un seul matériau est employé dans cette structure, il s’agit de l’</w:t>
      </w:r>
      <w:r w:rsidRPr="0038668B">
        <w:rPr>
          <w:b/>
        </w:rPr>
        <w:t>acier S</w:t>
      </w:r>
      <w:r w:rsidR="000255DB" w:rsidRPr="0038668B">
        <w:rPr>
          <w:b/>
        </w:rPr>
        <w:t>355</w:t>
      </w:r>
      <w:r>
        <w:t xml:space="preserve"> dont les propriétés linéaires sont listées dans le </w:t>
      </w:r>
      <w:r w:rsidR="00A31A61">
        <w:fldChar w:fldCharType="begin"/>
      </w:r>
      <w:r w:rsidR="00A31A61">
        <w:instrText xml:space="preserve"> REF _Ref425322266 \h </w:instrText>
      </w:r>
      <w:r w:rsidR="00A31A61">
        <w:fldChar w:fldCharType="separate"/>
      </w:r>
      <w:r w:rsidR="00A31A61">
        <w:t xml:space="preserve">Tableau </w:t>
      </w:r>
      <w:r w:rsidR="00A31A61">
        <w:rPr>
          <w:noProof/>
        </w:rPr>
        <w:t>20</w:t>
      </w:r>
      <w:r w:rsidR="00A31A61">
        <w:fldChar w:fldCharType="end"/>
      </w:r>
      <w:r>
        <w:t>.</w:t>
      </w:r>
    </w:p>
    <w:p w:rsidR="00493259" w:rsidRDefault="00493259" w:rsidP="00DF5FCF"/>
    <w:tbl>
      <w:tblPr>
        <w:tblStyle w:val="Grilledutableau"/>
        <w:tblW w:w="0" w:type="auto"/>
        <w:jc w:val="center"/>
        <w:tblLayout w:type="fixed"/>
        <w:tblLook w:val="04A0" w:firstRow="1" w:lastRow="0" w:firstColumn="1" w:lastColumn="0" w:noHBand="0" w:noVBand="1"/>
      </w:tblPr>
      <w:tblGrid>
        <w:gridCol w:w="3640"/>
        <w:gridCol w:w="2030"/>
      </w:tblGrid>
      <w:tr w:rsidR="00493259" w:rsidTr="00910827">
        <w:trPr>
          <w:jc w:val="center"/>
        </w:trPr>
        <w:tc>
          <w:tcPr>
            <w:tcW w:w="3640" w:type="dxa"/>
          </w:tcPr>
          <w:p w:rsidR="00493259" w:rsidRDefault="00493259" w:rsidP="00910827">
            <w:r>
              <w:t>Masse volumique</w:t>
            </w:r>
          </w:p>
        </w:tc>
        <w:tc>
          <w:tcPr>
            <w:tcW w:w="2030" w:type="dxa"/>
          </w:tcPr>
          <w:p w:rsidR="00493259" w:rsidRDefault="00493259" w:rsidP="003A4104">
            <w:r>
              <w:t>7 8</w:t>
            </w:r>
            <w:r w:rsidR="003A4104">
              <w:t>5</w:t>
            </w:r>
            <w:r>
              <w:t>0 kg.m</w:t>
            </w:r>
            <w:r>
              <w:rPr>
                <w:vertAlign w:val="superscript"/>
              </w:rPr>
              <w:t>-3</w:t>
            </w:r>
          </w:p>
        </w:tc>
      </w:tr>
      <w:tr w:rsidR="00493259" w:rsidTr="00910827">
        <w:trPr>
          <w:jc w:val="center"/>
        </w:trPr>
        <w:tc>
          <w:tcPr>
            <w:tcW w:w="3640" w:type="dxa"/>
          </w:tcPr>
          <w:p w:rsidR="00493259" w:rsidRDefault="00493259" w:rsidP="00910827">
            <w:r>
              <w:t>Module de Young</w:t>
            </w:r>
          </w:p>
        </w:tc>
        <w:tc>
          <w:tcPr>
            <w:tcW w:w="2030" w:type="dxa"/>
          </w:tcPr>
          <w:p w:rsidR="00493259" w:rsidRDefault="00493259" w:rsidP="00910827">
            <w:r>
              <w:t>210 000 MPa</w:t>
            </w:r>
          </w:p>
        </w:tc>
      </w:tr>
      <w:tr w:rsidR="00493259" w:rsidTr="00910827">
        <w:trPr>
          <w:jc w:val="center"/>
        </w:trPr>
        <w:tc>
          <w:tcPr>
            <w:tcW w:w="3640" w:type="dxa"/>
          </w:tcPr>
          <w:p w:rsidR="00493259" w:rsidRDefault="00493259" w:rsidP="00910827">
            <w:r>
              <w:t>Coefficient de Poisson</w:t>
            </w:r>
          </w:p>
        </w:tc>
        <w:tc>
          <w:tcPr>
            <w:tcW w:w="2030" w:type="dxa"/>
          </w:tcPr>
          <w:p w:rsidR="00493259" w:rsidRDefault="00493259" w:rsidP="00910827">
            <w:r>
              <w:t>0.3</w:t>
            </w:r>
          </w:p>
        </w:tc>
      </w:tr>
      <w:tr w:rsidR="00493259" w:rsidTr="00910827">
        <w:trPr>
          <w:jc w:val="center"/>
        </w:trPr>
        <w:tc>
          <w:tcPr>
            <w:tcW w:w="3640" w:type="dxa"/>
          </w:tcPr>
          <w:p w:rsidR="00493259" w:rsidRDefault="00493259" w:rsidP="003A4104">
            <w:r>
              <w:t xml:space="preserve">Limite </w:t>
            </w:r>
            <w:r w:rsidR="003A4104">
              <w:t>élastique</w:t>
            </w:r>
          </w:p>
        </w:tc>
        <w:tc>
          <w:tcPr>
            <w:tcW w:w="2030" w:type="dxa"/>
          </w:tcPr>
          <w:p w:rsidR="00493259" w:rsidRDefault="000255DB" w:rsidP="00604BF0">
            <w:pPr>
              <w:keepNext/>
            </w:pPr>
            <w:r>
              <w:t>355</w:t>
            </w:r>
            <w:r w:rsidR="00493259">
              <w:t xml:space="preserve"> MPa</w:t>
            </w:r>
          </w:p>
        </w:tc>
      </w:tr>
    </w:tbl>
    <w:p w:rsidR="00493259" w:rsidRDefault="00604BF0" w:rsidP="00604BF0">
      <w:pPr>
        <w:pStyle w:val="Lgende"/>
        <w:rPr>
          <w:lang w:val="fr-FR"/>
        </w:rPr>
      </w:pPr>
      <w:bookmarkStart w:id="473" w:name="_Ref425322266"/>
      <w:bookmarkStart w:id="474" w:name="_Toc425429874"/>
      <w:r>
        <w:t xml:space="preserve">Tableau </w:t>
      </w:r>
      <w:r w:rsidR="00910827">
        <w:fldChar w:fldCharType="begin"/>
      </w:r>
      <w:r w:rsidR="00910827">
        <w:instrText xml:space="preserve"> SEQ Tableau \* ARABIC </w:instrText>
      </w:r>
      <w:r w:rsidR="00910827">
        <w:fldChar w:fldCharType="separate"/>
      </w:r>
      <w:r w:rsidR="00846588">
        <w:rPr>
          <w:noProof/>
        </w:rPr>
        <w:t>20</w:t>
      </w:r>
      <w:r w:rsidR="00910827">
        <w:rPr>
          <w:noProof/>
        </w:rPr>
        <w:fldChar w:fldCharType="end"/>
      </w:r>
      <w:bookmarkEnd w:id="473"/>
      <w:r>
        <w:rPr>
          <w:lang w:val="fr-FR"/>
        </w:rPr>
        <w:t xml:space="preserve"> – Propriétés de l’acier S355</w:t>
      </w:r>
      <w:bookmarkEnd w:id="474"/>
    </w:p>
    <w:p w:rsidR="00D004B9" w:rsidRDefault="00D004B9" w:rsidP="00D004B9"/>
    <w:p w:rsidR="009843CE" w:rsidRDefault="009843CE" w:rsidP="00D004B9">
      <w:r>
        <w:t>Les calculs qui suivront étant de simples cas statiques, ces caractéristiques sont suffisantes pour l’étude de ce cas.</w:t>
      </w:r>
    </w:p>
    <w:p w:rsidR="00AD550B" w:rsidRPr="00D004B9" w:rsidRDefault="00AD550B" w:rsidP="00D004B9"/>
    <w:p w:rsidR="00DF5FCF" w:rsidRDefault="00DF5FCF" w:rsidP="00DF5FCF">
      <w:pPr>
        <w:pStyle w:val="Titre3"/>
        <w:rPr>
          <w:lang w:val="fr-FR"/>
        </w:rPr>
      </w:pPr>
      <w:bookmarkStart w:id="475" w:name="_Toc425429994"/>
      <w:r>
        <w:rPr>
          <w:lang w:val="fr-FR"/>
        </w:rPr>
        <w:t>Bilan masse</w:t>
      </w:r>
      <w:bookmarkEnd w:id="475"/>
    </w:p>
    <w:p w:rsidR="00AD550B" w:rsidRDefault="00AD550B" w:rsidP="00AD550B">
      <w:r>
        <w:t xml:space="preserve">Sur les </w:t>
      </w:r>
      <w:r>
        <w:fldChar w:fldCharType="begin"/>
      </w:r>
      <w:r>
        <w:instrText xml:space="preserve"> REF _Ref425320354 \h </w:instrText>
      </w:r>
      <w:r>
        <w:fldChar w:fldCharType="separate"/>
      </w:r>
      <w:r>
        <w:t xml:space="preserve">Figure </w:t>
      </w:r>
      <w:r>
        <w:rPr>
          <w:noProof/>
        </w:rPr>
        <w:t>33</w:t>
      </w:r>
      <w:r>
        <w:fldChar w:fldCharType="end"/>
      </w:r>
      <w:r>
        <w:t xml:space="preserve"> ou </w:t>
      </w:r>
      <w:r>
        <w:fldChar w:fldCharType="begin"/>
      </w:r>
      <w:r>
        <w:instrText xml:space="preserve"> REF _Ref425321165 \h </w:instrText>
      </w:r>
      <w:r>
        <w:fldChar w:fldCharType="separate"/>
      </w:r>
      <w:r>
        <w:t xml:space="preserve">Figure </w:t>
      </w:r>
      <w:r>
        <w:rPr>
          <w:noProof/>
        </w:rPr>
        <w:t>34</w:t>
      </w:r>
      <w:r>
        <w:fldChar w:fldCharType="end"/>
      </w:r>
      <w:r>
        <w:t xml:space="preserve">, il est possible de voir en rouge le renfort proprement dit et en vert des cales qui le rigidifient. La tôle constitutive du renfort a une épaisseur uniforme de </w:t>
      </w:r>
      <w:r w:rsidRPr="00AD550B">
        <w:rPr>
          <w:b/>
        </w:rPr>
        <w:t>8 mm</w:t>
      </w:r>
      <w:r>
        <w:t xml:space="preserve"> tandis que les cales ont une épaisseur de </w:t>
      </w:r>
      <w:r w:rsidRPr="00AD550B">
        <w:rPr>
          <w:b/>
        </w:rPr>
        <w:t xml:space="preserve">38 </w:t>
      </w:r>
      <w:proofErr w:type="spellStart"/>
      <w:r w:rsidRPr="00AD550B">
        <w:rPr>
          <w:b/>
        </w:rPr>
        <w:t>mm</w:t>
      </w:r>
      <w:r>
        <w:t>.</w:t>
      </w:r>
      <w:proofErr w:type="spellEnd"/>
      <w:r w:rsidR="00BC11C6">
        <w:t xml:space="preserve"> La masse totale de la structure est de </w:t>
      </w:r>
      <w:r w:rsidR="00BC11C6" w:rsidRPr="00BC11C6">
        <w:rPr>
          <w:b/>
        </w:rPr>
        <w:t>45.7 kg</w:t>
      </w:r>
      <w:r w:rsidR="00BC11C6">
        <w:t>.</w:t>
      </w:r>
    </w:p>
    <w:p w:rsidR="00864CA7" w:rsidRDefault="00864CA7" w:rsidP="00AD550B"/>
    <w:p w:rsidR="00864CA7" w:rsidRPr="00AD550B" w:rsidRDefault="00864CA7" w:rsidP="00AD550B"/>
    <w:p w:rsidR="00DF5FCF" w:rsidRDefault="00DF5FCF" w:rsidP="00DF5FCF"/>
    <w:p w:rsidR="00DF5FCF" w:rsidRDefault="00DF5FCF" w:rsidP="00DF5FCF">
      <w:pPr>
        <w:pStyle w:val="Titre2"/>
        <w:rPr>
          <w:lang w:val="fr-FR"/>
        </w:rPr>
      </w:pPr>
      <w:bookmarkStart w:id="476" w:name="_Toc425429995"/>
      <w:r>
        <w:rPr>
          <w:lang w:val="fr-FR"/>
        </w:rPr>
        <w:t>Cahier des charges : conditions limites, chargements et hypothèses</w:t>
      </w:r>
      <w:bookmarkEnd w:id="476"/>
    </w:p>
    <w:p w:rsidR="00E24CC1" w:rsidRDefault="00C52FD5" w:rsidP="00E24CC1">
      <w:pPr>
        <w:keepNext/>
        <w:jc w:val="center"/>
      </w:pPr>
      <w:r>
        <w:rPr>
          <w:noProof/>
          <w:lang w:eastAsia="fr-FR"/>
        </w:rPr>
        <w:drawing>
          <wp:inline distT="0" distB="0" distL="0" distR="0" wp14:anchorId="78406AA6" wp14:editId="5A484E6D">
            <wp:extent cx="2819400" cy="1909137"/>
            <wp:effectExtent l="0" t="0" r="0" b="0"/>
            <wp:docPr id="35863" name="Image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rotWithShape="1">
                    <a:blip r:embed="rId80">
                      <a:extLst>
                        <a:ext uri="{28A0092B-C50C-407E-A947-70E740481C1C}">
                          <a14:useLocalDpi xmlns:a14="http://schemas.microsoft.com/office/drawing/2010/main" val="0"/>
                        </a:ext>
                      </a:extLst>
                    </a:blip>
                    <a:srcRect l="12149" t="16800" r="33333" b="19963"/>
                    <a:stretch/>
                  </pic:blipFill>
                  <pic:spPr bwMode="auto">
                    <a:xfrm>
                      <a:off x="0" y="0"/>
                      <a:ext cx="2824435" cy="1912546"/>
                    </a:xfrm>
                    <a:prstGeom prst="rect">
                      <a:avLst/>
                    </a:prstGeom>
                    <a:ln>
                      <a:noFill/>
                    </a:ln>
                    <a:extLst>
                      <a:ext uri="{53640926-AAD7-44D8-BBD7-CCE9431645EC}">
                        <a14:shadowObscured xmlns:a14="http://schemas.microsoft.com/office/drawing/2010/main"/>
                      </a:ext>
                    </a:extLst>
                  </pic:spPr>
                </pic:pic>
              </a:graphicData>
            </a:graphic>
          </wp:inline>
        </w:drawing>
      </w:r>
    </w:p>
    <w:p w:rsidR="0060084B" w:rsidRDefault="00E24CC1" w:rsidP="00E24CC1">
      <w:pPr>
        <w:pStyle w:val="Lgende"/>
        <w:rPr>
          <w:lang w:val="fr-FR"/>
        </w:rPr>
      </w:pPr>
      <w:bookmarkStart w:id="477" w:name="_Toc425429910"/>
      <w:r>
        <w:t xml:space="preserve">Figure </w:t>
      </w:r>
      <w:r w:rsidR="00910827">
        <w:fldChar w:fldCharType="begin"/>
      </w:r>
      <w:r w:rsidR="00910827">
        <w:instrText xml:space="preserve"> SEQ Figure \* ARABIC </w:instrText>
      </w:r>
      <w:r w:rsidR="00910827">
        <w:fldChar w:fldCharType="separate"/>
      </w:r>
      <w:r w:rsidR="00C718B4">
        <w:rPr>
          <w:noProof/>
        </w:rPr>
        <w:t>35</w:t>
      </w:r>
      <w:r w:rsidR="00910827">
        <w:rPr>
          <w:noProof/>
        </w:rPr>
        <w:fldChar w:fldCharType="end"/>
      </w:r>
      <w:r>
        <w:rPr>
          <w:lang w:val="fr-FR"/>
        </w:rPr>
        <w:t xml:space="preserve"> – Caractéristiques du renfort de blocage</w:t>
      </w:r>
      <w:bookmarkEnd w:id="477"/>
    </w:p>
    <w:p w:rsidR="00CA194D" w:rsidRDefault="00E24CC1" w:rsidP="00E24CC1">
      <w:pPr>
        <w:rPr>
          <w:ins w:id="478" w:author="Alexandre ROSCHEWITZ" w:date="2015-07-28T11:50:00Z"/>
        </w:rPr>
      </w:pPr>
      <w:r>
        <w:br/>
      </w:r>
      <w:r w:rsidR="00367689">
        <w:t>Afin d’expliquer au mieux à quelles charges le renfort est soumis, nous pouvons distinguer sur la figure ci-dessus</w:t>
      </w:r>
      <w:r w:rsidR="00D646ED">
        <w:t xml:space="preserve"> la partie jaune, que l’on appellera </w:t>
      </w:r>
      <w:r w:rsidR="00200439">
        <w:rPr>
          <w:b/>
        </w:rPr>
        <w:t>retour</w:t>
      </w:r>
      <w:r w:rsidR="00200439">
        <w:t xml:space="preserve">, et la plaque bleue que l’on appellera </w:t>
      </w:r>
      <w:r w:rsidR="00200439">
        <w:rPr>
          <w:b/>
        </w:rPr>
        <w:t>fixation</w:t>
      </w:r>
      <w:r w:rsidR="00200439">
        <w:t>.</w:t>
      </w:r>
      <w:r w:rsidR="00200439">
        <w:br/>
      </w:r>
      <w:r w:rsidR="00200439">
        <w:br/>
      </w:r>
      <w:commentRangeStart w:id="479"/>
      <w:r w:rsidR="00200439">
        <w:t>Retour, car il s’agit d’une plaque qui supporte une autre structure</w:t>
      </w:r>
      <w:del w:id="480" w:author="Alexandre ROSCHEWITZ" w:date="2015-07-28T11:47:00Z">
        <w:r w:rsidR="00200439" w:rsidDel="00CA194D">
          <w:delText xml:space="preserve"> </w:delText>
        </w:r>
      </w:del>
      <w:del w:id="481" w:author="Theo CHABASSIER" w:date="2015-07-23T16:31:00Z">
        <w:r w:rsidR="00200439" w:rsidDel="00F80613">
          <w:delText>qui</w:delText>
        </w:r>
        <w:r w:rsidR="00EF4D33" w:rsidDel="00F80613">
          <w:delText>,</w:delText>
        </w:r>
      </w:del>
      <w:r w:rsidR="00EF4D33">
        <w:t xml:space="preserve"> et qui</w:t>
      </w:r>
      <w:r w:rsidR="00200439">
        <w:t xml:space="preserve"> est soumise à une </w:t>
      </w:r>
      <w:r w:rsidR="00200439">
        <w:rPr>
          <w:i/>
        </w:rPr>
        <w:t>Accélération Statique Equivalente (ASE)</w:t>
      </w:r>
      <w:r w:rsidR="00EF4D33">
        <w:t xml:space="preserve">. </w:t>
      </w:r>
      <w:del w:id="482" w:author="Alexandre ROSCHEWITZ" w:date="2015-07-28T11:48:00Z">
        <w:r w:rsidR="006526DC" w:rsidDel="00CA194D">
          <w:delText>C’est-à-dire que</w:delText>
        </w:r>
      </w:del>
      <w:ins w:id="483" w:author="Alexandre ROSCHEWITZ" w:date="2015-07-28T11:48:00Z">
        <w:r w:rsidR="00CA194D">
          <w:t>En effet,</w:t>
        </w:r>
      </w:ins>
      <w:r w:rsidR="006526DC">
        <w:t xml:space="preserve"> la </w:t>
      </w:r>
      <w:del w:id="484" w:author="Alexandre ROSCHEWITZ" w:date="2015-07-28T11:48:00Z">
        <w:r w:rsidR="006526DC" w:rsidDel="00CA194D">
          <w:delText>mas</w:delText>
        </w:r>
      </w:del>
      <w:ins w:id="485" w:author="Theo CHABASSIER" w:date="2015-07-23T16:31:00Z">
        <w:del w:id="486" w:author="Alexandre ROSCHEWITZ" w:date="2015-07-28T11:48:00Z">
          <w:r w:rsidR="00F80613" w:rsidDel="00CA194D">
            <w:delText>s</w:delText>
          </w:r>
        </w:del>
      </w:ins>
      <w:del w:id="487" w:author="Alexandre ROSCHEWITZ" w:date="2015-07-28T11:48:00Z">
        <w:r w:rsidR="006526DC" w:rsidDel="00CA194D">
          <w:delText>e</w:delText>
        </w:r>
        <w:r w:rsidR="008E5660" w:rsidDel="00CA194D">
          <w:delText xml:space="preserve"> supportée </w:delText>
        </w:r>
      </w:del>
      <w:ins w:id="488" w:author="Alexandre ROSCHEWITZ" w:date="2015-07-28T11:48:00Z">
        <w:r w:rsidR="00CA194D">
          <w:t xml:space="preserve">structure </w:t>
        </w:r>
      </w:ins>
      <w:ins w:id="489" w:author="Alexandre ROSCHEWITZ" w:date="2015-07-28T11:52:00Z">
        <w:r w:rsidR="00CA194D">
          <w:t xml:space="preserve">supportée </w:t>
        </w:r>
      </w:ins>
      <w:r w:rsidR="008E5660">
        <w:t xml:space="preserve">subit des vibrations, dans les trois directions de l’espace, </w:t>
      </w:r>
      <w:r w:rsidR="006526DC">
        <w:t xml:space="preserve">selon un spectre </w:t>
      </w:r>
      <w:del w:id="490" w:author="Alexandre ROSCHEWITZ" w:date="2015-07-28T11:48:00Z">
        <w:r w:rsidR="006526DC" w:rsidDel="00CA194D">
          <w:delText xml:space="preserve">de fréquences </w:delText>
        </w:r>
      </w:del>
      <w:commentRangeStart w:id="491"/>
      <w:commentRangeStart w:id="492"/>
      <w:r w:rsidR="006526DC">
        <w:t>aléatoires</w:t>
      </w:r>
      <w:commentRangeEnd w:id="491"/>
      <w:r w:rsidR="00177B20">
        <w:rPr>
          <w:rStyle w:val="Marquedecommentaire"/>
          <w:lang w:val="x-none"/>
        </w:rPr>
        <w:commentReference w:id="491"/>
      </w:r>
      <w:ins w:id="493" w:author="Alexandre ROSCHEWITZ" w:date="2015-07-28T11:49:00Z">
        <w:r w:rsidR="00CA194D">
          <w:t xml:space="preserve"> </w:t>
        </w:r>
      </w:ins>
      <w:commentRangeEnd w:id="492"/>
      <w:ins w:id="494" w:author="Alexandre ROSCHEWITZ" w:date="2015-07-28T15:17:00Z">
        <w:r w:rsidR="00EF6469">
          <w:rPr>
            <w:rStyle w:val="Marquedecommentaire"/>
            <w:lang w:val="x-none"/>
          </w:rPr>
          <w:commentReference w:id="492"/>
        </w:r>
      </w:ins>
      <w:ins w:id="495" w:author="Alexandre ROSCHEWITZ" w:date="2015-07-28T11:49:00Z">
        <w:r w:rsidR="00CA194D">
          <w:t>(Densité Spectrale de Puissance)</w:t>
        </w:r>
      </w:ins>
      <w:r w:rsidR="006526DC">
        <w:t xml:space="preserve">, et afin de dimensionner </w:t>
      </w:r>
      <w:del w:id="496" w:author="Alexandre ROSCHEWITZ" w:date="2015-07-28T11:49:00Z">
        <w:r w:rsidR="006526DC" w:rsidDel="00CA194D">
          <w:delText xml:space="preserve">au ‘mieux’ </w:delText>
        </w:r>
      </w:del>
      <w:r w:rsidR="006526DC">
        <w:t>le renfort</w:t>
      </w:r>
      <w:del w:id="497" w:author="Alexandre ROSCHEWITZ" w:date="2015-07-28T11:49:00Z">
        <w:r w:rsidR="006526DC" w:rsidDel="00CA194D">
          <w:delText xml:space="preserve">, </w:delText>
        </w:r>
        <w:r w:rsidR="00793507" w:rsidDel="00CA194D">
          <w:delText>le cas le ‘pire’ est considéré, et donc</w:delText>
        </w:r>
      </w:del>
      <w:ins w:id="498" w:author="Alexandre ROSCHEWITZ" w:date="2015-07-28T11:49:00Z">
        <w:r w:rsidR="00CA194D">
          <w:t xml:space="preserve"> on fait le choix d</w:t>
        </w:r>
      </w:ins>
      <w:ins w:id="499" w:author="Alexandre ROSCHEWITZ" w:date="2015-07-28T11:50:00Z">
        <w:r w:rsidR="00CA194D">
          <w:t>’appliquer</w:t>
        </w:r>
      </w:ins>
      <w:r w:rsidR="00793507">
        <w:t xml:space="preserve"> </w:t>
      </w:r>
      <w:ins w:id="500" w:author="Alexandre ROSCHEWITZ" w:date="2015-07-28T11:50:00Z">
        <w:r w:rsidR="00CA194D">
          <w:t xml:space="preserve">la plus forte </w:t>
        </w:r>
      </w:ins>
      <w:del w:id="501" w:author="Alexandre ROSCHEWITZ" w:date="2015-07-28T11:50:00Z">
        <w:r w:rsidR="00793507" w:rsidDel="00CA194D">
          <w:delText>l’</w:delText>
        </w:r>
      </w:del>
      <w:r w:rsidR="00793507">
        <w:t>accélération</w:t>
      </w:r>
      <w:ins w:id="502" w:author="Alexandre ROSCHEWITZ" w:date="2015-07-28T11:50:00Z">
        <w:r w:rsidR="00CA194D">
          <w:t xml:space="preserve"> du spectre sous la forme d’une gravité</w:t>
        </w:r>
      </w:ins>
      <w:del w:id="503" w:author="Alexandre ROSCHEWITZ" w:date="2015-07-28T11:50:00Z">
        <w:r w:rsidR="00793507" w:rsidDel="00CA194D">
          <w:delText xml:space="preserve"> la plus intense est prise en compte</w:delText>
        </w:r>
      </w:del>
      <w:r w:rsidR="00793507">
        <w:t>.</w:t>
      </w:r>
      <w:r w:rsidR="00CC0F03">
        <w:t xml:space="preserve"> </w:t>
      </w:r>
      <w:ins w:id="504" w:author="Alexandre ROSCHEWITZ" w:date="2015-07-28T11:51:00Z">
        <w:r w:rsidR="00CA194D">
          <w:t>C’est un calcul simple et conservatif.</w:t>
        </w:r>
      </w:ins>
    </w:p>
    <w:p w:rsidR="008E5660" w:rsidRDefault="00CC0F03" w:rsidP="00E24CC1">
      <w:r>
        <w:t>L</w:t>
      </w:r>
      <w:r w:rsidR="009A58D6">
        <w:t>es</w:t>
      </w:r>
      <w:r>
        <w:t xml:space="preserve"> force</w:t>
      </w:r>
      <w:r w:rsidR="009A58D6">
        <w:t>s</w:t>
      </w:r>
      <w:r>
        <w:t xml:space="preserve"> qui s’applique</w:t>
      </w:r>
      <w:r w:rsidR="009A58D6">
        <w:t>nt</w:t>
      </w:r>
      <w:r>
        <w:t xml:space="preserve"> à la structure </w:t>
      </w:r>
      <w:r w:rsidR="009A58D6">
        <w:t>sont</w:t>
      </w:r>
      <w:r>
        <w:t xml:space="preserve"> donc définie</w:t>
      </w:r>
      <w:r w:rsidR="009A58D6">
        <w:t>s</w:t>
      </w:r>
      <w:r>
        <w:t xml:space="preserve"> par un </w:t>
      </w:r>
      <w:del w:id="505" w:author="Alexandre ROSCHEWITZ" w:date="2015-07-28T11:51:00Z">
        <w:r w:rsidDel="00CA194D">
          <w:delText xml:space="preserve">simple </w:delText>
        </w:r>
      </w:del>
      <w:r>
        <w:t xml:space="preserve">calcul de type </w:t>
      </w:r>
      <w:r>
        <w:rPr>
          <w:b/>
        </w:rPr>
        <w:t>masse</w:t>
      </w:r>
      <w:ins w:id="506" w:author="Alexandre ROSCHEWITZ" w:date="2015-07-28T11:52:00Z">
        <w:r w:rsidR="00CA194D">
          <w:rPr>
            <w:b/>
          </w:rPr>
          <w:t xml:space="preserve"> supportée</w:t>
        </w:r>
      </w:ins>
      <w:r>
        <w:rPr>
          <w:b/>
        </w:rPr>
        <w:t xml:space="preserve"> x accélération</w:t>
      </w:r>
      <w:r w:rsidR="008D2FE4">
        <w:t>, puis</w:t>
      </w:r>
      <w:del w:id="507" w:author="Alexandre ROSCHEWITZ" w:date="2015-07-28T11:52:00Z">
        <w:r w:rsidR="008D2FE4" w:rsidDel="00CA194D">
          <w:delText>,</w:delText>
        </w:r>
      </w:del>
      <w:r w:rsidR="008D2FE4">
        <w:t xml:space="preserve"> </w:t>
      </w:r>
      <w:commentRangeStart w:id="508"/>
      <w:r w:rsidR="008D2FE4">
        <w:t>avec un calcul de RdM</w:t>
      </w:r>
      <w:commentRangeEnd w:id="508"/>
      <w:r w:rsidR="00177B20">
        <w:rPr>
          <w:rStyle w:val="Marquedecommentaire"/>
          <w:lang w:val="x-none"/>
        </w:rPr>
        <w:commentReference w:id="508"/>
      </w:r>
      <w:del w:id="509" w:author="Alexandre ROSCHEWITZ" w:date="2015-07-28T11:52:00Z">
        <w:r w:rsidR="008D2FE4" w:rsidDel="00CA194D">
          <w:delText>,</w:delText>
        </w:r>
      </w:del>
      <w:r w:rsidR="008D2FE4">
        <w:t xml:space="preserve"> </w:t>
      </w:r>
      <w:r w:rsidR="001274A7">
        <w:t xml:space="preserve">on retrouve </w:t>
      </w:r>
      <w:r w:rsidR="008D2FE4">
        <w:t xml:space="preserve">les efforts transmis au retour </w:t>
      </w:r>
      <w:r w:rsidR="006A2540">
        <w:t>du renfort</w:t>
      </w:r>
      <w:ins w:id="510" w:author="Alexandre ROSCHEWITZ" w:date="2015-07-28T11:52:00Z">
        <w:r w:rsidR="00CA194D">
          <w:t>. Ces efforts</w:t>
        </w:r>
      </w:ins>
      <w:del w:id="511" w:author="Alexandre ROSCHEWITZ" w:date="2015-07-28T11:53:00Z">
        <w:r w:rsidR="000D7650" w:rsidDel="00CA194D">
          <w:delText>, et qui</w:delText>
        </w:r>
      </w:del>
      <w:r w:rsidR="000D7650">
        <w:t xml:space="preserve"> sont multipliés par un </w:t>
      </w:r>
      <w:r w:rsidR="000D7650">
        <w:rPr>
          <w:b/>
        </w:rPr>
        <w:t xml:space="preserve">coefficient de sécurité </w:t>
      </w:r>
      <w:r w:rsidR="000D7650">
        <w:t xml:space="preserve">égal à </w:t>
      </w:r>
      <w:r w:rsidR="000D7650">
        <w:rPr>
          <w:b/>
        </w:rPr>
        <w:t>1.5</w:t>
      </w:r>
      <w:ins w:id="512" w:author="Alexandre ROSCHEWITZ" w:date="2015-07-28T11:53:00Z">
        <w:r w:rsidR="00CA194D" w:rsidRPr="00CA194D">
          <w:rPr>
            <w:rPrChange w:id="513" w:author="Alexandre ROSCHEWITZ" w:date="2015-07-28T11:53:00Z">
              <w:rPr>
                <w:b/>
              </w:rPr>
            </w:rPrChange>
          </w:rPr>
          <w:t xml:space="preserve"> </w:t>
        </w:r>
        <w:r w:rsidR="00CA194D">
          <w:t>(valeur courante pour les ASE)</w:t>
        </w:r>
      </w:ins>
      <w:r w:rsidR="006A2540">
        <w:t>.</w:t>
      </w:r>
      <w:r w:rsidR="009A58D6">
        <w:t xml:space="preserve"> </w:t>
      </w:r>
      <w:commentRangeEnd w:id="479"/>
      <w:r w:rsidR="00E71023">
        <w:rPr>
          <w:rStyle w:val="Marquedecommentaire"/>
          <w:lang w:val="x-none"/>
        </w:rPr>
        <w:commentReference w:id="479"/>
      </w:r>
    </w:p>
    <w:p w:rsidR="008E5660" w:rsidRDefault="008E5660" w:rsidP="00E24CC1"/>
    <w:p w:rsidR="00E24CC1" w:rsidRDefault="009A58D6" w:rsidP="00E24CC1">
      <w:r>
        <w:t>De ce fait, les chargements qui s’</w:t>
      </w:r>
      <w:r w:rsidR="008E5660">
        <w:t xml:space="preserve">appliquent </w:t>
      </w:r>
      <w:r w:rsidR="00B9320A">
        <w:t xml:space="preserve">au renfort sont </w:t>
      </w:r>
      <w:r w:rsidR="0052582E">
        <w:t xml:space="preserve">illustrés </w:t>
      </w:r>
      <w:r w:rsidR="009F31DB">
        <w:fldChar w:fldCharType="begin"/>
      </w:r>
      <w:r w:rsidR="009F31DB">
        <w:instrText xml:space="preserve"> REF _Ref425327279 \h </w:instrText>
      </w:r>
      <w:r w:rsidR="009F31DB">
        <w:fldChar w:fldCharType="separate"/>
      </w:r>
      <w:r w:rsidR="009F31DB">
        <w:t xml:space="preserve">Figure </w:t>
      </w:r>
      <w:r w:rsidR="009F31DB">
        <w:rPr>
          <w:noProof/>
        </w:rPr>
        <w:t>36</w:t>
      </w:r>
      <w:r w:rsidR="009F31DB">
        <w:fldChar w:fldCharType="end"/>
      </w:r>
      <w:r w:rsidR="0052582E">
        <w:t>.</w:t>
      </w:r>
    </w:p>
    <w:p w:rsidR="001D7D6E" w:rsidRDefault="001D7D6E" w:rsidP="00E24CC1"/>
    <w:tbl>
      <w:tblPr>
        <w:tblStyle w:val="Grilledutableau"/>
        <w:tblW w:w="0" w:type="auto"/>
        <w:jc w:val="center"/>
        <w:tblInd w:w="-2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3920"/>
        <w:gridCol w:w="3935"/>
      </w:tblGrid>
      <w:tr w:rsidR="00CB352E" w:rsidTr="0061367E">
        <w:trPr>
          <w:jc w:val="center"/>
        </w:trPr>
        <w:tc>
          <w:tcPr>
            <w:tcW w:w="4502" w:type="dxa"/>
          </w:tcPr>
          <w:p w:rsidR="001D7D6E" w:rsidRDefault="001D7D6E" w:rsidP="00E24CC1">
            <w:commentRangeStart w:id="514"/>
            <w:r>
              <w:rPr>
                <w:noProof/>
                <w:lang w:eastAsia="fr-FR"/>
              </w:rPr>
              <w:drawing>
                <wp:inline distT="0" distB="0" distL="0" distR="0" wp14:anchorId="436BC476" wp14:editId="185CAB07">
                  <wp:extent cx="2476500" cy="1098563"/>
                  <wp:effectExtent l="0" t="0" r="0" b="6350"/>
                  <wp:docPr id="35864" name="Image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jpg"/>
                          <pic:cNvPicPr/>
                        </pic:nvPicPr>
                        <pic:blipFill rotWithShape="1">
                          <a:blip r:embed="rId81">
                            <a:extLst>
                              <a:ext uri="{28A0092B-C50C-407E-A947-70E740481C1C}">
                                <a14:useLocalDpi xmlns:a14="http://schemas.microsoft.com/office/drawing/2010/main" val="0"/>
                              </a:ext>
                            </a:extLst>
                          </a:blip>
                          <a:srcRect t="32255" r="22666"/>
                          <a:stretch/>
                        </pic:blipFill>
                        <pic:spPr bwMode="auto">
                          <a:xfrm>
                            <a:off x="0" y="0"/>
                            <a:ext cx="2502338" cy="1110025"/>
                          </a:xfrm>
                          <a:prstGeom prst="rect">
                            <a:avLst/>
                          </a:prstGeom>
                          <a:ln>
                            <a:noFill/>
                          </a:ln>
                          <a:extLst>
                            <a:ext uri="{53640926-AAD7-44D8-BBD7-CCE9431645EC}">
                              <a14:shadowObscured xmlns:a14="http://schemas.microsoft.com/office/drawing/2010/main"/>
                            </a:ext>
                          </a:extLst>
                        </pic:spPr>
                      </pic:pic>
                    </a:graphicData>
                  </a:graphic>
                </wp:inline>
              </w:drawing>
            </w:r>
            <w:commentRangeEnd w:id="514"/>
            <w:r w:rsidR="00AC5DB2">
              <w:rPr>
                <w:rStyle w:val="Marquedecommentaire"/>
                <w:lang w:val="x-none"/>
              </w:rPr>
              <w:commentReference w:id="514"/>
            </w:r>
          </w:p>
        </w:tc>
        <w:tc>
          <w:tcPr>
            <w:tcW w:w="3665" w:type="dxa"/>
          </w:tcPr>
          <w:p w:rsidR="001D7D6E" w:rsidRDefault="001D7D6E" w:rsidP="00E24CC1">
            <w:r>
              <w:rPr>
                <w:noProof/>
                <w:lang w:eastAsia="fr-FR"/>
              </w:rPr>
              <w:drawing>
                <wp:inline distT="0" distB="0" distL="0" distR="0" wp14:anchorId="3619DBF3" wp14:editId="1917B9CB">
                  <wp:extent cx="2352675" cy="1058704"/>
                  <wp:effectExtent l="0" t="0" r="0" b="8255"/>
                  <wp:docPr id="35865" name="Image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jpg"/>
                          <pic:cNvPicPr/>
                        </pic:nvPicPr>
                        <pic:blipFill rotWithShape="1">
                          <a:blip r:embed="rId82">
                            <a:extLst>
                              <a:ext uri="{28A0092B-C50C-407E-A947-70E740481C1C}">
                                <a14:useLocalDpi xmlns:a14="http://schemas.microsoft.com/office/drawing/2010/main" val="0"/>
                              </a:ext>
                            </a:extLst>
                          </a:blip>
                          <a:srcRect t="31298" r="22690"/>
                          <a:stretch/>
                        </pic:blipFill>
                        <pic:spPr bwMode="auto">
                          <a:xfrm>
                            <a:off x="0" y="0"/>
                            <a:ext cx="2358316" cy="1061243"/>
                          </a:xfrm>
                          <a:prstGeom prst="rect">
                            <a:avLst/>
                          </a:prstGeom>
                          <a:ln>
                            <a:noFill/>
                          </a:ln>
                          <a:extLst>
                            <a:ext uri="{53640926-AAD7-44D8-BBD7-CCE9431645EC}">
                              <a14:shadowObscured xmlns:a14="http://schemas.microsoft.com/office/drawing/2010/main"/>
                            </a:ext>
                          </a:extLst>
                        </pic:spPr>
                      </pic:pic>
                    </a:graphicData>
                  </a:graphic>
                </wp:inline>
              </w:drawing>
            </w:r>
          </w:p>
        </w:tc>
        <w:tc>
          <w:tcPr>
            <w:tcW w:w="3803" w:type="dxa"/>
          </w:tcPr>
          <w:p w:rsidR="001D7D6E" w:rsidRDefault="001D7D6E" w:rsidP="0061367E">
            <w:pPr>
              <w:keepNext/>
            </w:pPr>
            <w:r>
              <w:rPr>
                <w:noProof/>
                <w:lang w:eastAsia="fr-FR"/>
              </w:rPr>
              <w:drawing>
                <wp:inline distT="0" distB="0" distL="0" distR="0" wp14:anchorId="3E3F6348" wp14:editId="20D0A663">
                  <wp:extent cx="2362200" cy="1107851"/>
                  <wp:effectExtent l="0" t="0" r="0" b="0"/>
                  <wp:docPr id="35866" name="Image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rotWithShape="1">
                          <a:blip r:embed="rId83">
                            <a:extLst>
                              <a:ext uri="{28A0092B-C50C-407E-A947-70E740481C1C}">
                                <a14:useLocalDpi xmlns:a14="http://schemas.microsoft.com/office/drawing/2010/main" val="0"/>
                              </a:ext>
                            </a:extLst>
                          </a:blip>
                          <a:srcRect l="9177" t="36832" r="22619"/>
                          <a:stretch/>
                        </pic:blipFill>
                        <pic:spPr bwMode="auto">
                          <a:xfrm>
                            <a:off x="0" y="0"/>
                            <a:ext cx="2365609" cy="1109450"/>
                          </a:xfrm>
                          <a:prstGeom prst="rect">
                            <a:avLst/>
                          </a:prstGeom>
                          <a:ln>
                            <a:noFill/>
                          </a:ln>
                          <a:extLst>
                            <a:ext uri="{53640926-AAD7-44D8-BBD7-CCE9431645EC}">
                              <a14:shadowObscured xmlns:a14="http://schemas.microsoft.com/office/drawing/2010/main"/>
                            </a:ext>
                          </a:extLst>
                        </pic:spPr>
                      </pic:pic>
                    </a:graphicData>
                  </a:graphic>
                </wp:inline>
              </w:drawing>
            </w:r>
          </w:p>
        </w:tc>
      </w:tr>
    </w:tbl>
    <w:p w:rsidR="001D7D6E" w:rsidRDefault="0061367E" w:rsidP="0061367E">
      <w:pPr>
        <w:pStyle w:val="Lgende"/>
        <w:rPr>
          <w:lang w:val="fr-FR"/>
        </w:rPr>
      </w:pPr>
      <w:bookmarkStart w:id="515" w:name="_Ref425327279"/>
      <w:bookmarkStart w:id="516" w:name="_Toc425429911"/>
      <w:commentRangeStart w:id="517"/>
      <w:r>
        <w:t>Figure</w:t>
      </w:r>
      <w:commentRangeEnd w:id="517"/>
      <w:r w:rsidR="00CA194D">
        <w:rPr>
          <w:rStyle w:val="Marquedecommentaire"/>
          <w:b w:val="0"/>
          <w:bCs w:val="0"/>
        </w:rPr>
        <w:commentReference w:id="517"/>
      </w:r>
      <w:r>
        <w:t xml:space="preserve"> </w:t>
      </w:r>
      <w:r w:rsidR="00910827">
        <w:fldChar w:fldCharType="begin"/>
      </w:r>
      <w:r w:rsidR="00910827">
        <w:instrText xml:space="preserve"> SEQ Figure \* ARABIC </w:instrText>
      </w:r>
      <w:r w:rsidR="00910827">
        <w:fldChar w:fldCharType="separate"/>
      </w:r>
      <w:r w:rsidR="00C718B4">
        <w:rPr>
          <w:noProof/>
        </w:rPr>
        <w:t>36</w:t>
      </w:r>
      <w:r w:rsidR="00910827">
        <w:rPr>
          <w:noProof/>
        </w:rPr>
        <w:fldChar w:fldCharType="end"/>
      </w:r>
      <w:bookmarkEnd w:id="515"/>
      <w:r>
        <w:rPr>
          <w:lang w:val="fr-FR"/>
        </w:rPr>
        <w:t xml:space="preserve"> – Chargements en </w:t>
      </w:r>
      <m:oMath>
        <m:acc>
          <m:accPr>
            <m:chr m:val="⃗"/>
            <m:ctrlPr>
              <w:rPr>
                <w:rFonts w:ascii="Cambria Math" w:hAnsi="Cambria Math"/>
                <w:i/>
                <w:lang w:val="fr-FR"/>
              </w:rPr>
            </m:ctrlPr>
          </m:accPr>
          <m:e>
            <m:r>
              <m:rPr>
                <m:sty m:val="bi"/>
              </m:rPr>
              <w:rPr>
                <w:rFonts w:ascii="Cambria Math" w:hAnsi="Cambria Math"/>
                <w:lang w:val="fr-FR"/>
              </w:rPr>
              <m:t>x</m:t>
            </m:r>
          </m:e>
        </m:acc>
      </m:oMath>
      <w:r>
        <w:rPr>
          <w:lang w:val="fr-FR"/>
        </w:rPr>
        <w:t xml:space="preserve">, </w:t>
      </w:r>
      <m:oMath>
        <m:acc>
          <m:accPr>
            <m:chr m:val="⃗"/>
            <m:ctrlPr>
              <w:rPr>
                <w:rFonts w:ascii="Cambria Math" w:hAnsi="Cambria Math"/>
                <w:i/>
                <w:lang w:val="fr-FR"/>
              </w:rPr>
            </m:ctrlPr>
          </m:accPr>
          <m:e>
            <m:r>
              <m:rPr>
                <m:sty m:val="bi"/>
              </m:rPr>
              <w:rPr>
                <w:rFonts w:ascii="Cambria Math" w:hAnsi="Cambria Math"/>
                <w:lang w:val="fr-FR"/>
              </w:rPr>
              <m:t>y</m:t>
            </m:r>
          </m:e>
        </m:acc>
      </m:oMath>
      <w:r>
        <w:rPr>
          <w:lang w:val="fr-FR"/>
        </w:rPr>
        <w:t xml:space="preserve"> et </w:t>
      </w:r>
      <m:oMath>
        <m:acc>
          <m:accPr>
            <m:chr m:val="⃗"/>
            <m:ctrlPr>
              <w:rPr>
                <w:rFonts w:ascii="Cambria Math" w:hAnsi="Cambria Math"/>
                <w:i/>
                <w:lang w:val="fr-FR"/>
              </w:rPr>
            </m:ctrlPr>
          </m:accPr>
          <m:e>
            <m:r>
              <m:rPr>
                <m:sty m:val="bi"/>
              </m:rPr>
              <w:rPr>
                <w:rFonts w:ascii="Cambria Math" w:hAnsi="Cambria Math"/>
                <w:lang w:val="fr-FR"/>
              </w:rPr>
              <m:t>z</m:t>
            </m:r>
          </m:e>
        </m:acc>
      </m:oMath>
      <w:r>
        <w:rPr>
          <w:lang w:val="fr-FR"/>
        </w:rPr>
        <w:t xml:space="preserve"> appliqués au renfort</w:t>
      </w:r>
      <w:bookmarkEnd w:id="516"/>
    </w:p>
    <w:p w:rsidR="009F0071" w:rsidRDefault="009F0071" w:rsidP="009F0071"/>
    <w:p w:rsidR="009F0071" w:rsidRDefault="00AB5687" w:rsidP="009F0071">
      <w:r>
        <w:t>Quant à la</w:t>
      </w:r>
      <w:ins w:id="518" w:author="Alexandre ROSCHEWITZ" w:date="2015-07-28T11:53:00Z">
        <w:r w:rsidR="00CA194D">
          <w:t xml:space="preserve"> plaque</w:t>
        </w:r>
      </w:ins>
      <w:r>
        <w:t xml:space="preserve"> fixation, elle est appelée ainsi car il s’agit de la partie vissée au sol.</w:t>
      </w:r>
      <w:r w:rsidR="00EB77F5">
        <w:t xml:space="preserve"> Les points de fixation sont représentés en </w:t>
      </w:r>
      <w:r w:rsidR="009F31DB">
        <w:fldChar w:fldCharType="begin"/>
      </w:r>
      <w:r w:rsidR="009F31DB">
        <w:instrText xml:space="preserve"> REF _Ref425327272 \h </w:instrText>
      </w:r>
      <w:r w:rsidR="009F31DB">
        <w:fldChar w:fldCharType="separate"/>
      </w:r>
      <w:r w:rsidR="009F31DB">
        <w:t xml:space="preserve">Figure </w:t>
      </w:r>
      <w:r w:rsidR="009F31DB">
        <w:rPr>
          <w:noProof/>
        </w:rPr>
        <w:t>37</w:t>
      </w:r>
      <w:r w:rsidR="009F31DB">
        <w:fldChar w:fldCharType="end"/>
      </w:r>
      <w:r w:rsidR="00EB77F5">
        <w:t>.</w:t>
      </w:r>
    </w:p>
    <w:p w:rsidR="009F7677" w:rsidRDefault="003F4E6C" w:rsidP="009F7677">
      <w:pPr>
        <w:keepNext/>
        <w:jc w:val="center"/>
      </w:pPr>
      <w:r>
        <w:rPr>
          <w:noProof/>
          <w:lang w:eastAsia="fr-FR"/>
        </w:rPr>
        <w:drawing>
          <wp:inline distT="0" distB="0" distL="0" distR="0" wp14:anchorId="7F8BE6A6" wp14:editId="351C6178">
            <wp:extent cx="3600000" cy="1951569"/>
            <wp:effectExtent l="0" t="0" r="635" b="0"/>
            <wp:docPr id="35867" name="Image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c.jpg"/>
                    <pic:cNvPicPr/>
                  </pic:nvPicPr>
                  <pic:blipFill rotWithShape="1">
                    <a:blip r:embed="rId84">
                      <a:extLst>
                        <a:ext uri="{28A0092B-C50C-407E-A947-70E740481C1C}">
                          <a14:useLocalDpi xmlns:a14="http://schemas.microsoft.com/office/drawing/2010/main" val="0"/>
                        </a:ext>
                      </a:extLst>
                    </a:blip>
                    <a:srcRect t="16529" r="22026"/>
                    <a:stretch/>
                  </pic:blipFill>
                  <pic:spPr bwMode="auto">
                    <a:xfrm>
                      <a:off x="0" y="0"/>
                      <a:ext cx="3600000" cy="1951569"/>
                    </a:xfrm>
                    <a:prstGeom prst="rect">
                      <a:avLst/>
                    </a:prstGeom>
                    <a:ln>
                      <a:noFill/>
                    </a:ln>
                    <a:extLst>
                      <a:ext uri="{53640926-AAD7-44D8-BBD7-CCE9431645EC}">
                        <a14:shadowObscured xmlns:a14="http://schemas.microsoft.com/office/drawing/2010/main"/>
                      </a:ext>
                    </a:extLst>
                  </pic:spPr>
                </pic:pic>
              </a:graphicData>
            </a:graphic>
          </wp:inline>
        </w:drawing>
      </w:r>
    </w:p>
    <w:p w:rsidR="003F4E6C" w:rsidRDefault="009F7677" w:rsidP="009F7677">
      <w:pPr>
        <w:pStyle w:val="Lgende"/>
        <w:rPr>
          <w:lang w:val="fr-FR"/>
        </w:rPr>
      </w:pPr>
      <w:bookmarkStart w:id="519" w:name="_Ref425327272"/>
      <w:bookmarkStart w:id="520" w:name="_Toc425429912"/>
      <w:r>
        <w:t xml:space="preserve">Figure </w:t>
      </w:r>
      <w:r w:rsidR="00910827">
        <w:fldChar w:fldCharType="begin"/>
      </w:r>
      <w:r w:rsidR="00910827">
        <w:instrText xml:space="preserve"> SEQ Figure \* ARABIC </w:instrText>
      </w:r>
      <w:r w:rsidR="00910827">
        <w:fldChar w:fldCharType="separate"/>
      </w:r>
      <w:r w:rsidR="00C718B4">
        <w:rPr>
          <w:noProof/>
        </w:rPr>
        <w:t>37</w:t>
      </w:r>
      <w:r w:rsidR="00910827">
        <w:rPr>
          <w:noProof/>
        </w:rPr>
        <w:fldChar w:fldCharType="end"/>
      </w:r>
      <w:bookmarkEnd w:id="519"/>
      <w:r>
        <w:rPr>
          <w:lang w:val="fr-FR"/>
        </w:rPr>
        <w:t xml:space="preserve"> – Représentations des vis du renfort</w:t>
      </w:r>
      <w:bookmarkEnd w:id="520"/>
    </w:p>
    <w:p w:rsidR="007F514E" w:rsidRDefault="00DE70DF" w:rsidP="005D495A">
      <w:r>
        <w:t>Les triangles dans la figure ci-dessus représentent des contraintes, aux nœuds correspondants, de type encastrement</w:t>
      </w:r>
      <w:r w:rsidR="00970494">
        <w:t>.</w:t>
      </w:r>
      <w:r w:rsidR="009D46F3">
        <w:t xml:space="preserve"> En effet</w:t>
      </w:r>
      <w:r w:rsidR="00E71F10">
        <w:t xml:space="preserve"> cette hypothèse a été formulée car</w:t>
      </w:r>
      <w:r w:rsidR="009D46F3">
        <w:t xml:space="preserve">, à cette échelle, il serait </w:t>
      </w:r>
      <w:r w:rsidR="008E3C60">
        <w:t>inutile de modéliser les vrais trous des vis</w:t>
      </w:r>
      <w:r w:rsidR="00E71F10">
        <w:t xml:space="preserve">, </w:t>
      </w:r>
      <w:r w:rsidR="00FE20C5">
        <w:t>leur dimensionnement n’</w:t>
      </w:r>
      <w:r w:rsidR="00E71F10">
        <w:t>étant</w:t>
      </w:r>
      <w:r w:rsidR="00FE20C5">
        <w:t xml:space="preserve"> pas le sujet de l’étude</w:t>
      </w:r>
      <w:r w:rsidR="0045266E">
        <w:t>.</w:t>
      </w:r>
    </w:p>
    <w:p w:rsidR="001D0EFF" w:rsidRDefault="001D0EFF" w:rsidP="005D495A"/>
    <w:p w:rsidR="0060084B" w:rsidRDefault="0060084B" w:rsidP="0060084B">
      <w:pPr>
        <w:pStyle w:val="Titre2"/>
        <w:rPr>
          <w:lang w:val="fr-FR"/>
        </w:rPr>
      </w:pPr>
      <w:bookmarkStart w:id="521" w:name="_Toc425429996"/>
      <w:r>
        <w:rPr>
          <w:lang w:val="fr-FR"/>
        </w:rPr>
        <w:t>Calcul</w:t>
      </w:r>
      <w:bookmarkEnd w:id="521"/>
    </w:p>
    <w:p w:rsidR="00C32B92" w:rsidRDefault="0023048C" w:rsidP="00C32B92">
      <w:pPr>
        <w:rPr>
          <w:lang w:eastAsia="x-none"/>
        </w:rPr>
      </w:pPr>
      <w:r>
        <w:rPr>
          <w:lang w:eastAsia="x-none"/>
        </w:rPr>
        <w:t xml:space="preserve">Les calculs étant de type </w:t>
      </w:r>
      <w:r>
        <w:rPr>
          <w:i/>
          <w:lang w:eastAsia="x-none"/>
        </w:rPr>
        <w:t>linéaire statique</w:t>
      </w:r>
      <w:r w:rsidR="00A16A82">
        <w:rPr>
          <w:lang w:eastAsia="x-none"/>
        </w:rPr>
        <w:t xml:space="preserve">, et la structure de type </w:t>
      </w:r>
      <w:r w:rsidR="00A16A82">
        <w:rPr>
          <w:i/>
          <w:lang w:eastAsia="x-none"/>
        </w:rPr>
        <w:t>coque mince</w:t>
      </w:r>
      <w:r w:rsidR="00A16A82">
        <w:rPr>
          <w:lang w:eastAsia="x-none"/>
        </w:rPr>
        <w:t xml:space="preserve">, </w:t>
      </w:r>
      <w:r w:rsidR="005545AD">
        <w:rPr>
          <w:lang w:eastAsia="x-none"/>
        </w:rPr>
        <w:t xml:space="preserve">les temps de </w:t>
      </w:r>
      <w:commentRangeStart w:id="522"/>
      <w:r w:rsidR="005545AD">
        <w:rPr>
          <w:lang w:eastAsia="x-none"/>
        </w:rPr>
        <w:t xml:space="preserve">computation </w:t>
      </w:r>
      <w:commentRangeEnd w:id="522"/>
      <w:r w:rsidR="00C31ED0">
        <w:rPr>
          <w:rStyle w:val="Marquedecommentaire"/>
          <w:lang w:val="x-none"/>
        </w:rPr>
        <w:commentReference w:id="522"/>
      </w:r>
      <w:r w:rsidR="005545AD">
        <w:rPr>
          <w:lang w:eastAsia="x-none"/>
        </w:rPr>
        <w:t>ont été assez courts, et les résultats sont illustrés sur la fig.</w:t>
      </w:r>
    </w:p>
    <w:p w:rsidR="00AE0B18" w:rsidRDefault="00AE0B18" w:rsidP="00C32B92">
      <w:pPr>
        <w:rPr>
          <w:lang w:eastAsia="x-none"/>
        </w:rPr>
      </w:pPr>
    </w:p>
    <w:p w:rsidR="009A38C0" w:rsidRDefault="009A38C0" w:rsidP="009A38C0">
      <w:pPr>
        <w:keepNext/>
      </w:pPr>
      <w:r>
        <w:rPr>
          <w:noProof/>
          <w:lang w:eastAsia="fr-FR"/>
        </w:rPr>
        <w:drawing>
          <wp:inline distT="0" distB="0" distL="0" distR="0" wp14:anchorId="1CD4197A" wp14:editId="0FE231D8">
            <wp:extent cx="6122655" cy="1695450"/>
            <wp:effectExtent l="0" t="0" r="0" b="0"/>
            <wp:docPr id="35868" name="Image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z.png"/>
                    <pic:cNvPicPr/>
                  </pic:nvPicPr>
                  <pic:blipFill rotWithShape="1">
                    <a:blip r:embed="rId85">
                      <a:extLst>
                        <a:ext uri="{28A0092B-C50C-407E-A947-70E740481C1C}">
                          <a14:useLocalDpi xmlns:a14="http://schemas.microsoft.com/office/drawing/2010/main" val="0"/>
                        </a:ext>
                      </a:extLst>
                    </a:blip>
                    <a:srcRect b="17592"/>
                    <a:stretch/>
                  </pic:blipFill>
                  <pic:spPr bwMode="auto">
                    <a:xfrm>
                      <a:off x="0" y="0"/>
                      <a:ext cx="6120765" cy="1694927"/>
                    </a:xfrm>
                    <a:prstGeom prst="rect">
                      <a:avLst/>
                    </a:prstGeom>
                    <a:ln>
                      <a:noFill/>
                    </a:ln>
                    <a:extLst>
                      <a:ext uri="{53640926-AAD7-44D8-BBD7-CCE9431645EC}">
                        <a14:shadowObscured xmlns:a14="http://schemas.microsoft.com/office/drawing/2010/main"/>
                      </a:ext>
                    </a:extLst>
                  </pic:spPr>
                </pic:pic>
              </a:graphicData>
            </a:graphic>
          </wp:inline>
        </w:drawing>
      </w:r>
    </w:p>
    <w:p w:rsidR="00AE0B18" w:rsidRPr="00AE72D9" w:rsidRDefault="009A38C0" w:rsidP="00A3390C">
      <w:pPr>
        <w:pStyle w:val="Lgende"/>
        <w:rPr>
          <w:lang w:val="fr-FR"/>
        </w:rPr>
      </w:pPr>
      <w:bookmarkStart w:id="523" w:name="_Toc425429913"/>
      <w:r>
        <w:t xml:space="preserve">Figure </w:t>
      </w:r>
      <w:r w:rsidR="00910827">
        <w:fldChar w:fldCharType="begin"/>
      </w:r>
      <w:r w:rsidR="00910827">
        <w:instrText xml:space="preserve"> SEQ Figure \* ARABIC </w:instrText>
      </w:r>
      <w:r w:rsidR="00910827">
        <w:fldChar w:fldCharType="separate"/>
      </w:r>
      <w:r w:rsidR="00C718B4">
        <w:rPr>
          <w:noProof/>
        </w:rPr>
        <w:t>38</w:t>
      </w:r>
      <w:r w:rsidR="00910827">
        <w:rPr>
          <w:noProof/>
        </w:rPr>
        <w:fldChar w:fldCharType="end"/>
      </w:r>
      <w:r w:rsidR="00AE72D9">
        <w:rPr>
          <w:lang w:val="fr-FR"/>
        </w:rPr>
        <w:t xml:space="preserve"> – Contraintes de Von Mises (Pa)</w:t>
      </w:r>
      <w:r w:rsidR="00B95EF4">
        <w:rPr>
          <w:lang w:val="fr-FR"/>
        </w:rPr>
        <w:t xml:space="preserve"> sur le renfort après chargements en </w:t>
      </w:r>
      <m:oMath>
        <m:acc>
          <m:accPr>
            <m:chr m:val="⃗"/>
            <m:ctrlPr>
              <w:rPr>
                <w:rFonts w:ascii="Cambria Math" w:hAnsi="Cambria Math"/>
                <w:i/>
                <w:lang w:val="fr-FR"/>
              </w:rPr>
            </m:ctrlPr>
          </m:accPr>
          <m:e>
            <m:r>
              <m:rPr>
                <m:sty m:val="bi"/>
              </m:rPr>
              <w:rPr>
                <w:rFonts w:ascii="Cambria Math" w:hAnsi="Cambria Math"/>
                <w:lang w:val="fr-FR"/>
              </w:rPr>
              <m:t>x</m:t>
            </m:r>
          </m:e>
        </m:acc>
      </m:oMath>
      <w:r w:rsidR="00B95EF4">
        <w:rPr>
          <w:lang w:val="fr-FR"/>
        </w:rPr>
        <w:t xml:space="preserve">, </w:t>
      </w:r>
      <m:oMath>
        <m:acc>
          <m:accPr>
            <m:chr m:val="⃗"/>
            <m:ctrlPr>
              <w:rPr>
                <w:rFonts w:ascii="Cambria Math" w:hAnsi="Cambria Math"/>
                <w:i/>
                <w:lang w:val="fr-FR"/>
              </w:rPr>
            </m:ctrlPr>
          </m:accPr>
          <m:e>
            <m:r>
              <m:rPr>
                <m:sty m:val="bi"/>
              </m:rPr>
              <w:rPr>
                <w:rFonts w:ascii="Cambria Math" w:hAnsi="Cambria Math"/>
                <w:lang w:val="fr-FR"/>
              </w:rPr>
              <m:t>y</m:t>
            </m:r>
          </m:e>
        </m:acc>
      </m:oMath>
      <w:r w:rsidR="00B95EF4">
        <w:rPr>
          <w:lang w:val="fr-FR"/>
        </w:rPr>
        <w:t xml:space="preserve"> et</w:t>
      </w:r>
      <m:oMath>
        <m:r>
          <m:rPr>
            <m:sty m:val="bi"/>
          </m:rPr>
          <w:rPr>
            <w:rFonts w:ascii="Cambria Math" w:hAnsi="Cambria Math"/>
            <w:lang w:val="fr-FR"/>
          </w:rPr>
          <m:t xml:space="preserve"> </m:t>
        </m:r>
        <m:acc>
          <m:accPr>
            <m:chr m:val="⃗"/>
            <m:ctrlPr>
              <w:rPr>
                <w:rFonts w:ascii="Cambria Math" w:hAnsi="Cambria Math"/>
                <w:i/>
                <w:lang w:val="fr-FR"/>
              </w:rPr>
            </m:ctrlPr>
          </m:accPr>
          <m:e>
            <m:r>
              <m:rPr>
                <m:sty m:val="bi"/>
              </m:rPr>
              <w:rPr>
                <w:rFonts w:ascii="Cambria Math" w:hAnsi="Cambria Math"/>
                <w:lang w:val="fr-FR"/>
              </w:rPr>
              <m:t>z</m:t>
            </m:r>
          </m:e>
        </m:acc>
      </m:oMath>
      <w:bookmarkEnd w:id="523"/>
    </w:p>
    <w:p w:rsidR="00A3390C" w:rsidRDefault="00A3390C" w:rsidP="00A3390C"/>
    <w:p w:rsidR="00370C25" w:rsidRDefault="007E193B" w:rsidP="00A3390C">
      <w:r>
        <w:t>Les éléments apparaissant en noir sur la figure ci-dessus sont ceux dont les contraintes de Von mises dépassent les 355 MPa</w:t>
      </w:r>
      <w:r w:rsidR="00A44879">
        <w:t>,</w:t>
      </w:r>
      <w:r>
        <w:t xml:space="preserve"> limite élastique de l’acier S355.</w:t>
      </w:r>
    </w:p>
    <w:p w:rsidR="004A77F3" w:rsidRDefault="004A77F3" w:rsidP="00A3390C"/>
    <w:p w:rsidR="004A77F3" w:rsidRDefault="009D1301" w:rsidP="00A3390C">
      <w:r>
        <w:t>La structure semble bien dimensionnée pour résister aux efforts verticaux. La contrainte max enregistrée est au niveau des vis, ce qui est normal, car la modélisation en liaison encastrement est quelque peu pénalisante.</w:t>
      </w:r>
      <w:r w:rsidR="008B625E">
        <w:br/>
      </w:r>
      <w:r w:rsidR="008B625E">
        <w:br/>
        <w:t xml:space="preserve">Cependant, pour les chargements sur </w:t>
      </w:r>
      <w:r w:rsidR="00901AEB">
        <w:t xml:space="preserve">en </w:t>
      </w:r>
      <m:oMath>
        <m:acc>
          <m:accPr>
            <m:chr m:val="⃗"/>
            <m:ctrlPr>
              <w:rPr>
                <w:rFonts w:ascii="Cambria Math" w:hAnsi="Cambria Math"/>
                <w:b/>
                <w:bCs/>
                <w:i/>
                <w:sz w:val="20"/>
                <w:szCs w:val="20"/>
              </w:rPr>
            </m:ctrlPr>
          </m:accPr>
          <m:e>
            <m:r>
              <w:rPr>
                <w:rFonts w:ascii="Cambria Math" w:hAnsi="Cambria Math"/>
              </w:rPr>
              <m:t>x</m:t>
            </m:r>
          </m:e>
        </m:acc>
      </m:oMath>
      <w:r w:rsidR="00901AEB">
        <w:t xml:space="preserve"> et </w:t>
      </w:r>
      <m:oMath>
        <m:acc>
          <m:accPr>
            <m:chr m:val="⃗"/>
            <m:ctrlPr>
              <w:rPr>
                <w:rFonts w:ascii="Cambria Math" w:hAnsi="Cambria Math"/>
                <w:b/>
                <w:bCs/>
                <w:i/>
                <w:sz w:val="20"/>
                <w:szCs w:val="20"/>
              </w:rPr>
            </m:ctrlPr>
          </m:accPr>
          <m:e>
            <m:r>
              <w:rPr>
                <w:rFonts w:ascii="Cambria Math" w:hAnsi="Cambria Math"/>
              </w:rPr>
              <m:t>y</m:t>
            </m:r>
          </m:e>
        </m:acc>
      </m:oMath>
      <w:r w:rsidR="008B625E">
        <w:t>,</w:t>
      </w:r>
      <w:r w:rsidR="00BA33D5">
        <w:t xml:space="preserve"> de larges zones de plastification apparaissent.</w:t>
      </w:r>
      <w:r w:rsidR="00F914D5">
        <w:t xml:space="preserve"> Pour le premier, elles sont regroupées autour des angles droits que forme le rappel en U, et pour le second au niveau des cordons de liaison fixation-renfort et rappel-renfort.</w:t>
      </w:r>
      <w:r w:rsidR="008532B6">
        <w:t xml:space="preserve"> Ce dernier cas est donc très pénalisant pour la structure.</w:t>
      </w:r>
    </w:p>
    <w:p w:rsidR="00FE1216" w:rsidRDefault="00FE1216" w:rsidP="00A3390C"/>
    <w:p w:rsidR="00FE1216" w:rsidRDefault="00EF6469" w:rsidP="00A3390C">
      <w:pPr>
        <w:rPr>
          <w:bCs/>
          <w:szCs w:val="20"/>
        </w:rPr>
      </w:pPr>
      <w:del w:id="524" w:author="Alexandre ROSCHEWITZ" w:date="2015-07-28T15:18:00Z">
        <w:r w:rsidDel="00EF6469">
          <w:rPr>
            <w:noProof/>
            <w:lang w:eastAsia="fr-FR"/>
          </w:rPr>
          <w:drawing>
            <wp:inline distT="0" distB="0" distL="0" distR="0" wp14:anchorId="739EDABF" wp14:editId="303AC2D4">
              <wp:extent cx="2409825" cy="2000885"/>
              <wp:effectExtent l="0" t="0" r="9525" b="0"/>
              <wp:docPr id="35869" name="Image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rotWithShape="1">
                      <a:blip r:embed="rId86">
                        <a:extLst>
                          <a:ext uri="{28A0092B-C50C-407E-A947-70E740481C1C}">
                            <a14:useLocalDpi xmlns:a14="http://schemas.microsoft.com/office/drawing/2010/main" val="0"/>
                          </a:ext>
                        </a:extLst>
                      </a:blip>
                      <a:srcRect r="66708" b="17592"/>
                      <a:stretch/>
                    </pic:blipFill>
                    <pic:spPr bwMode="auto">
                      <a:xfrm>
                        <a:off x="0" y="0"/>
                        <a:ext cx="2409825" cy="2000885"/>
                      </a:xfrm>
                      <a:prstGeom prst="rect">
                        <a:avLst/>
                      </a:prstGeom>
                      <a:ln>
                        <a:noFill/>
                      </a:ln>
                      <a:extLst>
                        <a:ext uri="{53640926-AAD7-44D8-BBD7-CCE9431645EC}">
                          <a14:shadowObscured xmlns:a14="http://schemas.microsoft.com/office/drawing/2010/main"/>
                        </a:ext>
                      </a:extLst>
                    </pic:spPr>
                  </pic:pic>
                </a:graphicData>
              </a:graphic>
            </wp:inline>
          </w:drawing>
        </w:r>
      </w:del>
      <w:r w:rsidR="00FE1216">
        <w:t xml:space="preserve">Ceci dit, le client a désiré dimensionner la structure de manière à ce qu’elle puisse aussi supporter les forces en en </w:t>
      </w:r>
      <m:oMath>
        <m:acc>
          <m:accPr>
            <m:chr m:val="⃗"/>
            <m:ctrlPr>
              <w:rPr>
                <w:rFonts w:ascii="Cambria Math" w:hAnsi="Cambria Math"/>
                <w:b/>
                <w:bCs/>
                <w:i/>
                <w:sz w:val="20"/>
                <w:szCs w:val="20"/>
              </w:rPr>
            </m:ctrlPr>
          </m:accPr>
          <m:e>
            <m:r>
              <w:rPr>
                <w:rFonts w:ascii="Cambria Math" w:hAnsi="Cambria Math"/>
              </w:rPr>
              <m:t>x</m:t>
            </m:r>
          </m:e>
        </m:acc>
      </m:oMath>
      <w:r w:rsidR="00FE1216">
        <w:t xml:space="preserve"> et en </w:t>
      </w:r>
      <m:oMath>
        <m:acc>
          <m:accPr>
            <m:chr m:val="⃗"/>
            <m:ctrlPr>
              <w:rPr>
                <w:rFonts w:ascii="Cambria Math" w:hAnsi="Cambria Math"/>
                <w:b/>
                <w:bCs/>
                <w:i/>
                <w:sz w:val="20"/>
                <w:szCs w:val="20"/>
              </w:rPr>
            </m:ctrlPr>
          </m:accPr>
          <m:e>
            <m:r>
              <w:rPr>
                <w:rFonts w:ascii="Cambria Math" w:hAnsi="Cambria Math"/>
              </w:rPr>
              <m:t>y</m:t>
            </m:r>
          </m:e>
        </m:acc>
      </m:oMath>
      <w:r w:rsidR="00FE1216">
        <w:rPr>
          <w:b/>
          <w:bCs/>
          <w:sz w:val="20"/>
          <w:szCs w:val="20"/>
        </w:rPr>
        <w:t xml:space="preserve"> </w:t>
      </w:r>
      <w:r w:rsidR="00FE1216">
        <w:rPr>
          <w:bCs/>
          <w:szCs w:val="20"/>
        </w:rPr>
        <w:t>simultanément.</w:t>
      </w:r>
      <w:r w:rsidR="00A20B17">
        <w:rPr>
          <w:bCs/>
          <w:szCs w:val="20"/>
        </w:rPr>
        <w:t xml:space="preserve"> Ce dernier cas de charge est en effet le plus dommageable pour le renfort de blocage comme l’illustre </w:t>
      </w:r>
      <w:r w:rsidR="00667701">
        <w:rPr>
          <w:bCs/>
          <w:szCs w:val="20"/>
        </w:rPr>
        <w:t xml:space="preserve">la </w:t>
      </w:r>
      <w:r w:rsidR="00B50152">
        <w:rPr>
          <w:bCs/>
          <w:szCs w:val="20"/>
        </w:rPr>
        <w:fldChar w:fldCharType="begin"/>
      </w:r>
      <w:r w:rsidR="00B50152">
        <w:rPr>
          <w:bCs/>
          <w:szCs w:val="20"/>
        </w:rPr>
        <w:instrText xml:space="preserve"> REF _Ref425335796 \h </w:instrText>
      </w:r>
      <w:r w:rsidR="00B50152">
        <w:rPr>
          <w:bCs/>
          <w:szCs w:val="20"/>
        </w:rPr>
      </w:r>
      <w:r w:rsidR="00B50152">
        <w:rPr>
          <w:bCs/>
          <w:szCs w:val="20"/>
        </w:rPr>
        <w:fldChar w:fldCharType="separate"/>
      </w:r>
      <w:r w:rsidR="00B50152">
        <w:t xml:space="preserve">Figure </w:t>
      </w:r>
      <w:r w:rsidR="00B50152">
        <w:rPr>
          <w:noProof/>
        </w:rPr>
        <w:t>39</w:t>
      </w:r>
      <w:r w:rsidR="00B50152">
        <w:rPr>
          <w:bCs/>
          <w:szCs w:val="20"/>
        </w:rPr>
        <w:fldChar w:fldCharType="end"/>
      </w:r>
      <w:r w:rsidR="00667701">
        <w:rPr>
          <w:bCs/>
          <w:szCs w:val="20"/>
        </w:rPr>
        <w:t>.</w:t>
      </w:r>
    </w:p>
    <w:p w:rsidR="005D7787" w:rsidDel="00EF6469" w:rsidRDefault="005D7787" w:rsidP="00A3390C">
      <w:pPr>
        <w:rPr>
          <w:del w:id="525" w:author="Alexandre ROSCHEWITZ" w:date="2015-07-28T15:18:00Z"/>
          <w:bCs/>
          <w:szCs w:val="20"/>
        </w:rPr>
      </w:pPr>
    </w:p>
    <w:p w:rsidR="00B34CD1" w:rsidDel="00EF6469" w:rsidRDefault="00B34CD1" w:rsidP="00FF157B">
      <w:pPr>
        <w:pStyle w:val="Lgende"/>
        <w:jc w:val="both"/>
        <w:rPr>
          <w:del w:id="526" w:author="Alexandre ROSCHEWITZ" w:date="2015-07-28T15:18:00Z"/>
          <w:lang w:val="fr-FR"/>
        </w:rPr>
      </w:pPr>
    </w:p>
    <w:p w:rsidR="00B34CD1" w:rsidDel="00EF6469" w:rsidRDefault="00B34CD1" w:rsidP="00FF157B">
      <w:pPr>
        <w:pStyle w:val="Lgende"/>
        <w:jc w:val="both"/>
        <w:rPr>
          <w:del w:id="527" w:author="Alexandre ROSCHEWITZ" w:date="2015-07-28T15:18:00Z"/>
          <w:lang w:val="fr-FR"/>
        </w:rPr>
      </w:pPr>
    </w:p>
    <w:p w:rsidR="00B34CD1" w:rsidDel="00EF6469" w:rsidRDefault="00B34CD1" w:rsidP="00FF157B">
      <w:pPr>
        <w:pStyle w:val="Lgende"/>
        <w:jc w:val="both"/>
        <w:rPr>
          <w:del w:id="528" w:author="Alexandre ROSCHEWITZ" w:date="2015-07-28T15:18:00Z"/>
          <w:lang w:val="fr-FR"/>
        </w:rPr>
      </w:pPr>
    </w:p>
    <w:p w:rsidR="00B34CD1" w:rsidDel="00EF6469" w:rsidRDefault="00B34CD1" w:rsidP="00FF157B">
      <w:pPr>
        <w:pStyle w:val="Lgende"/>
        <w:jc w:val="both"/>
        <w:rPr>
          <w:del w:id="529" w:author="Alexandre ROSCHEWITZ" w:date="2015-07-28T15:18:00Z"/>
          <w:lang w:val="fr-FR"/>
        </w:rPr>
      </w:pPr>
    </w:p>
    <w:p w:rsidR="00B34CD1" w:rsidDel="00EF6469" w:rsidRDefault="00B34CD1" w:rsidP="00FF157B">
      <w:pPr>
        <w:pStyle w:val="Lgende"/>
        <w:jc w:val="both"/>
        <w:rPr>
          <w:del w:id="530" w:author="Alexandre ROSCHEWITZ" w:date="2015-07-28T15:18:00Z"/>
          <w:lang w:val="fr-FR"/>
        </w:rPr>
      </w:pPr>
    </w:p>
    <w:p w:rsidR="00B34CD1" w:rsidDel="00EF6469" w:rsidRDefault="00B34CD1" w:rsidP="00FF157B">
      <w:pPr>
        <w:pStyle w:val="Lgende"/>
        <w:jc w:val="both"/>
        <w:rPr>
          <w:del w:id="531" w:author="Alexandre ROSCHEWITZ" w:date="2015-07-28T15:18:00Z"/>
          <w:lang w:val="fr-FR"/>
        </w:rPr>
      </w:pPr>
    </w:p>
    <w:p w:rsidR="00B34CD1" w:rsidDel="00EF6469" w:rsidRDefault="00B34CD1" w:rsidP="00FF157B">
      <w:pPr>
        <w:pStyle w:val="Lgende"/>
        <w:jc w:val="both"/>
        <w:rPr>
          <w:del w:id="532" w:author="Alexandre ROSCHEWITZ" w:date="2015-07-28T15:18:00Z"/>
          <w:lang w:val="fr-FR"/>
        </w:rPr>
      </w:pPr>
    </w:p>
    <w:p w:rsidR="00B34CD1" w:rsidDel="00EF6469" w:rsidRDefault="00B34CD1" w:rsidP="00FF157B">
      <w:pPr>
        <w:pStyle w:val="Lgende"/>
        <w:jc w:val="both"/>
        <w:rPr>
          <w:del w:id="533" w:author="Alexandre ROSCHEWITZ" w:date="2015-07-28T15:18:00Z"/>
          <w:lang w:val="fr-FR"/>
        </w:rPr>
      </w:pPr>
    </w:p>
    <w:p w:rsidR="00B34CD1" w:rsidRDefault="00EF6469">
      <w:pPr>
        <w:pStyle w:val="Lgende"/>
        <w:rPr>
          <w:lang w:val="fr-FR"/>
        </w:rPr>
        <w:pPrChange w:id="534" w:author="Alexandre ROSCHEWITZ" w:date="2015-07-28T15:18:00Z">
          <w:pPr>
            <w:pStyle w:val="Lgende"/>
            <w:jc w:val="both"/>
          </w:pPr>
        </w:pPrChange>
      </w:pPr>
      <w:ins w:id="535" w:author="Alexandre ROSCHEWITZ" w:date="2015-07-28T15:18:00Z">
        <w:r>
          <w:rPr>
            <w:noProof/>
            <w:lang w:val="fr-FR" w:eastAsia="fr-FR"/>
          </w:rPr>
          <w:drawing>
            <wp:inline distT="0" distB="0" distL="0" distR="0" wp14:anchorId="59511927" wp14:editId="173EDAB7">
              <wp:extent cx="3600000" cy="2989091"/>
              <wp:effectExtent l="0" t="0" r="635"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rotWithShape="1">
                      <a:blip r:embed="rId86">
                        <a:extLst>
                          <a:ext uri="{28A0092B-C50C-407E-A947-70E740481C1C}">
                            <a14:useLocalDpi xmlns:a14="http://schemas.microsoft.com/office/drawing/2010/main" val="0"/>
                          </a:ext>
                        </a:extLst>
                      </a:blip>
                      <a:srcRect r="66708" b="17592"/>
                      <a:stretch/>
                    </pic:blipFill>
                    <pic:spPr bwMode="auto">
                      <a:xfrm>
                        <a:off x="0" y="0"/>
                        <a:ext cx="3600000" cy="2989091"/>
                      </a:xfrm>
                      <a:prstGeom prst="rect">
                        <a:avLst/>
                      </a:prstGeom>
                      <a:ln>
                        <a:noFill/>
                      </a:ln>
                      <a:extLst>
                        <a:ext uri="{53640926-AAD7-44D8-BBD7-CCE9431645EC}">
                          <a14:shadowObscured xmlns:a14="http://schemas.microsoft.com/office/drawing/2010/main"/>
                        </a:ext>
                      </a:extLst>
                    </pic:spPr>
                  </pic:pic>
                </a:graphicData>
              </a:graphic>
            </wp:inline>
          </w:drawing>
        </w:r>
      </w:ins>
    </w:p>
    <w:p w:rsidR="00B02D1B" w:rsidRDefault="00FF157B">
      <w:pPr>
        <w:pStyle w:val="Lgende"/>
        <w:rPr>
          <w:lang w:val="fr-FR"/>
        </w:rPr>
        <w:pPrChange w:id="536" w:author="Alexandre ROSCHEWITZ" w:date="2015-07-28T15:18:00Z">
          <w:pPr>
            <w:pStyle w:val="Lgende"/>
            <w:jc w:val="both"/>
          </w:pPr>
        </w:pPrChange>
      </w:pPr>
      <w:bookmarkStart w:id="537" w:name="_Ref425335796"/>
      <w:bookmarkStart w:id="538" w:name="_Toc425429914"/>
      <w:r>
        <w:t xml:space="preserve">Figure </w:t>
      </w:r>
      <w:r w:rsidR="00910827">
        <w:fldChar w:fldCharType="begin"/>
      </w:r>
      <w:r w:rsidR="00910827">
        <w:instrText xml:space="preserve"> SEQ Figure \* ARABIC </w:instrText>
      </w:r>
      <w:r w:rsidR="00910827">
        <w:fldChar w:fldCharType="separate"/>
      </w:r>
      <w:r w:rsidR="00C718B4">
        <w:rPr>
          <w:noProof/>
        </w:rPr>
        <w:t>39</w:t>
      </w:r>
      <w:r w:rsidR="00910827">
        <w:rPr>
          <w:noProof/>
        </w:rPr>
        <w:fldChar w:fldCharType="end"/>
      </w:r>
      <w:bookmarkEnd w:id="537"/>
      <w:r w:rsidR="0039741A">
        <w:rPr>
          <w:lang w:val="fr-FR"/>
        </w:rPr>
        <w:t xml:space="preserve"> – </w:t>
      </w:r>
      <w:r>
        <w:rPr>
          <w:lang w:val="fr-FR"/>
        </w:rPr>
        <w:t>Contraintes de Von Mises (Pa)</w:t>
      </w:r>
      <w:bookmarkEnd w:id="538"/>
    </w:p>
    <w:p w:rsidR="00FF157B" w:rsidRDefault="00FF157B">
      <w:pPr>
        <w:pStyle w:val="Lgende"/>
        <w:rPr>
          <w:lang w:val="fr-FR"/>
        </w:rPr>
        <w:pPrChange w:id="539" w:author="Alexandre ROSCHEWITZ" w:date="2015-07-28T15:18:00Z">
          <w:pPr>
            <w:pStyle w:val="Lgende"/>
            <w:jc w:val="both"/>
          </w:pPr>
        </w:pPrChange>
      </w:pPr>
      <w:r>
        <w:rPr>
          <w:lang w:val="fr-FR"/>
        </w:rPr>
        <w:t xml:space="preserve">sur le renfort après chargement en </w:t>
      </w:r>
      <m:oMath>
        <m:acc>
          <m:accPr>
            <m:chr m:val="⃗"/>
            <m:ctrlPr>
              <w:rPr>
                <w:rFonts w:ascii="Cambria Math" w:hAnsi="Cambria Math"/>
                <w:i/>
                <w:lang w:val="fr-FR"/>
              </w:rPr>
            </m:ctrlPr>
          </m:accPr>
          <m:e>
            <m:r>
              <m:rPr>
                <m:sty m:val="bi"/>
              </m:rPr>
              <w:rPr>
                <w:rFonts w:ascii="Cambria Math" w:hAnsi="Cambria Math"/>
                <w:lang w:val="fr-FR"/>
              </w:rPr>
              <m:t>x</m:t>
            </m:r>
          </m:e>
        </m:acc>
      </m:oMath>
      <w:r>
        <w:rPr>
          <w:lang w:val="fr-FR"/>
        </w:rPr>
        <w:t xml:space="preserve"> + </w:t>
      </w:r>
      <m:oMath>
        <m:acc>
          <m:accPr>
            <m:chr m:val="⃗"/>
            <m:ctrlPr>
              <w:rPr>
                <w:rFonts w:ascii="Cambria Math" w:hAnsi="Cambria Math"/>
                <w:i/>
                <w:lang w:val="fr-FR"/>
              </w:rPr>
            </m:ctrlPr>
          </m:accPr>
          <m:e>
            <m:r>
              <m:rPr>
                <m:sty m:val="bi"/>
              </m:rPr>
              <w:rPr>
                <w:rFonts w:ascii="Cambria Math" w:hAnsi="Cambria Math"/>
                <w:lang w:val="fr-FR"/>
              </w:rPr>
              <m:t>y</m:t>
            </m:r>
          </m:e>
        </m:acc>
      </m:oMath>
    </w:p>
    <w:p w:rsidR="001510CD" w:rsidRDefault="00C32B92" w:rsidP="001510CD">
      <w:pPr>
        <w:pStyle w:val="Titre2"/>
        <w:rPr>
          <w:lang w:val="fr-FR"/>
        </w:rPr>
      </w:pPr>
      <w:bookmarkStart w:id="540" w:name="_Toc425429997"/>
      <w:r>
        <w:rPr>
          <w:lang w:val="fr-FR"/>
        </w:rPr>
        <w:t>Optimisation</w:t>
      </w:r>
      <w:bookmarkEnd w:id="540"/>
    </w:p>
    <w:p w:rsidR="00FC45EB" w:rsidRDefault="00FC45EB" w:rsidP="00FC45EB">
      <w:pPr>
        <w:rPr>
          <w:lang w:eastAsia="x-none"/>
        </w:rPr>
      </w:pPr>
      <w:r>
        <w:rPr>
          <w:lang w:eastAsia="x-none"/>
        </w:rPr>
        <w:t xml:space="preserve">A la vue des contraintes de Von Mises sur la figure ci-dessus, une optimisation de la structure sous chargement </w:t>
      </w:r>
      <w:r>
        <w:rPr>
          <w:i/>
          <w:lang w:eastAsia="x-none"/>
        </w:rPr>
        <w:t>x</w:t>
      </w:r>
      <w:r w:rsidR="003D00E8">
        <w:rPr>
          <w:i/>
          <w:lang w:eastAsia="x-none"/>
        </w:rPr>
        <w:t xml:space="preserve"> </w:t>
      </w:r>
      <w:r>
        <w:rPr>
          <w:i/>
          <w:lang w:eastAsia="x-none"/>
        </w:rPr>
        <w:t>+</w:t>
      </w:r>
      <w:r w:rsidR="003D00E8">
        <w:rPr>
          <w:i/>
          <w:lang w:eastAsia="x-none"/>
        </w:rPr>
        <w:t xml:space="preserve"> </w:t>
      </w:r>
      <w:r>
        <w:rPr>
          <w:i/>
          <w:lang w:eastAsia="x-none"/>
        </w:rPr>
        <w:t>y</w:t>
      </w:r>
      <w:r w:rsidR="00AD1B71">
        <w:rPr>
          <w:lang w:eastAsia="x-none"/>
        </w:rPr>
        <w:t xml:space="preserve"> serait a fortiori une optimisation sous les chargements en </w:t>
      </w:r>
      <w:r w:rsidR="00AD1B71">
        <w:rPr>
          <w:i/>
          <w:lang w:eastAsia="x-none"/>
        </w:rPr>
        <w:t>x</w:t>
      </w:r>
      <w:r w:rsidR="00AD1B71">
        <w:rPr>
          <w:lang w:eastAsia="x-none"/>
        </w:rPr>
        <w:t xml:space="preserve"> et en </w:t>
      </w:r>
      <w:r w:rsidR="00AD1B71">
        <w:rPr>
          <w:i/>
          <w:lang w:eastAsia="x-none"/>
        </w:rPr>
        <w:t>y</w:t>
      </w:r>
      <w:r w:rsidR="00AD1B71">
        <w:rPr>
          <w:lang w:eastAsia="x-none"/>
        </w:rPr>
        <w:t>.</w:t>
      </w:r>
      <w:r w:rsidR="00034356">
        <w:rPr>
          <w:lang w:eastAsia="x-none"/>
        </w:rPr>
        <w:t xml:space="preserve"> Le cas de l’effort en </w:t>
      </w:r>
      <w:r w:rsidR="00034356">
        <w:rPr>
          <w:i/>
          <w:lang w:eastAsia="x-none"/>
        </w:rPr>
        <w:t>z</w:t>
      </w:r>
      <w:r w:rsidR="00034356">
        <w:rPr>
          <w:lang w:eastAsia="x-none"/>
        </w:rPr>
        <w:t xml:space="preserve"> n’étant pas pénalisant, il ne sera pas pris en compte lors de l’optimisation.</w:t>
      </w:r>
    </w:p>
    <w:p w:rsidR="004341E0" w:rsidRDefault="004341E0" w:rsidP="00FC45EB">
      <w:pPr>
        <w:rPr>
          <w:lang w:eastAsia="x-none"/>
        </w:rPr>
      </w:pPr>
    </w:p>
    <w:p w:rsidR="004341E0" w:rsidRDefault="00041F3C" w:rsidP="00FC45EB">
      <w:pPr>
        <w:rPr>
          <w:lang w:eastAsia="x-none"/>
        </w:rPr>
      </w:pPr>
      <w:r>
        <w:rPr>
          <w:lang w:eastAsia="x-none"/>
        </w:rPr>
        <w:t>En introduction de cette section, nous avo</w:t>
      </w:r>
      <w:r w:rsidR="00163048">
        <w:rPr>
          <w:lang w:eastAsia="x-none"/>
        </w:rPr>
        <w:t xml:space="preserve">ns abordé le sujet de méthodes d’optimisation dont Tosca Structure ne disposait pas. L’une d’entre elles est la </w:t>
      </w:r>
      <w:proofErr w:type="spellStart"/>
      <w:r w:rsidR="00163048">
        <w:rPr>
          <w:b/>
          <w:i/>
          <w:lang w:eastAsia="x-none"/>
        </w:rPr>
        <w:t>shape</w:t>
      </w:r>
      <w:proofErr w:type="spellEnd"/>
      <w:r w:rsidR="00163048">
        <w:rPr>
          <w:b/>
          <w:i/>
          <w:lang w:eastAsia="x-none"/>
        </w:rPr>
        <w:t xml:space="preserve"> </w:t>
      </w:r>
      <w:proofErr w:type="spellStart"/>
      <w:r w:rsidR="00163048">
        <w:rPr>
          <w:b/>
          <w:i/>
          <w:lang w:eastAsia="x-none"/>
        </w:rPr>
        <w:t>optimization</w:t>
      </w:r>
      <w:proofErr w:type="spellEnd"/>
      <w:r w:rsidR="000E30AB">
        <w:rPr>
          <w:lang w:eastAsia="x-none"/>
        </w:rPr>
        <w:t xml:space="preserve">, ou </w:t>
      </w:r>
      <w:r w:rsidR="00B175B8">
        <w:rPr>
          <w:i/>
          <w:lang w:eastAsia="x-none"/>
        </w:rPr>
        <w:t>optimisation de forme</w:t>
      </w:r>
      <w:r w:rsidR="00B175B8">
        <w:rPr>
          <w:lang w:eastAsia="x-none"/>
        </w:rPr>
        <w:t>.</w:t>
      </w:r>
    </w:p>
    <w:p w:rsidR="003320B9" w:rsidRDefault="003320B9" w:rsidP="00FC45EB">
      <w:pPr>
        <w:rPr>
          <w:lang w:eastAsia="x-none"/>
        </w:rPr>
      </w:pPr>
    </w:p>
    <w:p w:rsidR="008B79C9" w:rsidRDefault="003320B9" w:rsidP="00FC45EB">
      <w:pPr>
        <w:rPr>
          <w:lang w:eastAsia="x-none"/>
        </w:rPr>
      </w:pPr>
      <w:r>
        <w:rPr>
          <w:lang w:eastAsia="x-none"/>
        </w:rPr>
        <w:t xml:space="preserve">Pour effectuer une optimisation de forme, OptiStruct, pour être plus juste </w:t>
      </w:r>
      <w:proofErr w:type="spellStart"/>
      <w:r>
        <w:rPr>
          <w:lang w:eastAsia="x-none"/>
        </w:rPr>
        <w:t>HyperMesh</w:t>
      </w:r>
      <w:proofErr w:type="spellEnd"/>
      <w:r>
        <w:rPr>
          <w:lang w:eastAsia="x-none"/>
        </w:rPr>
        <w:t xml:space="preserve">, possède un puissant outil de </w:t>
      </w:r>
      <w:proofErr w:type="spellStart"/>
      <w:r>
        <w:rPr>
          <w:b/>
          <w:i/>
          <w:lang w:eastAsia="x-none"/>
        </w:rPr>
        <w:t>mesh</w:t>
      </w:r>
      <w:proofErr w:type="spellEnd"/>
      <w:r>
        <w:rPr>
          <w:b/>
          <w:i/>
          <w:lang w:eastAsia="x-none"/>
        </w:rPr>
        <w:t xml:space="preserve"> morphing</w:t>
      </w:r>
      <w:r>
        <w:rPr>
          <w:lang w:eastAsia="x-none"/>
        </w:rPr>
        <w:t xml:space="preserve"> appelé </w:t>
      </w:r>
      <w:proofErr w:type="spellStart"/>
      <w:r>
        <w:rPr>
          <w:b/>
          <w:i/>
          <w:lang w:eastAsia="x-none"/>
        </w:rPr>
        <w:t>HyperMorph</w:t>
      </w:r>
      <w:proofErr w:type="spellEnd"/>
      <w:r>
        <w:rPr>
          <w:b/>
          <w:i/>
          <w:lang w:eastAsia="x-none"/>
        </w:rPr>
        <w:t>.</w:t>
      </w:r>
      <w:r w:rsidR="00835B4C">
        <w:rPr>
          <w:lang w:eastAsia="x-none"/>
        </w:rPr>
        <w:t xml:space="preserve"> </w:t>
      </w:r>
      <w:r w:rsidR="009F6456">
        <w:rPr>
          <w:lang w:eastAsia="x-none"/>
        </w:rPr>
        <w:t xml:space="preserve">Le </w:t>
      </w:r>
      <w:r w:rsidR="009F6456">
        <w:rPr>
          <w:i/>
          <w:lang w:eastAsia="x-none"/>
        </w:rPr>
        <w:t>morphing</w:t>
      </w:r>
      <w:r w:rsidR="009F6456">
        <w:rPr>
          <w:lang w:eastAsia="x-none"/>
        </w:rPr>
        <w:t xml:space="preserve"> est une technique qui permet de remanier les maillages </w:t>
      </w:r>
      <w:del w:id="541" w:author="Alexandre ROSCHEWITZ" w:date="2015-07-28T15:20:00Z">
        <w:r w:rsidR="009F6456" w:rsidDel="00EF6469">
          <w:rPr>
            <w:lang w:eastAsia="x-none"/>
          </w:rPr>
          <w:delText>sans avoir à repasser par la méthode classique qui consiste à modifier la géométrie, puis remailler</w:delText>
        </w:r>
      </w:del>
      <w:ins w:id="542" w:author="Alexandre ROSCHEWITZ" w:date="2015-07-28T15:20:00Z">
        <w:r w:rsidR="00EF6469">
          <w:rPr>
            <w:lang w:eastAsia="x-none"/>
          </w:rPr>
          <w:t>en déformant les éléments afin de s’adapter à la nouvelle géométrie, donc sans remaillage</w:t>
        </w:r>
      </w:ins>
      <w:r w:rsidR="009F6456">
        <w:rPr>
          <w:lang w:eastAsia="x-none"/>
        </w:rPr>
        <w:t>.</w:t>
      </w:r>
      <w:r w:rsidR="00F12818">
        <w:rPr>
          <w:lang w:eastAsia="x-none"/>
        </w:rPr>
        <w:t xml:space="preserve"> Cet outil permet un gain de temps certain </w:t>
      </w:r>
      <w:r w:rsidR="000E3CF1">
        <w:rPr>
          <w:lang w:eastAsia="x-none"/>
        </w:rPr>
        <w:t>dans les cas d’étude avec plusieurs paramètres sujets à de petites variations.</w:t>
      </w:r>
      <w:r w:rsidR="00BF18F7">
        <w:rPr>
          <w:lang w:eastAsia="x-none"/>
        </w:rPr>
        <w:t xml:space="preserve"> </w:t>
      </w:r>
      <w:del w:id="543" w:author="Alexandre ROSCHEWITZ" w:date="2015-07-28T15:20:00Z">
        <w:r w:rsidR="00BF18F7" w:rsidDel="00EF6469">
          <w:rPr>
            <w:lang w:eastAsia="x-none"/>
          </w:rPr>
          <w:delText>Petites car comme suggéré dans ce paragraphe, il n’y a pas de processus de remaillage, il s’agit de modifier directement le positionnement des nœuds, et de ce fait, si l’ampleur du changement est grande, les éléments peuvent de distordre, et le calcul sera compromis.</w:delText>
        </w:r>
      </w:del>
      <w:ins w:id="544" w:author="Alexandre ROSCHEWITZ" w:date="2015-07-28T15:20:00Z">
        <w:r w:rsidR="00EF6469">
          <w:rPr>
            <w:lang w:eastAsia="x-none"/>
          </w:rPr>
          <w:t>De grandes variations déformeraient trop les éléments, ce qui donnerait des résultats erronés.</w:t>
        </w:r>
      </w:ins>
    </w:p>
    <w:p w:rsidR="008B79C9" w:rsidRPr="009F6456" w:rsidRDefault="008B79C9" w:rsidP="00FC45EB">
      <w:pPr>
        <w:rPr>
          <w:lang w:eastAsia="x-none"/>
        </w:rPr>
      </w:pPr>
    </w:p>
    <w:p w:rsidR="001510CD" w:rsidRDefault="00041F3C" w:rsidP="001510CD">
      <w:pPr>
        <w:pStyle w:val="Titre3"/>
        <w:rPr>
          <w:lang w:val="fr-FR"/>
        </w:rPr>
      </w:pPr>
      <w:bookmarkStart w:id="545" w:name="_Toc425429998"/>
      <w:r>
        <w:rPr>
          <w:lang w:val="fr-FR"/>
        </w:rPr>
        <w:t>S</w:t>
      </w:r>
      <w:r w:rsidR="001510CD">
        <w:rPr>
          <w:lang w:val="fr-FR"/>
        </w:rPr>
        <w:t>hape</w:t>
      </w:r>
      <w:r>
        <w:rPr>
          <w:lang w:val="fr-FR"/>
        </w:rPr>
        <w:t xml:space="preserve"> optimisation</w:t>
      </w:r>
      <w:bookmarkEnd w:id="545"/>
    </w:p>
    <w:p w:rsidR="008C54BD" w:rsidRDefault="008C54BD" w:rsidP="008C54BD">
      <w:r>
        <w:t xml:space="preserve">OptiStruct a la capacité de modifier le bord extérieur d’une structure afin de résoudre un problème d’optimisation. Pour cela, il faut lui définir les </w:t>
      </w:r>
      <w:r w:rsidR="00102C0A">
        <w:rPr>
          <w:b/>
        </w:rPr>
        <w:t>formes acceptables</w:t>
      </w:r>
      <w:r w:rsidR="00102C0A">
        <w:t>, c’est-à-dire les perturbations des nœuds, afin qu’il puisse en extraire une forme interpolée optimisée</w:t>
      </w:r>
      <w:r w:rsidR="001C3927">
        <w:t>.</w:t>
      </w:r>
    </w:p>
    <w:p w:rsidR="00222FE9" w:rsidRDefault="00222FE9" w:rsidP="008C54BD"/>
    <w:p w:rsidR="00222FE9" w:rsidRDefault="00222FE9" w:rsidP="008C54BD">
      <w:r>
        <w:t>Afin de mieux comprendre cette méthode, le processus décrit ci-dessous illustre ce procédé employé par le solveur.</w:t>
      </w:r>
    </w:p>
    <w:p w:rsidR="00F2076D" w:rsidRDefault="00F2076D" w:rsidP="008C54BD"/>
    <w:p w:rsidR="00CD2E61" w:rsidRDefault="00AB4D6E" w:rsidP="008C54BD">
      <w:r>
        <w:rPr>
          <w:noProof/>
          <w:lang w:eastAsia="fr-FR"/>
        </w:rPr>
        <w:drawing>
          <wp:anchor distT="0" distB="0" distL="114300" distR="114300" simplePos="0" relativeHeight="251668480" behindDoc="0" locked="0" layoutInCell="1" allowOverlap="1" wp14:anchorId="61596762" wp14:editId="3DE010B0">
            <wp:simplePos x="0" y="0"/>
            <wp:positionH relativeFrom="column">
              <wp:align>left</wp:align>
            </wp:positionH>
            <wp:positionV relativeFrom="paragraph">
              <wp:align>top</wp:align>
            </wp:positionV>
            <wp:extent cx="5486400" cy="1800225"/>
            <wp:effectExtent l="19050" t="0" r="19050" b="0"/>
            <wp:wrapSquare wrapText="bothSides"/>
            <wp:docPr id="35870" name="Diagramme 358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anchor>
        </w:drawing>
      </w:r>
      <w:r w:rsidR="00D82067">
        <w:br w:type="textWrapping" w:clear="all"/>
      </w:r>
    </w:p>
    <w:p w:rsidR="00CD2E61" w:rsidRPr="00102C0A" w:rsidRDefault="00CD2E61" w:rsidP="008C54BD"/>
    <w:p w:rsidR="001510CD" w:rsidRDefault="00416A3F" w:rsidP="001510CD">
      <w:r>
        <w:t xml:space="preserve">Afin de générer les </w:t>
      </w:r>
      <w:r>
        <w:rPr>
          <w:i/>
        </w:rPr>
        <w:t xml:space="preserve">n </w:t>
      </w:r>
      <w:r>
        <w:t xml:space="preserve">formes souhaitées, l’outil </w:t>
      </w:r>
      <w:proofErr w:type="spellStart"/>
      <w:r>
        <w:t>HyperMorph</w:t>
      </w:r>
      <w:proofErr w:type="spellEnd"/>
      <w:r w:rsidR="009445D0">
        <w:t xml:space="preserve"> subdivise </w:t>
      </w:r>
      <w:r w:rsidR="00997E9C">
        <w:t>autom</w:t>
      </w:r>
      <w:r w:rsidR="00067167">
        <w:t>a</w:t>
      </w:r>
      <w:r w:rsidR="00997E9C">
        <w:t xml:space="preserve">tiquement </w:t>
      </w:r>
      <w:r w:rsidR="009445D0">
        <w:t xml:space="preserve">la structure en </w:t>
      </w:r>
      <w:proofErr w:type="spellStart"/>
      <w:r w:rsidR="009445D0">
        <w:rPr>
          <w:i/>
        </w:rPr>
        <w:t>domains</w:t>
      </w:r>
      <w:proofErr w:type="spellEnd"/>
      <w:r w:rsidR="009445D0">
        <w:t xml:space="preserve">, ou </w:t>
      </w:r>
      <w:r w:rsidR="009445D0">
        <w:rPr>
          <w:i/>
        </w:rPr>
        <w:t>domaines</w:t>
      </w:r>
      <w:r w:rsidR="009445D0">
        <w:t xml:space="preserve"> en français, qui sont régis par des </w:t>
      </w:r>
      <w:proofErr w:type="spellStart"/>
      <w:r w:rsidR="009445D0">
        <w:rPr>
          <w:i/>
        </w:rPr>
        <w:t>handles</w:t>
      </w:r>
      <w:proofErr w:type="spellEnd"/>
      <w:r w:rsidR="009445D0">
        <w:t xml:space="preserve">, ou </w:t>
      </w:r>
      <w:r w:rsidR="00F47F21">
        <w:t xml:space="preserve">poignées, comme illustré sur la </w:t>
      </w:r>
      <w:r w:rsidR="00D82067">
        <w:fldChar w:fldCharType="begin"/>
      </w:r>
      <w:r w:rsidR="00D82067">
        <w:instrText xml:space="preserve"> REF _Ref425341075 \h </w:instrText>
      </w:r>
      <w:r w:rsidR="00D82067">
        <w:fldChar w:fldCharType="separate"/>
      </w:r>
      <w:r w:rsidR="00D82067">
        <w:t xml:space="preserve">Figure </w:t>
      </w:r>
      <w:r w:rsidR="00D82067">
        <w:rPr>
          <w:noProof/>
        </w:rPr>
        <w:t>40</w:t>
      </w:r>
      <w:r w:rsidR="00D82067">
        <w:fldChar w:fldCharType="end"/>
      </w:r>
      <w:r w:rsidR="00F47F21">
        <w:t>.</w:t>
      </w:r>
    </w:p>
    <w:p w:rsidR="00AF1D9A" w:rsidRDefault="00AF1D9A" w:rsidP="001510C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6"/>
        <w:gridCol w:w="3189"/>
      </w:tblGrid>
      <w:tr w:rsidR="00AC7AD3" w:rsidTr="00D97512">
        <w:tc>
          <w:tcPr>
            <w:tcW w:w="4889" w:type="dxa"/>
          </w:tcPr>
          <w:p w:rsidR="00AC7AD3" w:rsidRDefault="00AC7AD3" w:rsidP="009F3B2E">
            <w:pPr>
              <w:keepNext/>
              <w:jc w:val="center"/>
            </w:pPr>
            <w:r>
              <w:rPr>
                <w:noProof/>
                <w:lang w:eastAsia="fr-FR"/>
              </w:rPr>
              <w:drawing>
                <wp:inline distT="0" distB="0" distL="0" distR="0" wp14:anchorId="57ED13F7" wp14:editId="3D23D761">
                  <wp:extent cx="4152900" cy="2532302"/>
                  <wp:effectExtent l="0" t="0" r="0" b="1905"/>
                  <wp:docPr id="45066" name="Image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jpg"/>
                          <pic:cNvPicPr/>
                        </pic:nvPicPr>
                        <pic:blipFill rotWithShape="1">
                          <a:blip r:embed="rId92">
                            <a:extLst>
                              <a:ext uri="{28A0092B-C50C-407E-A947-70E740481C1C}">
                                <a14:useLocalDpi xmlns:a14="http://schemas.microsoft.com/office/drawing/2010/main" val="0"/>
                              </a:ext>
                            </a:extLst>
                          </a:blip>
                          <a:srcRect l="8571" r="8382"/>
                          <a:stretch/>
                        </pic:blipFill>
                        <pic:spPr bwMode="auto">
                          <a:xfrm>
                            <a:off x="0" y="0"/>
                            <a:ext cx="4157108" cy="2534868"/>
                          </a:xfrm>
                          <a:prstGeom prst="rect">
                            <a:avLst/>
                          </a:prstGeom>
                          <a:ln>
                            <a:noFill/>
                          </a:ln>
                          <a:extLst>
                            <a:ext uri="{53640926-AAD7-44D8-BBD7-CCE9431645EC}">
                              <a14:shadowObscured xmlns:a14="http://schemas.microsoft.com/office/drawing/2010/main"/>
                            </a:ext>
                          </a:extLst>
                        </pic:spPr>
                      </pic:pic>
                    </a:graphicData>
                  </a:graphic>
                </wp:inline>
              </w:drawing>
            </w:r>
          </w:p>
        </w:tc>
        <w:tc>
          <w:tcPr>
            <w:tcW w:w="4890" w:type="dxa"/>
          </w:tcPr>
          <w:p w:rsidR="00AC7AD3" w:rsidRDefault="00ED7975" w:rsidP="009F3B2E">
            <w:pPr>
              <w:keepNext/>
              <w:jc w:val="center"/>
            </w:pPr>
            <w:r>
              <w:rPr>
                <w:noProof/>
                <w:lang w:eastAsia="fr-FR"/>
              </w:rPr>
              <mc:AlternateContent>
                <mc:Choice Requires="wps">
                  <w:drawing>
                    <wp:anchor distT="0" distB="0" distL="114300" distR="114300" simplePos="0" relativeHeight="251673600" behindDoc="0" locked="0" layoutInCell="1" allowOverlap="1" wp14:anchorId="230A6641" wp14:editId="61018010">
                      <wp:simplePos x="0" y="0"/>
                      <wp:positionH relativeFrom="column">
                        <wp:posOffset>1095375</wp:posOffset>
                      </wp:positionH>
                      <wp:positionV relativeFrom="paragraph">
                        <wp:posOffset>1210310</wp:posOffset>
                      </wp:positionV>
                      <wp:extent cx="295275" cy="285750"/>
                      <wp:effectExtent l="0" t="0" r="28575" b="19050"/>
                      <wp:wrapNone/>
                      <wp:docPr id="45069" name="Ellipse 45069"/>
                      <wp:cNvGraphicFramePr/>
                      <a:graphic xmlns:a="http://schemas.openxmlformats.org/drawingml/2006/main">
                        <a:graphicData uri="http://schemas.microsoft.com/office/word/2010/wordprocessingShape">
                          <wps:wsp>
                            <wps:cNvSpPr/>
                            <wps:spPr>
                              <a:xfrm>
                                <a:off x="0" y="0"/>
                                <a:ext cx="295275" cy="2857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069" o:spid="_x0000_s1026" style="position:absolute;margin-left:86.25pt;margin-top:95.3pt;width:23.2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" filled="f" strokecolor="white [3212]" strokeweight="2pt"/>
                  </w:pict>
                </mc:Fallback>
              </mc:AlternateContent>
            </w:r>
            <w:r>
              <w:rPr>
                <w:noProof/>
                <w:lang w:eastAsia="fr-FR"/>
              </w:rPr>
              <mc:AlternateContent>
                <mc:Choice Requires="wps">
                  <w:drawing>
                    <wp:anchor distT="0" distB="0" distL="114300" distR="114300" simplePos="0" relativeHeight="251675648" behindDoc="0" locked="0" layoutInCell="1" allowOverlap="1" wp14:anchorId="119AC559" wp14:editId="7991B182">
                      <wp:simplePos x="0" y="0"/>
                      <wp:positionH relativeFrom="column">
                        <wp:posOffset>695325</wp:posOffset>
                      </wp:positionH>
                      <wp:positionV relativeFrom="paragraph">
                        <wp:posOffset>1267460</wp:posOffset>
                      </wp:positionV>
                      <wp:extent cx="295275" cy="285750"/>
                      <wp:effectExtent l="0" t="0" r="28575" b="19050"/>
                      <wp:wrapNone/>
                      <wp:docPr id="45070" name="Ellipse 45070"/>
                      <wp:cNvGraphicFramePr/>
                      <a:graphic xmlns:a="http://schemas.openxmlformats.org/drawingml/2006/main">
                        <a:graphicData uri="http://schemas.microsoft.com/office/word/2010/wordprocessingShape">
                          <wps:wsp>
                            <wps:cNvSpPr/>
                            <wps:spPr>
                              <a:xfrm>
                                <a:off x="0" y="0"/>
                                <a:ext cx="295275" cy="2857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070" o:spid="_x0000_s1026" style="position:absolute;margin-left:54.75pt;margin-top:99.8pt;width:23.2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" filled="f" strokecolor="white [3212]" strokeweight="2pt"/>
                  </w:pict>
                </mc:Fallback>
              </mc:AlternateContent>
            </w:r>
            <w:r w:rsidR="00AC7AD3">
              <w:rPr>
                <w:noProof/>
                <w:lang w:eastAsia="fr-FR"/>
              </w:rPr>
              <w:drawing>
                <wp:inline distT="0" distB="0" distL="0" distR="0" wp14:anchorId="6553C1AF" wp14:editId="593A4159">
                  <wp:extent cx="1914525" cy="2558839"/>
                  <wp:effectExtent l="0" t="0" r="0" b="0"/>
                  <wp:docPr id="45068" name="Image 4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jpg"/>
                          <pic:cNvPicPr/>
                        </pic:nvPicPr>
                        <pic:blipFill rotWithShape="1">
                          <a:blip r:embed="rId92">
                            <a:extLst>
                              <a:ext uri="{28A0092B-C50C-407E-A947-70E740481C1C}">
                                <a14:useLocalDpi xmlns:a14="http://schemas.microsoft.com/office/drawing/2010/main" val="0"/>
                              </a:ext>
                            </a:extLst>
                          </a:blip>
                          <a:srcRect l="21524" t="42128" r="58667" b="5589"/>
                          <a:stretch/>
                        </pic:blipFill>
                        <pic:spPr bwMode="auto">
                          <a:xfrm>
                            <a:off x="0" y="0"/>
                            <a:ext cx="1916467" cy="2561435"/>
                          </a:xfrm>
                          <a:prstGeom prst="rect">
                            <a:avLst/>
                          </a:prstGeom>
                          <a:ln>
                            <a:noFill/>
                          </a:ln>
                          <a:extLst>
                            <a:ext uri="{53640926-AAD7-44D8-BBD7-CCE9431645EC}">
                              <a14:shadowObscured xmlns:a14="http://schemas.microsoft.com/office/drawing/2010/main"/>
                            </a:ext>
                          </a:extLst>
                        </pic:spPr>
                      </pic:pic>
                    </a:graphicData>
                  </a:graphic>
                </wp:inline>
              </w:drawing>
            </w:r>
          </w:p>
        </w:tc>
      </w:tr>
    </w:tbl>
    <w:p w:rsidR="00AF1D9A" w:rsidRDefault="009F3B2E" w:rsidP="009F3B2E">
      <w:pPr>
        <w:pStyle w:val="Lgende"/>
        <w:rPr>
          <w:i/>
          <w:lang w:val="fr-FR"/>
        </w:rPr>
      </w:pPr>
      <w:bookmarkStart w:id="546" w:name="_Ref425341075"/>
      <w:bookmarkStart w:id="547" w:name="_Toc425429915"/>
      <w:r>
        <w:t xml:space="preserve">Figure </w:t>
      </w:r>
      <w:r w:rsidR="00910827">
        <w:fldChar w:fldCharType="begin"/>
      </w:r>
      <w:r w:rsidR="00910827">
        <w:instrText xml:space="preserve"> SEQ Figure \* ARABIC </w:instrText>
      </w:r>
      <w:r w:rsidR="00910827">
        <w:fldChar w:fldCharType="separate"/>
      </w:r>
      <w:r w:rsidR="00C718B4">
        <w:rPr>
          <w:noProof/>
        </w:rPr>
        <w:t>40</w:t>
      </w:r>
      <w:r w:rsidR="00910827">
        <w:rPr>
          <w:noProof/>
        </w:rPr>
        <w:fldChar w:fldCharType="end"/>
      </w:r>
      <w:bookmarkEnd w:id="546"/>
      <w:r>
        <w:rPr>
          <w:lang w:val="fr-FR"/>
        </w:rPr>
        <w:t xml:space="preserve"> – Subdivision de la structures en </w:t>
      </w:r>
      <w:proofErr w:type="spellStart"/>
      <w:r>
        <w:rPr>
          <w:i/>
          <w:lang w:val="fr-FR"/>
        </w:rPr>
        <w:t>domains</w:t>
      </w:r>
      <w:proofErr w:type="spellEnd"/>
      <w:r>
        <w:rPr>
          <w:lang w:val="fr-FR"/>
        </w:rPr>
        <w:t xml:space="preserve"> et création de </w:t>
      </w:r>
      <w:proofErr w:type="spellStart"/>
      <w:r>
        <w:rPr>
          <w:i/>
          <w:lang w:val="fr-FR"/>
        </w:rPr>
        <w:t>handles</w:t>
      </w:r>
      <w:bookmarkEnd w:id="547"/>
      <w:proofErr w:type="spellEnd"/>
    </w:p>
    <w:p w:rsidR="00B93922" w:rsidRPr="00B93922" w:rsidRDefault="00B93922" w:rsidP="00B93922">
      <w:pPr>
        <w:jc w:val="center"/>
        <w:rPr>
          <w:sz w:val="20"/>
        </w:rPr>
      </w:pPr>
      <w:r>
        <w:rPr>
          <w:sz w:val="20"/>
        </w:rPr>
        <w:t>(à gauche, une vue d’ensemble, à droite, un zoom sur un raidisseur)</w:t>
      </w:r>
      <w:r w:rsidR="00ED7975" w:rsidRPr="00ED7975">
        <w:rPr>
          <w:noProof/>
          <w:lang w:eastAsia="fr-FR"/>
        </w:rPr>
        <w:t xml:space="preserve"> </w:t>
      </w:r>
    </w:p>
    <w:p w:rsidR="004319BE" w:rsidRDefault="004319BE" w:rsidP="004319BE"/>
    <w:p w:rsidR="004319BE" w:rsidRDefault="000740F1" w:rsidP="004319BE">
      <w:r>
        <w:t xml:space="preserve">Sur la figure </w:t>
      </w:r>
      <w:r w:rsidR="00A62E86">
        <w:t xml:space="preserve">ci-dessus, </w:t>
      </w:r>
      <w:r w:rsidR="00C32E44">
        <w:t xml:space="preserve">des </w:t>
      </w:r>
      <w:del w:id="548" w:author="Alexandre ROSCHEWITZ" w:date="2015-07-28T15:21:00Z">
        <w:r w:rsidR="003775BF" w:rsidDel="00EF6469">
          <w:delText>‘</w:delText>
        </w:r>
      </w:del>
      <w:ins w:id="549" w:author="Alexandre ROSCHEWITZ" w:date="2015-07-28T15:21:00Z">
        <w:r w:rsidR="00EF6469">
          <w:t>« </w:t>
        </w:r>
      </w:ins>
      <w:r w:rsidR="003775BF">
        <w:t>boules</w:t>
      </w:r>
      <w:del w:id="550" w:author="Alexandre ROSCHEWITZ" w:date="2015-07-28T15:21:00Z">
        <w:r w:rsidR="003775BF" w:rsidDel="00EF6469">
          <w:delText>’</w:delText>
        </w:r>
      </w:del>
      <w:ins w:id="551" w:author="Alexandre ROSCHEWITZ" w:date="2015-07-28T15:21:00Z">
        <w:r w:rsidR="00EF6469">
          <w:t> »</w:t>
        </w:r>
      </w:ins>
      <w:r w:rsidR="00C32E44">
        <w:t xml:space="preserve"> de couleurs et tailles différentes sont apparu</w:t>
      </w:r>
      <w:ins w:id="552" w:author="Alexandre ROSCHEWITZ" w:date="2015-07-28T15:21:00Z">
        <w:r w:rsidR="00EF6469">
          <w:t>e</w:t>
        </w:r>
      </w:ins>
      <w:r w:rsidR="00C32E44">
        <w:t xml:space="preserve">s suite à la subdivision de la structure en </w:t>
      </w:r>
      <w:proofErr w:type="spellStart"/>
      <w:r w:rsidR="00C32E44">
        <w:rPr>
          <w:i/>
        </w:rPr>
        <w:t>domains</w:t>
      </w:r>
      <w:proofErr w:type="spellEnd"/>
      <w:r w:rsidR="00C32E44">
        <w:rPr>
          <w:i/>
        </w:rPr>
        <w:t>.</w:t>
      </w:r>
      <w:r w:rsidR="003775BF">
        <w:t xml:space="preserve"> Ces boules sont lesdits </w:t>
      </w:r>
      <w:proofErr w:type="spellStart"/>
      <w:r w:rsidR="003775BF">
        <w:rPr>
          <w:i/>
        </w:rPr>
        <w:t>handles</w:t>
      </w:r>
      <w:proofErr w:type="spellEnd"/>
      <w:r w:rsidR="003775BF">
        <w:t xml:space="preserve"> précédemment introduits.</w:t>
      </w:r>
      <w:r w:rsidR="00A67EE0">
        <w:t xml:space="preserve"> Les plus gros</w:t>
      </w:r>
      <w:ins w:id="553" w:author="Alexandre ROSCHEWITZ" w:date="2015-07-28T15:22:00Z">
        <w:r w:rsidR="00EF6469">
          <w:t>ses poignées</w:t>
        </w:r>
      </w:ins>
      <w:r w:rsidR="00A67EE0">
        <w:t xml:space="preserve"> sont d’une couleur rouge, ce sont les </w:t>
      </w:r>
      <w:proofErr w:type="spellStart"/>
      <w:r w:rsidR="00A67EE0">
        <w:rPr>
          <w:i/>
        </w:rPr>
        <w:t>handles</w:t>
      </w:r>
      <w:proofErr w:type="spellEnd"/>
      <w:r w:rsidR="00A67EE0">
        <w:t xml:space="preserve"> globaux, c’est-à-dire qu’ils sont maîtres de la globalité des nœuds qui sont de son côté de la structure.</w:t>
      </w:r>
      <w:r w:rsidR="00663E50">
        <w:t xml:space="preserve"> Ceux qui sont de couleur orange ne sont maîtres que de ceux qui sont verts. Ces derniers sont souvent à l’extr</w:t>
      </w:r>
      <w:r w:rsidR="00CD55DD">
        <w:t>é</w:t>
      </w:r>
      <w:r w:rsidR="00663E50">
        <w:t xml:space="preserve">mité </w:t>
      </w:r>
      <w:r w:rsidR="00E17C6A">
        <w:t xml:space="preserve">des </w:t>
      </w:r>
      <w:proofErr w:type="spellStart"/>
      <w:r w:rsidR="00E17C6A">
        <w:rPr>
          <w:i/>
        </w:rPr>
        <w:t>domains</w:t>
      </w:r>
      <w:proofErr w:type="spellEnd"/>
      <w:r w:rsidR="00E17C6A">
        <w:t xml:space="preserve">, et sont donc maîtres des nœuds du </w:t>
      </w:r>
      <w:proofErr w:type="spellStart"/>
      <w:r w:rsidR="00E17C6A">
        <w:rPr>
          <w:i/>
        </w:rPr>
        <w:t>domain</w:t>
      </w:r>
      <w:proofErr w:type="spellEnd"/>
      <w:r w:rsidR="00E17C6A">
        <w:t xml:space="preserve"> auquel ils appartiennent.</w:t>
      </w:r>
    </w:p>
    <w:p w:rsidR="006D7997" w:rsidRDefault="006D7997" w:rsidP="004319BE"/>
    <w:p w:rsidR="006D7997" w:rsidRPr="006D7997" w:rsidRDefault="006D7997" w:rsidP="004319BE">
      <w:r>
        <w:t xml:space="preserve">Quant aux </w:t>
      </w:r>
      <w:proofErr w:type="spellStart"/>
      <w:r w:rsidRPr="006D7997">
        <w:rPr>
          <w:i/>
        </w:rPr>
        <w:t>domains</w:t>
      </w:r>
      <w:proofErr w:type="spellEnd"/>
      <w:r>
        <w:t xml:space="preserve">, </w:t>
      </w:r>
      <w:proofErr w:type="spellStart"/>
      <w:r>
        <w:t>HyperMorph</w:t>
      </w:r>
      <w:proofErr w:type="spellEnd"/>
      <w:r>
        <w:t xml:space="preserve"> les détermine automatiquement</w:t>
      </w:r>
      <w:commentRangeStart w:id="554"/>
      <w:r>
        <w:t>, comme l’utilisateur peut en définir manuellement,</w:t>
      </w:r>
      <w:commentRangeEnd w:id="554"/>
      <w:r w:rsidR="00EF6469">
        <w:rPr>
          <w:rStyle w:val="Marquedecommentaire"/>
          <w:lang w:val="x-none"/>
        </w:rPr>
        <w:commentReference w:id="554"/>
      </w:r>
      <w:r w:rsidR="000554AD">
        <w:t xml:space="preserve"> et ce sont des groupements de nœuds estimés appartenir à un même composant de la structure globale.</w:t>
      </w:r>
      <w:r w:rsidR="00C376CD">
        <w:t xml:space="preserve"> Par exemple, pour notre cas d’étude, </w:t>
      </w:r>
      <w:r w:rsidR="0003312E">
        <w:t>il est possible de voir les domaines choisis sur la figure de droite ci-dessus. Ces derniers sont représentés par un signe représentant deux rectangles (</w:t>
      </w:r>
      <w:r w:rsidR="00FB4943">
        <w:t xml:space="preserve">deux sont </w:t>
      </w:r>
      <w:r w:rsidR="0003312E">
        <w:t>entouré</w:t>
      </w:r>
      <w:r w:rsidR="00FB4943">
        <w:t>s</w:t>
      </w:r>
      <w:r w:rsidR="0003312E">
        <w:t xml:space="preserve"> en blanc sur la figure).</w:t>
      </w:r>
    </w:p>
    <w:p w:rsidR="00F47F21" w:rsidRDefault="00F47F21" w:rsidP="001510CD"/>
    <w:p w:rsidR="002677D5" w:rsidRDefault="009F042B" w:rsidP="001510CD">
      <w:r>
        <w:t>Sur cette même figure, les nœuds en violet sont des nœuds contraints à ne pas se déplacer. En effet, la position des deux cales étant fixes, on ne pourrait déplacer les nœuds de cette région.</w:t>
      </w:r>
      <w:r w:rsidR="0029389E">
        <w:t xml:space="preserve"> Quant au rectangle jaune, il s’agit d’un plan de symétrie qui a pour but de réduire les manipulations, afin que toute perturbation de nœuds d’un côté de la structure soit reproduite de l’autre côté.</w:t>
      </w:r>
    </w:p>
    <w:p w:rsidR="00B723A6" w:rsidRDefault="00B723A6" w:rsidP="001510CD"/>
    <w:p w:rsidR="00C64419" w:rsidRDefault="008A03A1" w:rsidP="001510CD">
      <w:r>
        <w:t>C</w:t>
      </w:r>
      <w:r w:rsidR="00137E1B">
        <w:t xml:space="preserve">ette entreprise a pour unique but de changer de position </w:t>
      </w:r>
      <w:del w:id="555" w:author="Alexandre ROSCHEWITZ" w:date="2015-07-28T15:24:00Z">
        <w:r w:rsidR="00137E1B" w:rsidDel="00AB55F2">
          <w:delText xml:space="preserve">aux </w:delText>
        </w:r>
      </w:del>
      <w:ins w:id="556" w:author="Alexandre ROSCHEWITZ" w:date="2015-07-28T15:24:00Z">
        <w:r w:rsidR="00AB55F2">
          <w:t xml:space="preserve">les </w:t>
        </w:r>
      </w:ins>
      <w:r w:rsidR="00137E1B">
        <w:t>raidisseurs, afin qu’ils soient utilisés au mieux dans leur fonction de soutien de la structure.</w:t>
      </w:r>
      <w:r w:rsidR="00C02CBE">
        <w:t xml:space="preserve"> </w:t>
      </w:r>
      <w:commentRangeStart w:id="557"/>
      <w:r w:rsidR="00C02CBE">
        <w:t xml:space="preserve">En effet, le client dispose déjà du renfort de blocage, et souhaite le renforcer. Les </w:t>
      </w:r>
      <w:r w:rsidR="00C965E5">
        <w:t>solutions</w:t>
      </w:r>
      <w:r w:rsidR="00C02CBE">
        <w:t xml:space="preserve"> possibles sont donc limité</w:t>
      </w:r>
      <w:r w:rsidR="00B54D8E">
        <w:t>e</w:t>
      </w:r>
      <w:r w:rsidR="00C02CBE">
        <w:t xml:space="preserve">s à l’ajout de raidisseurs, ce qui a été fait par l’ingénieur en charge du projet, </w:t>
      </w:r>
      <w:r w:rsidR="0047482B">
        <w:t xml:space="preserve">et à l’ajout de plaques afin d’épaissir la </w:t>
      </w:r>
      <w:r w:rsidR="00313DAA">
        <w:t xml:space="preserve">coque </w:t>
      </w:r>
      <w:r w:rsidR="009302AC">
        <w:t xml:space="preserve">de la </w:t>
      </w:r>
      <w:r w:rsidR="0047482B">
        <w:t>structure.</w:t>
      </w:r>
      <w:r w:rsidR="0048236C">
        <w:t xml:space="preserve"> </w:t>
      </w:r>
      <w:commentRangeEnd w:id="557"/>
      <w:r w:rsidR="005A2640">
        <w:rPr>
          <w:rStyle w:val="Marquedecommentaire"/>
          <w:lang w:val="x-none"/>
        </w:rPr>
        <w:commentReference w:id="557"/>
      </w:r>
    </w:p>
    <w:p w:rsidR="00C64419" w:rsidRDefault="00C64419" w:rsidP="001510CD"/>
    <w:p w:rsidR="0029389E" w:rsidRPr="00512187" w:rsidRDefault="008D5BD9" w:rsidP="001510CD">
      <w:pPr>
        <w:rPr>
          <w:i/>
        </w:rPr>
      </w:pPr>
      <w:r>
        <w:t xml:space="preserve">Les </w:t>
      </w:r>
      <w:r>
        <w:rPr>
          <w:i/>
        </w:rPr>
        <w:t>design variables</w:t>
      </w:r>
      <w:r>
        <w:t xml:space="preserve"> de ce problème d’optimisation sont donc les </w:t>
      </w:r>
      <w:r w:rsidR="00275677" w:rsidRPr="00275677">
        <w:rPr>
          <w:b/>
        </w:rPr>
        <w:t>huit</w:t>
      </w:r>
      <w:r w:rsidR="00275677">
        <w:t xml:space="preserve"> </w:t>
      </w:r>
      <w:r>
        <w:t xml:space="preserve">différentes </w:t>
      </w:r>
      <w:proofErr w:type="spellStart"/>
      <w:r>
        <w:rPr>
          <w:i/>
        </w:rPr>
        <w:t>shapes</w:t>
      </w:r>
      <w:proofErr w:type="spellEnd"/>
      <w:r>
        <w:t xml:space="preserve"> extraites par morphisme de maillage, et </w:t>
      </w:r>
      <w:r w:rsidR="00A632A6">
        <w:t>d</w:t>
      </w:r>
      <w:r w:rsidR="00275677">
        <w:t>ont certaines</w:t>
      </w:r>
      <w:r>
        <w:t xml:space="preserve"> sont illustrées </w:t>
      </w:r>
      <w:r w:rsidR="00725CAD">
        <w:fldChar w:fldCharType="begin"/>
      </w:r>
      <w:r w:rsidR="00725CAD">
        <w:instrText xml:space="preserve"> REF _Ref425343537 \h </w:instrText>
      </w:r>
      <w:r w:rsidR="00725CAD">
        <w:fldChar w:fldCharType="separate"/>
      </w:r>
      <w:r w:rsidR="00725CAD">
        <w:t xml:space="preserve">Figure </w:t>
      </w:r>
      <w:r w:rsidR="00725CAD">
        <w:rPr>
          <w:noProof/>
        </w:rPr>
        <w:t>41</w:t>
      </w:r>
      <w:r w:rsidR="00725CAD">
        <w:fldChar w:fldCharType="end"/>
      </w:r>
      <w:r>
        <w:t>.</w:t>
      </w:r>
      <w:r w:rsidR="00A05912">
        <w:t xml:space="preserve"> Elles sont au nombre de huit car de part et d’autre du plan de symétrie, on retrouve quatre raidisseurs, chacun pouvant se déplacer d’un côté de ou de l’autre de sa position initiale.</w:t>
      </w:r>
      <w:r w:rsidR="00512187">
        <w:t xml:space="preserve"> Quant à l’objectif, il s’agit de maximiser la rigidité du renfort soumis au chargement en </w:t>
      </w:r>
      <w:r w:rsidR="00512187">
        <w:rPr>
          <w:i/>
        </w:rPr>
        <w:t>x + y.</w:t>
      </w:r>
    </w:p>
    <w:p w:rsidR="00723993" w:rsidRDefault="00723993" w:rsidP="001510CD"/>
    <w:tbl>
      <w:tblPr>
        <w:tblStyle w:val="Grilledutableau"/>
        <w:tblW w:w="0" w:type="auto"/>
        <w:jc w:val="center"/>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5306"/>
      </w:tblGrid>
      <w:tr w:rsidR="00723993" w:rsidTr="00051745">
        <w:trPr>
          <w:jc w:val="center"/>
        </w:trPr>
        <w:tc>
          <w:tcPr>
            <w:tcW w:w="5292" w:type="dxa"/>
          </w:tcPr>
          <w:p w:rsidR="00723993" w:rsidRDefault="00723993" w:rsidP="001510CD">
            <w:r>
              <w:rPr>
                <w:noProof/>
                <w:lang w:eastAsia="fr-FR"/>
              </w:rPr>
              <w:drawing>
                <wp:inline distT="0" distB="0" distL="0" distR="0" wp14:anchorId="62E9A115" wp14:editId="37D58C94">
                  <wp:extent cx="3248025" cy="2590501"/>
                  <wp:effectExtent l="0" t="0" r="0" b="635"/>
                  <wp:docPr id="45071" name="Image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93">
                            <a:extLst>
                              <a:ext uri="{28A0092B-C50C-407E-A947-70E740481C1C}">
                                <a14:useLocalDpi xmlns:a14="http://schemas.microsoft.com/office/drawing/2010/main" val="0"/>
                              </a:ext>
                            </a:extLst>
                          </a:blip>
                          <a:srcRect l="10611" t="13652" r="34566"/>
                          <a:stretch/>
                        </pic:blipFill>
                        <pic:spPr bwMode="auto">
                          <a:xfrm>
                            <a:off x="0" y="0"/>
                            <a:ext cx="3252347" cy="2593948"/>
                          </a:xfrm>
                          <a:prstGeom prst="rect">
                            <a:avLst/>
                          </a:prstGeom>
                          <a:ln>
                            <a:noFill/>
                          </a:ln>
                          <a:extLst>
                            <a:ext uri="{53640926-AAD7-44D8-BBD7-CCE9431645EC}">
                              <a14:shadowObscured xmlns:a14="http://schemas.microsoft.com/office/drawing/2010/main"/>
                            </a:ext>
                          </a:extLst>
                        </pic:spPr>
                      </pic:pic>
                    </a:graphicData>
                  </a:graphic>
                </wp:inline>
              </w:drawing>
            </w:r>
          </w:p>
        </w:tc>
        <w:tc>
          <w:tcPr>
            <w:tcW w:w="5306" w:type="dxa"/>
          </w:tcPr>
          <w:p w:rsidR="00723993" w:rsidRDefault="00723993" w:rsidP="00051745">
            <w:pPr>
              <w:keepNext/>
            </w:pPr>
            <w:r>
              <w:rPr>
                <w:noProof/>
                <w:lang w:eastAsia="fr-FR"/>
              </w:rPr>
              <w:drawing>
                <wp:inline distT="0" distB="0" distL="0" distR="0" wp14:anchorId="167EDD77" wp14:editId="1C02CD96">
                  <wp:extent cx="3257550" cy="2638425"/>
                  <wp:effectExtent l="0" t="0" r="0" b="9525"/>
                  <wp:docPr id="45072" name="Image 4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94">
                            <a:extLst>
                              <a:ext uri="{28A0092B-C50C-407E-A947-70E740481C1C}">
                                <a14:useLocalDpi xmlns:a14="http://schemas.microsoft.com/office/drawing/2010/main" val="0"/>
                              </a:ext>
                            </a:extLst>
                          </a:blip>
                          <a:srcRect l="13711" t="14769" r="33001"/>
                          <a:stretch/>
                        </pic:blipFill>
                        <pic:spPr bwMode="auto">
                          <a:xfrm>
                            <a:off x="0" y="0"/>
                            <a:ext cx="3261559" cy="2641672"/>
                          </a:xfrm>
                          <a:prstGeom prst="rect">
                            <a:avLst/>
                          </a:prstGeom>
                          <a:ln>
                            <a:noFill/>
                          </a:ln>
                          <a:extLst>
                            <a:ext uri="{53640926-AAD7-44D8-BBD7-CCE9431645EC}">
                              <a14:shadowObscured xmlns:a14="http://schemas.microsoft.com/office/drawing/2010/main"/>
                            </a:ext>
                          </a:extLst>
                        </pic:spPr>
                      </pic:pic>
                    </a:graphicData>
                  </a:graphic>
                </wp:inline>
              </w:drawing>
            </w:r>
          </w:p>
        </w:tc>
      </w:tr>
    </w:tbl>
    <w:p w:rsidR="00723993" w:rsidRPr="002E49E3" w:rsidRDefault="00051745" w:rsidP="00051745">
      <w:pPr>
        <w:pStyle w:val="Lgende"/>
        <w:rPr>
          <w:lang w:val="fr-FR"/>
        </w:rPr>
      </w:pPr>
      <w:bookmarkStart w:id="558" w:name="_Ref425343537"/>
      <w:bookmarkStart w:id="559" w:name="_Toc425429916"/>
      <w:r>
        <w:t xml:space="preserve">Figure </w:t>
      </w:r>
      <w:r w:rsidR="00910827">
        <w:fldChar w:fldCharType="begin"/>
      </w:r>
      <w:r w:rsidR="00910827">
        <w:instrText xml:space="preserve"> SEQ Figure \* ARABIC </w:instrText>
      </w:r>
      <w:r w:rsidR="00910827">
        <w:fldChar w:fldCharType="separate"/>
      </w:r>
      <w:r w:rsidR="00C718B4">
        <w:rPr>
          <w:noProof/>
        </w:rPr>
        <w:t>41</w:t>
      </w:r>
      <w:r w:rsidR="00910827">
        <w:rPr>
          <w:noProof/>
        </w:rPr>
        <w:fldChar w:fldCharType="end"/>
      </w:r>
      <w:bookmarkEnd w:id="558"/>
      <w:r w:rsidR="002E49E3">
        <w:rPr>
          <w:lang w:val="fr-FR"/>
        </w:rPr>
        <w:t xml:space="preserve"> – Exemple de deux </w:t>
      </w:r>
      <w:proofErr w:type="spellStart"/>
      <w:r w:rsidR="002E49E3">
        <w:rPr>
          <w:i/>
          <w:lang w:val="fr-FR"/>
        </w:rPr>
        <w:t>shapes</w:t>
      </w:r>
      <w:proofErr w:type="spellEnd"/>
      <w:r w:rsidR="002E49E3">
        <w:rPr>
          <w:lang w:val="fr-FR"/>
        </w:rPr>
        <w:t xml:space="preserve"> générées avec </w:t>
      </w:r>
      <w:proofErr w:type="spellStart"/>
      <w:r w:rsidR="002E49E3">
        <w:rPr>
          <w:lang w:val="fr-FR"/>
        </w:rPr>
        <w:t>HyperMorph</w:t>
      </w:r>
      <w:proofErr w:type="spellEnd"/>
      <w:r w:rsidR="002E49E3">
        <w:rPr>
          <w:lang w:val="fr-FR"/>
        </w:rPr>
        <w:t xml:space="preserve"> avec les vecteurs de perturbation des nœuds</w:t>
      </w:r>
      <w:bookmarkEnd w:id="559"/>
    </w:p>
    <w:p w:rsidR="00275677" w:rsidRDefault="00275677" w:rsidP="001510CD"/>
    <w:p w:rsidR="00275677" w:rsidRPr="008D5BD9" w:rsidRDefault="00275677" w:rsidP="001510CD"/>
    <w:p w:rsidR="00826D76" w:rsidRDefault="001A32B8" w:rsidP="001510CD">
      <w:r>
        <w:t>Après calcul, la forme finale qui a été obtenue est illustrée fig</w:t>
      </w:r>
      <w:commentRangeStart w:id="560"/>
      <w:r>
        <w:t>.</w:t>
      </w:r>
      <w:commentRangeEnd w:id="560"/>
      <w:r w:rsidR="00AB55F2">
        <w:rPr>
          <w:rStyle w:val="Marquedecommentaire"/>
          <w:lang w:val="x-none"/>
        </w:rPr>
        <w:commentReference w:id="560"/>
      </w:r>
    </w:p>
    <w:p w:rsidR="007779DD" w:rsidRDefault="007779DD" w:rsidP="001510C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7779DD" w:rsidTr="00217FF9">
        <w:tc>
          <w:tcPr>
            <w:tcW w:w="4889" w:type="dxa"/>
          </w:tcPr>
          <w:p w:rsidR="007779DD" w:rsidRDefault="007779DD" w:rsidP="001510CD">
            <w:r>
              <w:rPr>
                <w:noProof/>
                <w:lang w:eastAsia="fr-FR"/>
              </w:rPr>
              <w:drawing>
                <wp:inline distT="0" distB="0" distL="0" distR="0" wp14:anchorId="71ACD8E4" wp14:editId="0F098C7B">
                  <wp:extent cx="2905125" cy="2826852"/>
                  <wp:effectExtent l="0" t="0" r="0" b="0"/>
                  <wp:docPr id="45073" name="Image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change.png"/>
                          <pic:cNvPicPr/>
                        </pic:nvPicPr>
                        <pic:blipFill rotWithShape="1">
                          <a:blip r:embed="rId95">
                            <a:extLst>
                              <a:ext uri="{28A0092B-C50C-407E-A947-70E740481C1C}">
                                <a14:useLocalDpi xmlns:a14="http://schemas.microsoft.com/office/drawing/2010/main" val="0"/>
                              </a:ext>
                            </a:extLst>
                          </a:blip>
                          <a:srcRect r="50540"/>
                          <a:stretch/>
                        </pic:blipFill>
                        <pic:spPr bwMode="auto">
                          <a:xfrm>
                            <a:off x="0" y="0"/>
                            <a:ext cx="2907632" cy="2829291"/>
                          </a:xfrm>
                          <a:prstGeom prst="rect">
                            <a:avLst/>
                          </a:prstGeom>
                          <a:ln>
                            <a:noFill/>
                          </a:ln>
                          <a:extLst>
                            <a:ext uri="{53640926-AAD7-44D8-BBD7-CCE9431645EC}">
                              <a14:shadowObscured xmlns:a14="http://schemas.microsoft.com/office/drawing/2010/main"/>
                            </a:ext>
                          </a:extLst>
                        </pic:spPr>
                      </pic:pic>
                    </a:graphicData>
                  </a:graphic>
                </wp:inline>
              </w:drawing>
            </w:r>
          </w:p>
        </w:tc>
        <w:tc>
          <w:tcPr>
            <w:tcW w:w="4890" w:type="dxa"/>
          </w:tcPr>
          <w:p w:rsidR="007779DD" w:rsidRDefault="007779DD" w:rsidP="00217FF9">
            <w:pPr>
              <w:keepNext/>
            </w:pPr>
            <w:r>
              <w:rPr>
                <w:noProof/>
                <w:lang w:eastAsia="fr-FR"/>
              </w:rPr>
              <w:drawing>
                <wp:inline distT="0" distB="0" distL="0" distR="0" wp14:anchorId="7C5F02A7" wp14:editId="63F5B4CE">
                  <wp:extent cx="2781300" cy="2781300"/>
                  <wp:effectExtent l="0" t="0" r="0" b="0"/>
                  <wp:docPr id="45074" name="Image 4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rotWithShape="1">
                          <a:blip r:embed="rId96">
                            <a:extLst>
                              <a:ext uri="{28A0092B-C50C-407E-A947-70E740481C1C}">
                                <a14:useLocalDpi xmlns:a14="http://schemas.microsoft.com/office/drawing/2010/main" val="0"/>
                              </a:ext>
                            </a:extLst>
                          </a:blip>
                          <a:srcRect r="51873"/>
                          <a:stretch/>
                        </pic:blipFill>
                        <pic:spPr bwMode="auto">
                          <a:xfrm>
                            <a:off x="0" y="0"/>
                            <a:ext cx="2789945" cy="2789945"/>
                          </a:xfrm>
                          <a:prstGeom prst="rect">
                            <a:avLst/>
                          </a:prstGeom>
                          <a:ln>
                            <a:noFill/>
                          </a:ln>
                          <a:extLst>
                            <a:ext uri="{53640926-AAD7-44D8-BBD7-CCE9431645EC}">
                              <a14:shadowObscured xmlns:a14="http://schemas.microsoft.com/office/drawing/2010/main"/>
                            </a:ext>
                          </a:extLst>
                        </pic:spPr>
                      </pic:pic>
                    </a:graphicData>
                  </a:graphic>
                </wp:inline>
              </w:drawing>
            </w:r>
          </w:p>
        </w:tc>
      </w:tr>
    </w:tbl>
    <w:p w:rsidR="007779DD" w:rsidRDefault="00217FF9" w:rsidP="00217FF9">
      <w:pPr>
        <w:pStyle w:val="Lgende"/>
        <w:rPr>
          <w:lang w:val="fr-FR"/>
        </w:rPr>
      </w:pPr>
      <w:bookmarkStart w:id="561" w:name="_Toc425429917"/>
      <w:r>
        <w:t xml:space="preserve">Figure </w:t>
      </w:r>
      <w:r w:rsidR="00910827">
        <w:fldChar w:fldCharType="begin"/>
      </w:r>
      <w:r w:rsidR="00910827">
        <w:instrText xml:space="preserve"> SEQ Figure \* ARABIC </w:instrText>
      </w:r>
      <w:r w:rsidR="00910827">
        <w:fldChar w:fldCharType="separate"/>
      </w:r>
      <w:r w:rsidR="00C718B4">
        <w:rPr>
          <w:noProof/>
        </w:rPr>
        <w:t>42</w:t>
      </w:r>
      <w:r w:rsidR="00910827">
        <w:rPr>
          <w:noProof/>
        </w:rPr>
        <w:fldChar w:fldCharType="end"/>
      </w:r>
      <w:r>
        <w:rPr>
          <w:lang w:val="fr-FR"/>
        </w:rPr>
        <w:t xml:space="preserve"> – Modèles initial et optimisé généré par OptiStruct et magnitude </w:t>
      </w:r>
      <w:r w:rsidR="00240C01">
        <w:rPr>
          <w:lang w:val="fr-FR"/>
        </w:rPr>
        <w:t>(m</w:t>
      </w:r>
      <w:r w:rsidR="000E0530">
        <w:rPr>
          <w:lang w:val="fr-FR"/>
        </w:rPr>
        <w:t xml:space="preserve">) </w:t>
      </w:r>
      <w:r>
        <w:rPr>
          <w:lang w:val="fr-FR"/>
        </w:rPr>
        <w:t>des déplacements des raidisseurs</w:t>
      </w:r>
      <w:bookmarkEnd w:id="561"/>
    </w:p>
    <w:p w:rsidR="00BD0498" w:rsidRDefault="00BD0498" w:rsidP="00BD0498">
      <w:pPr>
        <w:jc w:val="center"/>
        <w:rPr>
          <w:sz w:val="20"/>
        </w:rPr>
      </w:pPr>
      <w:r>
        <w:rPr>
          <w:sz w:val="20"/>
        </w:rPr>
        <w:t>(à gauche le modèle initial, à droite la forme optimisée)</w:t>
      </w:r>
    </w:p>
    <w:p w:rsidR="00CF5240" w:rsidRDefault="00CF5240" w:rsidP="00CF5240"/>
    <w:p w:rsidR="00CE55BC" w:rsidRDefault="00003510" w:rsidP="00CF5240">
      <w:r>
        <w:t>Il est à noter</w:t>
      </w:r>
      <w:r w:rsidR="00912988">
        <w:t xml:space="preserve"> un rapprochement des raidisseurs vers les angles dr</w:t>
      </w:r>
      <w:r>
        <w:t xml:space="preserve">oits </w:t>
      </w:r>
      <w:del w:id="562" w:author="Theo CHABASSIER" w:date="2015-07-23T16:54:00Z">
        <w:r w:rsidDel="005A2640">
          <w:delText>des rappel</w:delText>
        </w:r>
      </w:del>
      <w:ins w:id="563" w:author="Theo CHABASSIER" w:date="2015-07-23T16:54:00Z">
        <w:r w:rsidR="005A2640">
          <w:t>des rappels</w:t>
        </w:r>
      </w:ins>
      <w:r>
        <w:t xml:space="preserve"> et fixation en U.</w:t>
      </w:r>
      <w:r w:rsidR="00852C7E">
        <w:t xml:space="preserve"> Ce qui concorde avec les résultats du calcul qui a révélé une grande plastification dans cette zone.</w:t>
      </w:r>
      <w:r w:rsidR="004617AC">
        <w:t xml:space="preserve"> </w:t>
      </w:r>
    </w:p>
    <w:p w:rsidR="007641B0" w:rsidRDefault="007641B0" w:rsidP="00CF5240"/>
    <w:p w:rsidR="007641B0" w:rsidRDefault="007641B0" w:rsidP="00CF5240">
      <w:r>
        <w:t xml:space="preserve">La vérification de l’optimisation étant très rapide, notamment grâce à l’outil </w:t>
      </w:r>
      <w:proofErr w:type="spellStart"/>
      <w:r>
        <w:rPr>
          <w:i/>
        </w:rPr>
        <w:t>reanalysis</w:t>
      </w:r>
      <w:proofErr w:type="spellEnd"/>
      <w:r>
        <w:t xml:space="preserve"> que nous avons déjà introduit, le résultat du chargement </w:t>
      </w:r>
      <w:r>
        <w:rPr>
          <w:i/>
        </w:rPr>
        <w:t xml:space="preserve">x + y </w:t>
      </w:r>
      <w:r>
        <w:t xml:space="preserve">sur la nouvelle structure est affiché en </w:t>
      </w:r>
      <w:r w:rsidR="00F73C1B">
        <w:fldChar w:fldCharType="begin"/>
      </w:r>
      <w:r w:rsidR="00F73C1B">
        <w:instrText xml:space="preserve"> REF _Ref425345576 \h </w:instrText>
      </w:r>
      <w:r w:rsidR="00F73C1B">
        <w:fldChar w:fldCharType="separate"/>
      </w:r>
      <w:r w:rsidR="00F73C1B">
        <w:t xml:space="preserve">Figure </w:t>
      </w:r>
      <w:r w:rsidR="00F73C1B">
        <w:rPr>
          <w:noProof/>
        </w:rPr>
        <w:t>43</w:t>
      </w:r>
      <w:r w:rsidR="00F73C1B">
        <w:fldChar w:fldCharType="end"/>
      </w:r>
      <w:r>
        <w:t>.</w:t>
      </w:r>
    </w:p>
    <w:p w:rsidR="00AE4412" w:rsidRDefault="00AE4412" w:rsidP="00CF5240"/>
    <w:p w:rsidR="00920AFB" w:rsidRDefault="00AE4412" w:rsidP="00920AFB">
      <w:pPr>
        <w:keepNext/>
        <w:jc w:val="center"/>
      </w:pPr>
      <w:r>
        <w:rPr>
          <w:noProof/>
          <w:lang w:eastAsia="fr-FR"/>
        </w:rPr>
        <w:drawing>
          <wp:inline distT="0" distB="0" distL="0" distR="0" wp14:anchorId="642631A7" wp14:editId="284BC64F">
            <wp:extent cx="4043749" cy="2286000"/>
            <wp:effectExtent l="0" t="0" r="0" b="0"/>
            <wp:docPr id="45075" name="Image 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rotWithShape="1">
                    <a:blip r:embed="rId97">
                      <a:extLst>
                        <a:ext uri="{28A0092B-C50C-407E-A947-70E740481C1C}">
                          <a14:useLocalDpi xmlns:a14="http://schemas.microsoft.com/office/drawing/2010/main" val="0"/>
                        </a:ext>
                      </a:extLst>
                    </a:blip>
                    <a:srcRect r="14865"/>
                    <a:stretch/>
                  </pic:blipFill>
                  <pic:spPr bwMode="auto">
                    <a:xfrm>
                      <a:off x="0" y="0"/>
                      <a:ext cx="4049485" cy="2289242"/>
                    </a:xfrm>
                    <a:prstGeom prst="rect">
                      <a:avLst/>
                    </a:prstGeom>
                    <a:ln>
                      <a:noFill/>
                    </a:ln>
                    <a:extLst>
                      <a:ext uri="{53640926-AAD7-44D8-BBD7-CCE9431645EC}">
                        <a14:shadowObscured xmlns:a14="http://schemas.microsoft.com/office/drawing/2010/main"/>
                      </a:ext>
                    </a:extLst>
                  </pic:spPr>
                </pic:pic>
              </a:graphicData>
            </a:graphic>
          </wp:inline>
        </w:drawing>
      </w:r>
    </w:p>
    <w:p w:rsidR="00920AFB" w:rsidRDefault="00920AFB" w:rsidP="008E7E1E">
      <w:pPr>
        <w:pStyle w:val="Lgende"/>
        <w:rPr>
          <w:lang w:val="fr-FR"/>
        </w:rPr>
      </w:pPr>
      <w:bookmarkStart w:id="564" w:name="_Ref425345576"/>
      <w:bookmarkStart w:id="565" w:name="_Toc425429918"/>
      <w:r>
        <w:t xml:space="preserve">Figure </w:t>
      </w:r>
      <w:r w:rsidR="00910827">
        <w:fldChar w:fldCharType="begin"/>
      </w:r>
      <w:r w:rsidR="00910827">
        <w:instrText xml:space="preserve"> SEQ Figure \* ARABIC </w:instrText>
      </w:r>
      <w:r w:rsidR="00910827">
        <w:fldChar w:fldCharType="separate"/>
      </w:r>
      <w:r w:rsidR="00C718B4">
        <w:rPr>
          <w:noProof/>
        </w:rPr>
        <w:t>43</w:t>
      </w:r>
      <w:r w:rsidR="00910827">
        <w:rPr>
          <w:noProof/>
        </w:rPr>
        <w:fldChar w:fldCharType="end"/>
      </w:r>
      <w:bookmarkEnd w:id="564"/>
      <w:r>
        <w:rPr>
          <w:lang w:val="fr-FR"/>
        </w:rPr>
        <w:t xml:space="preserve"> – Contraintes de Von Mises (Pa)</w:t>
      </w:r>
      <w:r w:rsidR="008E7E1E">
        <w:rPr>
          <w:lang w:val="fr-FR"/>
        </w:rPr>
        <w:t xml:space="preserve"> </w:t>
      </w:r>
      <w:r>
        <w:rPr>
          <w:lang w:val="fr-FR"/>
        </w:rPr>
        <w:t>sur l</w:t>
      </w:r>
      <w:r w:rsidR="00E2098D">
        <w:rPr>
          <w:lang w:val="fr-FR"/>
        </w:rPr>
        <w:t xml:space="preserve">a </w:t>
      </w:r>
      <w:proofErr w:type="spellStart"/>
      <w:r w:rsidR="00E2098D">
        <w:rPr>
          <w:i/>
          <w:lang w:val="fr-FR"/>
        </w:rPr>
        <w:t>shape</w:t>
      </w:r>
      <w:proofErr w:type="spellEnd"/>
      <w:r w:rsidR="00E2098D">
        <w:rPr>
          <w:i/>
          <w:lang w:val="fr-FR"/>
        </w:rPr>
        <w:t xml:space="preserve"> </w:t>
      </w:r>
      <w:r w:rsidR="00E2098D">
        <w:rPr>
          <w:lang w:val="fr-FR"/>
        </w:rPr>
        <w:t xml:space="preserve">finale </w:t>
      </w:r>
      <w:r>
        <w:rPr>
          <w:lang w:val="fr-FR"/>
        </w:rPr>
        <w:t xml:space="preserve">après chargement en </w:t>
      </w:r>
      <m:oMath>
        <m:acc>
          <m:accPr>
            <m:chr m:val="⃗"/>
            <m:ctrlPr>
              <w:rPr>
                <w:rFonts w:ascii="Cambria Math" w:hAnsi="Cambria Math"/>
                <w:i/>
                <w:lang w:val="fr-FR"/>
              </w:rPr>
            </m:ctrlPr>
          </m:accPr>
          <m:e>
            <m:r>
              <m:rPr>
                <m:sty m:val="bi"/>
              </m:rPr>
              <w:rPr>
                <w:rFonts w:ascii="Cambria Math" w:hAnsi="Cambria Math"/>
                <w:lang w:val="fr-FR"/>
              </w:rPr>
              <m:t>x</m:t>
            </m:r>
          </m:e>
        </m:acc>
      </m:oMath>
      <w:r>
        <w:rPr>
          <w:lang w:val="fr-FR"/>
        </w:rPr>
        <w:t xml:space="preserve"> + </w:t>
      </w:r>
      <m:oMath>
        <m:acc>
          <m:accPr>
            <m:chr m:val="⃗"/>
            <m:ctrlPr>
              <w:rPr>
                <w:rFonts w:ascii="Cambria Math" w:hAnsi="Cambria Math"/>
                <w:i/>
                <w:lang w:val="fr-FR"/>
              </w:rPr>
            </m:ctrlPr>
          </m:accPr>
          <m:e>
            <m:r>
              <m:rPr>
                <m:sty m:val="bi"/>
              </m:rPr>
              <w:rPr>
                <w:rFonts w:ascii="Cambria Math" w:hAnsi="Cambria Math"/>
                <w:lang w:val="fr-FR"/>
              </w:rPr>
              <m:t>y</m:t>
            </m:r>
          </m:e>
        </m:acc>
      </m:oMath>
      <w:bookmarkEnd w:id="565"/>
    </w:p>
    <w:p w:rsidR="00083EE8" w:rsidRPr="00083EE8" w:rsidRDefault="00083EE8" w:rsidP="00083EE8">
      <w:pPr>
        <w:jc w:val="center"/>
        <w:rPr>
          <w:sz w:val="20"/>
        </w:rPr>
      </w:pPr>
      <w:r>
        <w:rPr>
          <w:sz w:val="20"/>
        </w:rPr>
        <w:t xml:space="preserve">(déformations avec un facteur </w:t>
      </w:r>
      <w:r w:rsidRPr="00083EE8">
        <w:rPr>
          <w:b/>
          <w:sz w:val="20"/>
        </w:rPr>
        <w:t>x 5</w:t>
      </w:r>
      <w:r>
        <w:rPr>
          <w:sz w:val="20"/>
        </w:rPr>
        <w:t>)</w:t>
      </w:r>
    </w:p>
    <w:p w:rsidR="00AE4412" w:rsidRDefault="00AE4412" w:rsidP="002333AD">
      <w:pPr>
        <w:pStyle w:val="Lgende"/>
        <w:jc w:val="both"/>
        <w:rPr>
          <w:lang w:val="fr-FR"/>
        </w:rPr>
      </w:pPr>
    </w:p>
    <w:p w:rsidR="00920AFB" w:rsidRDefault="00CC646D" w:rsidP="00CC646D">
      <w:r>
        <w:t>Le résultat obtenu est</w:t>
      </w:r>
      <w:del w:id="566" w:author="Alexandre ROSCHEWITZ" w:date="2015-07-28T15:26:00Z">
        <w:r w:rsidDel="00AB55F2">
          <w:delText>,</w:delText>
        </w:r>
      </w:del>
      <w:r>
        <w:t xml:space="preserve"> certes</w:t>
      </w:r>
      <w:del w:id="567" w:author="Alexandre ROSCHEWITZ" w:date="2015-07-28T15:26:00Z">
        <w:r w:rsidDel="00AB55F2">
          <w:delText>,</w:delText>
        </w:r>
      </w:del>
      <w:r>
        <w:t xml:space="preserve"> plus rigide que le modèle initial</w:t>
      </w:r>
      <w:del w:id="568" w:author="Alexandre ROSCHEWITZ" w:date="2015-07-28T15:26:00Z">
        <w:r w:rsidDel="00AB55F2">
          <w:delText>,</w:delText>
        </w:r>
      </w:del>
      <w:r>
        <w:t xml:space="preserve"> </w:t>
      </w:r>
      <w:ins w:id="569" w:author="Alexandre ROSCHEWITZ" w:date="2015-07-28T15:26:00Z">
        <w:r w:rsidR="00AB55F2">
          <w:t>(</w:t>
        </w:r>
      </w:ins>
      <w:r>
        <w:t xml:space="preserve">la contrainte de Von Mises maximale passe de </w:t>
      </w:r>
      <w:r w:rsidRPr="00CC646D">
        <w:rPr>
          <w:b/>
        </w:rPr>
        <w:t xml:space="preserve">2.6 </w:t>
      </w:r>
      <w:proofErr w:type="spellStart"/>
      <w:r w:rsidRPr="00CC646D">
        <w:rPr>
          <w:b/>
        </w:rPr>
        <w:t>GPa</w:t>
      </w:r>
      <w:proofErr w:type="spellEnd"/>
      <w:r>
        <w:t xml:space="preserve"> à </w:t>
      </w:r>
      <w:r>
        <w:rPr>
          <w:b/>
        </w:rPr>
        <w:t xml:space="preserve">1.9 </w:t>
      </w:r>
      <w:proofErr w:type="spellStart"/>
      <w:r>
        <w:rPr>
          <w:b/>
        </w:rPr>
        <w:t>GPa</w:t>
      </w:r>
      <w:proofErr w:type="spellEnd"/>
      <w:ins w:id="570" w:author="Alexandre ROSCHEWITZ" w:date="2015-07-28T15:26:00Z">
        <w:r w:rsidR="00AB55F2">
          <w:t>)</w:t>
        </w:r>
      </w:ins>
      <w:del w:id="571" w:author="Alexandre ROSCHEWITZ" w:date="2015-07-28T15:26:00Z">
        <w:r w:rsidR="005B2254" w:rsidDel="00AB55F2">
          <w:delText>,</w:delText>
        </w:r>
      </w:del>
      <w:r w:rsidR="005B2254">
        <w:t xml:space="preserve"> mais la plastification atteint encore une majeure partie du renfort.</w:t>
      </w:r>
    </w:p>
    <w:p w:rsidR="00415FF0" w:rsidRDefault="00415FF0" w:rsidP="00CC646D"/>
    <w:p w:rsidR="00415FF0" w:rsidRPr="00415FF0" w:rsidRDefault="00415FF0" w:rsidP="00CC646D">
      <w:r>
        <w:t xml:space="preserve">Afin de mieux répartir les raidisseurs et/ou d’épaissir la tôle par endroits, il a été nécessaire de recourir à une autre optimisation proposée par OptiStruct, et qui la </w:t>
      </w:r>
      <w:r>
        <w:rPr>
          <w:i/>
        </w:rPr>
        <w:t xml:space="preserve">free size </w:t>
      </w:r>
      <w:proofErr w:type="spellStart"/>
      <w:r>
        <w:rPr>
          <w:i/>
        </w:rPr>
        <w:t>optimizatio</w:t>
      </w:r>
      <w:ins w:id="572" w:author="Theo CHABASSIER" w:date="2015-07-23T16:55:00Z">
        <w:r w:rsidR="005A2640">
          <w:rPr>
            <w:i/>
          </w:rPr>
          <w:t>n</w:t>
        </w:r>
      </w:ins>
      <w:proofErr w:type="spellEnd"/>
      <w:r>
        <w:t>.</w:t>
      </w:r>
    </w:p>
    <w:p w:rsidR="00415FF0" w:rsidRPr="00CC646D" w:rsidRDefault="00415FF0" w:rsidP="00CC646D"/>
    <w:p w:rsidR="001510CD" w:rsidRDefault="001510CD" w:rsidP="001510CD">
      <w:pPr>
        <w:pStyle w:val="Titre3"/>
        <w:rPr>
          <w:lang w:val="fr-FR"/>
        </w:rPr>
      </w:pPr>
      <w:bookmarkStart w:id="573" w:name="_Toc425429999"/>
      <w:r>
        <w:rPr>
          <w:lang w:val="fr-FR"/>
        </w:rPr>
        <w:t>Free size</w:t>
      </w:r>
      <w:r w:rsidR="00041F3C">
        <w:rPr>
          <w:lang w:val="fr-FR"/>
        </w:rPr>
        <w:t xml:space="preserve"> </w:t>
      </w:r>
      <w:proofErr w:type="spellStart"/>
      <w:r w:rsidR="00041F3C">
        <w:rPr>
          <w:lang w:val="fr-FR"/>
        </w:rPr>
        <w:t>optimization</w:t>
      </w:r>
      <w:bookmarkEnd w:id="573"/>
      <w:proofErr w:type="spellEnd"/>
    </w:p>
    <w:p w:rsidR="00E65837" w:rsidRDefault="004E6B57" w:rsidP="00E65837">
      <w:r>
        <w:t xml:space="preserve">La </w:t>
      </w:r>
      <w:r>
        <w:rPr>
          <w:i/>
        </w:rPr>
        <w:t xml:space="preserve">free size </w:t>
      </w:r>
      <w:proofErr w:type="spellStart"/>
      <w:r>
        <w:rPr>
          <w:i/>
        </w:rPr>
        <w:t>optimization</w:t>
      </w:r>
      <w:proofErr w:type="spellEnd"/>
      <w:r>
        <w:t xml:space="preserve"> est une méthode paramétrique qui agit directement sur l’épaisseur d’un groupe d’éléments de type coque et ce, sur chacun des éléments individuellement.</w:t>
      </w:r>
    </w:p>
    <w:p w:rsidR="00DB0E11" w:rsidRDefault="00DB0E11" w:rsidP="00E65837"/>
    <w:p w:rsidR="00DB0E11" w:rsidRDefault="00DB0E11" w:rsidP="00E65837">
      <w:r>
        <w:t>Le but de cette manœuvre est de déceler, sur la structure à nu, c’est-à-dire sans raidisseur, les zone</w:t>
      </w:r>
      <w:r w:rsidR="00EE077E">
        <w:t>s les plus en besoin de renfort, ou de raidisseur.</w:t>
      </w:r>
      <w:r w:rsidR="00892B5C">
        <w:t xml:space="preserve"> De ce fait, </w:t>
      </w:r>
      <w:r w:rsidR="00EF14AA">
        <w:t>on parvient à éviter un placement ‘aléatoire’</w:t>
      </w:r>
      <w:r w:rsidR="00C5005A">
        <w:t xml:space="preserve"> de raidisseurs.</w:t>
      </w:r>
      <w:r w:rsidR="00A06BB7">
        <w:t xml:space="preserve"> En effet, même si le placement initial n’est pas aléatoire, les outils d’optimisation parviennent souvent à des formes auxquelles il est difficile de penser en premier lieu.</w:t>
      </w:r>
    </w:p>
    <w:p w:rsidR="00E6438F" w:rsidRDefault="00E6438F" w:rsidP="00E65837"/>
    <w:p w:rsidR="007974AE" w:rsidRDefault="005E60B0" w:rsidP="00E65837">
      <w:r>
        <w:t>Une contrainte du client a été imposée quant à la masse de la structure, cette dernière ne devant dépasser un poids trop lourd pour être porté</w:t>
      </w:r>
      <w:r w:rsidR="0073571F">
        <w:t>e et maniée</w:t>
      </w:r>
      <w:r>
        <w:t xml:space="preserve"> par deux personnes. Ce critère étant sujet à </w:t>
      </w:r>
      <w:r w:rsidR="00F45D9E">
        <w:t>interprétation, il a été décidé</w:t>
      </w:r>
      <w:commentRangeStart w:id="574"/>
      <w:r w:rsidR="00F45D9E">
        <w:t xml:space="preserve">, d’un commun accord avec l’ingénieur en charge du projet, </w:t>
      </w:r>
      <w:commentRangeEnd w:id="574"/>
      <w:r w:rsidR="005A2640">
        <w:rPr>
          <w:rStyle w:val="Marquedecommentaire"/>
          <w:lang w:val="x-none"/>
        </w:rPr>
        <w:commentReference w:id="574"/>
      </w:r>
      <w:r w:rsidR="00F45D9E">
        <w:t xml:space="preserve">de fixer cette masse à </w:t>
      </w:r>
      <w:r w:rsidR="00F45D9E" w:rsidRPr="00F45D9E">
        <w:rPr>
          <w:b/>
        </w:rPr>
        <w:t>70 kg</w:t>
      </w:r>
      <w:r w:rsidR="00F45D9E">
        <w:t>.</w:t>
      </w:r>
      <w:del w:id="575" w:author="Alexandre ROSCHEWITZ" w:date="2015-07-28T15:27:00Z">
        <w:r w:rsidDel="00AB55F2">
          <w:delText xml:space="preserve"> </w:delText>
        </w:r>
      </w:del>
      <w:r w:rsidR="005A5B81">
        <w:t xml:space="preserve"> Ce qui justifie la mise en donnée suivante :</w:t>
      </w:r>
    </w:p>
    <w:p w:rsidR="005A5B81" w:rsidRDefault="005A5B81" w:rsidP="00E65837"/>
    <w:p w:rsidR="005A5B81" w:rsidRDefault="005A5B81" w:rsidP="005A5B81">
      <w:pPr>
        <w:pStyle w:val="Paragraphedeliste"/>
        <w:numPr>
          <w:ilvl w:val="0"/>
          <w:numId w:val="21"/>
        </w:numPr>
      </w:pPr>
      <w:r>
        <w:rPr>
          <w:b/>
        </w:rPr>
        <w:t xml:space="preserve">Objectif : </w:t>
      </w:r>
      <w:r>
        <w:t>Maximiser la raideur du renfort de blocage</w:t>
      </w:r>
    </w:p>
    <w:p w:rsidR="005A5B81" w:rsidRDefault="005A5B81" w:rsidP="005A5B81">
      <w:pPr>
        <w:pStyle w:val="Paragraphedeliste"/>
        <w:numPr>
          <w:ilvl w:val="0"/>
          <w:numId w:val="21"/>
        </w:numPr>
      </w:pPr>
      <w:r>
        <w:rPr>
          <w:b/>
        </w:rPr>
        <w:t xml:space="preserve">Contraintes : </w:t>
      </w:r>
    </w:p>
    <w:p w:rsidR="005A5B81" w:rsidRDefault="00D40C54" w:rsidP="005A5B81">
      <w:pPr>
        <w:pStyle w:val="Paragraphedeliste"/>
        <w:numPr>
          <w:ilvl w:val="0"/>
          <w:numId w:val="22"/>
        </w:numPr>
      </w:pPr>
      <w:r>
        <w:t>Masse totale inférieure à 80 kg.</w:t>
      </w:r>
    </w:p>
    <w:p w:rsidR="005A5B81" w:rsidRDefault="007357C0" w:rsidP="005A5B81">
      <w:pPr>
        <w:pStyle w:val="Paragraphedeliste"/>
        <w:numPr>
          <w:ilvl w:val="0"/>
          <w:numId w:val="22"/>
        </w:numPr>
      </w:pPr>
      <w:r>
        <w:t>Un plan de symétrie.</w:t>
      </w:r>
    </w:p>
    <w:p w:rsidR="00685E16" w:rsidRDefault="00685E16" w:rsidP="005A5B81">
      <w:pPr>
        <w:pStyle w:val="Paragraphedeliste"/>
        <w:numPr>
          <w:ilvl w:val="0"/>
          <w:numId w:val="22"/>
        </w:numPr>
      </w:pPr>
      <w:r>
        <w:t>Le côté d’arrivée du chariot ne peut être modifié.</w:t>
      </w:r>
    </w:p>
    <w:p w:rsidR="004F01FD" w:rsidRDefault="004F01FD" w:rsidP="004F01FD"/>
    <w:p w:rsidR="004F01FD" w:rsidRDefault="00606EDE" w:rsidP="004F01FD">
      <w:r>
        <w:t xml:space="preserve">La </w:t>
      </w:r>
      <w:r w:rsidR="00E6570A">
        <w:fldChar w:fldCharType="begin"/>
      </w:r>
      <w:r w:rsidR="00E6570A">
        <w:instrText xml:space="preserve"> REF _Ref425347055 \h </w:instrText>
      </w:r>
      <w:r w:rsidR="00E6570A">
        <w:fldChar w:fldCharType="separate"/>
      </w:r>
      <w:r w:rsidR="00E6570A">
        <w:t xml:space="preserve">Figure </w:t>
      </w:r>
      <w:r w:rsidR="00E6570A">
        <w:rPr>
          <w:noProof/>
        </w:rPr>
        <w:t>44</w:t>
      </w:r>
      <w:r w:rsidR="00E6570A">
        <w:fldChar w:fldCharType="end"/>
      </w:r>
      <w:r>
        <w:t xml:space="preserve"> </w:t>
      </w:r>
      <w:r w:rsidR="004D0BB0">
        <w:t>représente le résultat d’</w:t>
      </w:r>
      <w:r w:rsidR="004D0BB0" w:rsidRPr="008D11E9">
        <w:rPr>
          <w:b/>
        </w:rPr>
        <w:t>une</w:t>
      </w:r>
      <w:r w:rsidR="004D0BB0">
        <w:t xml:space="preserve"> solution au problème énoncé ci-dessus.</w:t>
      </w:r>
    </w:p>
    <w:p w:rsidR="006668CB" w:rsidRDefault="006668CB" w:rsidP="004F01FD"/>
    <w:p w:rsidR="00E6570A" w:rsidRDefault="006668CB" w:rsidP="00E6570A">
      <w:pPr>
        <w:keepNext/>
        <w:jc w:val="center"/>
      </w:pPr>
      <w:r>
        <w:rPr>
          <w:noProof/>
          <w:lang w:eastAsia="fr-FR"/>
        </w:rPr>
        <w:drawing>
          <wp:inline distT="0" distB="0" distL="0" distR="0" wp14:anchorId="7E039B17" wp14:editId="6B61ABC0">
            <wp:extent cx="5105400" cy="2438400"/>
            <wp:effectExtent l="0" t="0" r="0" b="0"/>
            <wp:docPr id="45076" name="Image 4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png"/>
                    <pic:cNvPicPr/>
                  </pic:nvPicPr>
                  <pic:blipFill rotWithShape="1">
                    <a:blip r:embed="rId98">
                      <a:extLst>
                        <a:ext uri="{28A0092B-C50C-407E-A947-70E740481C1C}">
                          <a14:useLocalDpi xmlns:a14="http://schemas.microsoft.com/office/drawing/2010/main" val="0"/>
                        </a:ext>
                      </a:extLst>
                    </a:blip>
                    <a:srcRect r="16480"/>
                    <a:stretch/>
                  </pic:blipFill>
                  <pic:spPr bwMode="auto">
                    <a:xfrm>
                      <a:off x="0" y="0"/>
                      <a:ext cx="5112048" cy="2441575"/>
                    </a:xfrm>
                    <a:prstGeom prst="rect">
                      <a:avLst/>
                    </a:prstGeom>
                    <a:ln>
                      <a:noFill/>
                    </a:ln>
                    <a:extLst>
                      <a:ext uri="{53640926-AAD7-44D8-BBD7-CCE9431645EC}">
                        <a14:shadowObscured xmlns:a14="http://schemas.microsoft.com/office/drawing/2010/main"/>
                      </a:ext>
                    </a:extLst>
                  </pic:spPr>
                </pic:pic>
              </a:graphicData>
            </a:graphic>
          </wp:inline>
        </w:drawing>
      </w:r>
    </w:p>
    <w:p w:rsidR="006668CB" w:rsidRPr="00B2565D" w:rsidRDefault="00E6570A" w:rsidP="00E6570A">
      <w:pPr>
        <w:pStyle w:val="Lgende"/>
        <w:rPr>
          <w:lang w:val="fr-FR"/>
        </w:rPr>
      </w:pPr>
      <w:bookmarkStart w:id="576" w:name="_Ref425347055"/>
      <w:bookmarkStart w:id="577" w:name="_Toc425429919"/>
      <w:r>
        <w:t xml:space="preserve">Figure </w:t>
      </w:r>
      <w:r w:rsidR="00910827">
        <w:fldChar w:fldCharType="begin"/>
      </w:r>
      <w:r w:rsidR="00910827">
        <w:instrText xml:space="preserve"> SEQ Figure \* ARABIC </w:instrText>
      </w:r>
      <w:r w:rsidR="00910827">
        <w:fldChar w:fldCharType="separate"/>
      </w:r>
      <w:r w:rsidR="00C718B4">
        <w:rPr>
          <w:noProof/>
        </w:rPr>
        <w:t>44</w:t>
      </w:r>
      <w:r w:rsidR="00910827">
        <w:rPr>
          <w:noProof/>
        </w:rPr>
        <w:fldChar w:fldCharType="end"/>
      </w:r>
      <w:bookmarkEnd w:id="576"/>
      <w:r w:rsidR="00B2565D">
        <w:rPr>
          <w:lang w:val="fr-FR"/>
        </w:rPr>
        <w:t xml:space="preserve"> – </w:t>
      </w:r>
      <w:r w:rsidR="00310ACA">
        <w:rPr>
          <w:lang w:val="fr-FR"/>
        </w:rPr>
        <w:t>E</w:t>
      </w:r>
      <w:r w:rsidR="00B2565D">
        <w:rPr>
          <w:lang w:val="fr-FR"/>
        </w:rPr>
        <w:t xml:space="preserve">paisseurs des éléments du renfort (m) </w:t>
      </w:r>
      <w:r w:rsidR="001E1ADA">
        <w:rPr>
          <w:lang w:val="fr-FR"/>
        </w:rPr>
        <w:t>après optimisation paramétrique</w:t>
      </w:r>
      <w:bookmarkEnd w:id="577"/>
    </w:p>
    <w:p w:rsidR="005A5B81" w:rsidRDefault="005A5B81" w:rsidP="00E65837"/>
    <w:p w:rsidR="007974AE" w:rsidRDefault="00974C5E" w:rsidP="00E65837">
      <w:r>
        <w:t>Du résultat affiché ci-dessus, il faut noter qu’il y a épaississement des éléments au niveau des quatre vis</w:t>
      </w:r>
      <w:r w:rsidR="004E619D">
        <w:t xml:space="preserve"> centrales, ce qui était prévisible</w:t>
      </w:r>
      <w:r w:rsidR="007A3CBE">
        <w:t xml:space="preserve"> à cause des fortes contraintes qui si appliquent</w:t>
      </w:r>
      <w:r w:rsidR="004E619D">
        <w:t xml:space="preserve">. </w:t>
      </w:r>
      <w:r w:rsidR="00357A87">
        <w:t>Mais</w:t>
      </w:r>
      <w:r w:rsidR="00930DD9">
        <w:t xml:space="preserve"> le plus important, ce sont les </w:t>
      </w:r>
      <w:r w:rsidR="00357A87">
        <w:t>épaississement</w:t>
      </w:r>
      <w:r w:rsidR="00930DD9">
        <w:t>s</w:t>
      </w:r>
      <w:r w:rsidR="00357A87">
        <w:t xml:space="preserve"> au milieu de la structure, qui laissent présager deux raidisseurs inclinés, ainsi qu’aux extrémités de celle-ci </w:t>
      </w:r>
      <w:r w:rsidR="004A046D">
        <w:t>où l’on pourrait aussi prévoir deux raidisseurs.</w:t>
      </w:r>
    </w:p>
    <w:p w:rsidR="004055B6" w:rsidRDefault="004055B6" w:rsidP="00E65837"/>
    <w:p w:rsidR="00BD3624" w:rsidRDefault="004055B6" w:rsidP="00E65837">
      <w:r>
        <w:t xml:space="preserve">Aussi, </w:t>
      </w:r>
      <w:r w:rsidR="006B012D">
        <w:t>en</w:t>
      </w:r>
      <w:r w:rsidR="00083EE8">
        <w:t xml:space="preserve"> regar</w:t>
      </w:r>
      <w:r w:rsidR="004D6386">
        <w:t xml:space="preserve">dant le mode de déformation de la structure </w:t>
      </w:r>
      <w:r w:rsidR="004D6386">
        <w:fldChar w:fldCharType="begin"/>
      </w:r>
      <w:r w:rsidR="004D6386">
        <w:instrText xml:space="preserve"> REF _Ref425345576 \h </w:instrText>
      </w:r>
      <w:r w:rsidR="004D6386">
        <w:fldChar w:fldCharType="separate"/>
      </w:r>
      <w:r w:rsidR="004D6386">
        <w:t xml:space="preserve">Figure </w:t>
      </w:r>
      <w:r w:rsidR="004D6386">
        <w:rPr>
          <w:noProof/>
        </w:rPr>
        <w:t>43</w:t>
      </w:r>
      <w:r w:rsidR="004D6386">
        <w:fldChar w:fldCharType="end"/>
      </w:r>
      <w:r w:rsidR="004D6386">
        <w:t xml:space="preserve">, exagéré d’un facteur </w:t>
      </w:r>
      <w:r w:rsidR="004D6386">
        <w:rPr>
          <w:b/>
        </w:rPr>
        <w:t>x 5</w:t>
      </w:r>
      <w:r w:rsidR="004D6386">
        <w:t>, il apparaît que la flexion aux angles droits du rappel est le phénomène qui cause la ruine de cette région du renfort.</w:t>
      </w:r>
      <w:r w:rsidR="00AF489A">
        <w:t xml:space="preserve"> Afin de contrer ces effets, il a été décidé de doubler l’épaisseur du </w:t>
      </w:r>
      <w:commentRangeStart w:id="578"/>
      <w:r w:rsidR="00AF489A">
        <w:t>rappel</w:t>
      </w:r>
      <w:commentRangeEnd w:id="578"/>
      <w:r w:rsidR="005A2640">
        <w:rPr>
          <w:rStyle w:val="Marquedecommentaire"/>
          <w:lang w:val="x-none"/>
        </w:rPr>
        <w:commentReference w:id="578"/>
      </w:r>
      <w:r w:rsidR="003601CA">
        <w:t>,</w:t>
      </w:r>
      <w:r w:rsidR="00241FCD">
        <w:t xml:space="preserve"> </w:t>
      </w:r>
      <w:r w:rsidR="003601CA">
        <w:t>en jaune sur</w:t>
      </w:r>
      <w:r w:rsidR="00241FCD">
        <w:t xml:space="preserve"> la </w:t>
      </w:r>
      <w:r w:rsidR="00BD6FBA">
        <w:fldChar w:fldCharType="begin"/>
      </w:r>
      <w:r w:rsidR="00BD6FBA">
        <w:instrText xml:space="preserve"> REF _Ref425407224 \h </w:instrText>
      </w:r>
      <w:r w:rsidR="00BD6FBA">
        <w:fldChar w:fldCharType="separate"/>
      </w:r>
      <w:r w:rsidR="00BD6FBA">
        <w:t xml:space="preserve">Figure </w:t>
      </w:r>
      <w:r w:rsidR="00BD6FBA">
        <w:rPr>
          <w:noProof/>
        </w:rPr>
        <w:t>45</w:t>
      </w:r>
      <w:r w:rsidR="00BD6FBA">
        <w:fldChar w:fldCharType="end"/>
      </w:r>
      <w:r w:rsidR="00241FCD">
        <w:t xml:space="preserve"> qui présente aussi les résultats du calcul sur la nouvelle structure.</w:t>
      </w:r>
    </w:p>
    <w:p w:rsidR="00C5114D" w:rsidRDefault="00C5114D" w:rsidP="00E65837"/>
    <w:tbl>
      <w:tblPr>
        <w:tblStyle w:val="Grilledutableau"/>
        <w:tblW w:w="0" w:type="auto"/>
        <w:jc w:val="center"/>
        <w:tblInd w:w="-1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9"/>
        <w:gridCol w:w="6817"/>
      </w:tblGrid>
      <w:tr w:rsidR="00556AD1" w:rsidTr="00C5114D">
        <w:trPr>
          <w:jc w:val="center"/>
        </w:trPr>
        <w:tc>
          <w:tcPr>
            <w:tcW w:w="4143" w:type="dxa"/>
            <w:vAlign w:val="center"/>
          </w:tcPr>
          <w:p w:rsidR="00556AD1" w:rsidRDefault="00556AD1" w:rsidP="00A71FE0">
            <w:pPr>
              <w:jc w:val="center"/>
            </w:pPr>
            <w:r>
              <w:rPr>
                <w:noProof/>
                <w:lang w:eastAsia="fr-FR"/>
              </w:rPr>
              <w:drawing>
                <wp:inline distT="0" distB="0" distL="0" distR="0" wp14:anchorId="1D06E242" wp14:editId="2C22BB0B">
                  <wp:extent cx="2955211" cy="1476375"/>
                  <wp:effectExtent l="0" t="0" r="0" b="0"/>
                  <wp:docPr id="35843" name="Imag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rotWithShape="1">
                          <a:blip r:embed="rId99">
                            <a:extLst>
                              <a:ext uri="{28A0092B-C50C-407E-A947-70E740481C1C}">
                                <a14:useLocalDpi xmlns:a14="http://schemas.microsoft.com/office/drawing/2010/main" val="0"/>
                              </a:ext>
                            </a:extLst>
                          </a:blip>
                          <a:srcRect t="5719" r="9175"/>
                          <a:stretch/>
                        </pic:blipFill>
                        <pic:spPr bwMode="auto">
                          <a:xfrm>
                            <a:off x="0" y="0"/>
                            <a:ext cx="2960226" cy="1478880"/>
                          </a:xfrm>
                          <a:prstGeom prst="rect">
                            <a:avLst/>
                          </a:prstGeom>
                          <a:ln>
                            <a:noFill/>
                          </a:ln>
                          <a:extLst>
                            <a:ext uri="{53640926-AAD7-44D8-BBD7-CCE9431645EC}">
                              <a14:shadowObscured xmlns:a14="http://schemas.microsoft.com/office/drawing/2010/main"/>
                            </a:ext>
                          </a:extLst>
                        </pic:spPr>
                      </pic:pic>
                    </a:graphicData>
                  </a:graphic>
                </wp:inline>
              </w:drawing>
            </w:r>
          </w:p>
        </w:tc>
        <w:tc>
          <w:tcPr>
            <w:tcW w:w="7543" w:type="dxa"/>
            <w:vAlign w:val="center"/>
          </w:tcPr>
          <w:p w:rsidR="00556AD1" w:rsidRDefault="00556AD1" w:rsidP="00C718B4">
            <w:pPr>
              <w:keepNext/>
              <w:jc w:val="center"/>
            </w:pPr>
            <w:r>
              <w:rPr>
                <w:noProof/>
                <w:lang w:eastAsia="fr-FR"/>
              </w:rPr>
              <w:drawing>
                <wp:inline distT="0" distB="0" distL="0" distR="0" wp14:anchorId="4B6E7042" wp14:editId="66D576F4">
                  <wp:extent cx="4176872" cy="2238375"/>
                  <wp:effectExtent l="0" t="0" r="0" b="0"/>
                  <wp:docPr id="35847" name="Imag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rotWithShape="1">
                          <a:blip r:embed="rId100">
                            <a:extLst>
                              <a:ext uri="{28A0092B-C50C-407E-A947-70E740481C1C}">
                                <a14:useLocalDpi xmlns:a14="http://schemas.microsoft.com/office/drawing/2010/main" val="0"/>
                              </a:ext>
                            </a:extLst>
                          </a:blip>
                          <a:srcRect r="10193"/>
                          <a:stretch/>
                        </pic:blipFill>
                        <pic:spPr bwMode="auto">
                          <a:xfrm>
                            <a:off x="0" y="0"/>
                            <a:ext cx="4187562" cy="2244104"/>
                          </a:xfrm>
                          <a:prstGeom prst="rect">
                            <a:avLst/>
                          </a:prstGeom>
                          <a:ln>
                            <a:noFill/>
                          </a:ln>
                          <a:extLst>
                            <a:ext uri="{53640926-AAD7-44D8-BBD7-CCE9431645EC}">
                              <a14:shadowObscured xmlns:a14="http://schemas.microsoft.com/office/drawing/2010/main"/>
                            </a:ext>
                          </a:extLst>
                        </pic:spPr>
                      </pic:pic>
                    </a:graphicData>
                  </a:graphic>
                </wp:inline>
              </w:drawing>
            </w:r>
          </w:p>
        </w:tc>
      </w:tr>
    </w:tbl>
    <w:p w:rsidR="00BD3624" w:rsidRDefault="00C718B4" w:rsidP="00C718B4">
      <w:pPr>
        <w:pStyle w:val="Lgende"/>
        <w:rPr>
          <w:i/>
          <w:lang w:val="fr-FR"/>
        </w:rPr>
      </w:pPr>
      <w:bookmarkStart w:id="579" w:name="_Ref425407224"/>
      <w:bookmarkStart w:id="580" w:name="_Toc425429920"/>
      <w:r>
        <w:t xml:space="preserve">Figure </w:t>
      </w:r>
      <w:r w:rsidR="00910827">
        <w:fldChar w:fldCharType="begin"/>
      </w:r>
      <w:r w:rsidR="00910827">
        <w:instrText xml:space="preserve"> SEQ Figure \* ARABIC </w:instrText>
      </w:r>
      <w:r w:rsidR="00910827">
        <w:fldChar w:fldCharType="separate"/>
      </w:r>
      <w:r>
        <w:rPr>
          <w:noProof/>
        </w:rPr>
        <w:t>45</w:t>
      </w:r>
      <w:r w:rsidR="00910827">
        <w:rPr>
          <w:noProof/>
        </w:rPr>
        <w:fldChar w:fldCharType="end"/>
      </w:r>
      <w:bookmarkEnd w:id="579"/>
      <w:r>
        <w:rPr>
          <w:lang w:val="fr-FR"/>
        </w:rPr>
        <w:t xml:space="preserve"> – Nouvelle géométrie du renfort et contraintes de Von Mises (Pa) sous chargement </w:t>
      </w:r>
      <w:r w:rsidRPr="00C718B4">
        <w:rPr>
          <w:i/>
          <w:lang w:val="fr-FR"/>
        </w:rPr>
        <w:t>x + y</w:t>
      </w:r>
      <w:bookmarkEnd w:id="580"/>
    </w:p>
    <w:p w:rsidR="00134640" w:rsidRDefault="00134640" w:rsidP="00134640"/>
    <w:p w:rsidR="00134640" w:rsidRDefault="00332137" w:rsidP="00134640">
      <w:r>
        <w:t xml:space="preserve">Sur la nouvelle structure, le chargement en </w:t>
      </w:r>
      <w:r>
        <w:rPr>
          <w:i/>
        </w:rPr>
        <w:t>x + y</w:t>
      </w:r>
      <w:r>
        <w:t xml:space="preserve"> est bien moins contraignant. En effet, les zones de plastification sont plus localisées et limitées.</w:t>
      </w:r>
      <w:r w:rsidR="003450C7">
        <w:t xml:space="preserve"> Outre les vis qui subissent des contraintes élevées, on peut remarquer les zones autour des deux cales. Cette plastification peut s’expliquer du fait de la différence d’épaisseur entre les cales et le renfort, qui sont respectivement de </w:t>
      </w:r>
      <w:r w:rsidR="003450C7" w:rsidRPr="003450C7">
        <w:rPr>
          <w:b/>
        </w:rPr>
        <w:t>38 mm</w:t>
      </w:r>
      <w:r w:rsidR="003450C7">
        <w:t xml:space="preserve"> et </w:t>
      </w:r>
      <w:r w:rsidR="00EB7F8E">
        <w:rPr>
          <w:b/>
        </w:rPr>
        <w:t>8 mm</w:t>
      </w:r>
      <w:r w:rsidR="00EB7F8E">
        <w:t xml:space="preserve">, </w:t>
      </w:r>
      <w:commentRangeStart w:id="581"/>
      <w:r w:rsidR="00EB7F8E">
        <w:t xml:space="preserve">et l’appellation de ces dernières de </w:t>
      </w:r>
      <w:r w:rsidR="00EB7F8E">
        <w:rPr>
          <w:i/>
        </w:rPr>
        <w:t>plaques minces</w:t>
      </w:r>
      <w:r w:rsidR="00EB7F8E">
        <w:t xml:space="preserve"> ne semple pas appropriées</w:t>
      </w:r>
      <w:commentRangeEnd w:id="581"/>
      <w:r w:rsidR="005A2640">
        <w:rPr>
          <w:rStyle w:val="Marquedecommentaire"/>
          <w:lang w:val="x-none"/>
        </w:rPr>
        <w:commentReference w:id="581"/>
      </w:r>
      <w:r w:rsidR="00EB7F8E">
        <w:t>. Il est donc possible d’attribuer ces contraintes à un vice de modélisation</w:t>
      </w:r>
      <w:r w:rsidR="00492E70">
        <w:t>.</w:t>
      </w:r>
    </w:p>
    <w:p w:rsidR="00250740" w:rsidRDefault="00250740" w:rsidP="00134640">
      <w:r>
        <w:t xml:space="preserve">Les zones qui sont intéressantes, ce sont celles des vis qui sont proches des raidisseurs, centraux comme </w:t>
      </w:r>
      <w:r w:rsidR="00082DDE">
        <w:t>extrémaux</w:t>
      </w:r>
      <w:r>
        <w:t>.</w:t>
      </w:r>
      <w:r w:rsidR="00082DDE">
        <w:t xml:space="preserve"> </w:t>
      </w:r>
      <w:r w:rsidR="00C43BB2">
        <w:t>En effet, ce sont des régions assez sensibles de par la proximité</w:t>
      </w:r>
      <w:r w:rsidR="003C191E">
        <w:t xml:space="preserve"> des vis </w:t>
      </w:r>
      <w:ins w:id="582" w:author="Theo CHABASSIER" w:date="2015-07-23T17:01:00Z">
        <w:r w:rsidR="005A2640">
          <w:t xml:space="preserve">et </w:t>
        </w:r>
      </w:ins>
      <w:r w:rsidR="003C191E">
        <w:t xml:space="preserve">des cordons de soudure qui </w:t>
      </w:r>
      <w:r w:rsidR="002C2BA6">
        <w:t>engendrent</w:t>
      </w:r>
      <w:r w:rsidR="003C191E">
        <w:t xml:space="preserve"> des concentrations de contraintes.</w:t>
      </w:r>
    </w:p>
    <w:p w:rsidR="00572965" w:rsidRDefault="00572965" w:rsidP="00134640"/>
    <w:p w:rsidR="00904AC1" w:rsidRPr="00EB7F8E" w:rsidRDefault="00904AC1" w:rsidP="00134640">
      <w:r>
        <w:t xml:space="preserve">D’un point de vue général, en comparant les contraintes de Von Mises sous chargement en </w:t>
      </w:r>
      <w:r>
        <w:rPr>
          <w:i/>
        </w:rPr>
        <w:t xml:space="preserve">x + </w:t>
      </w:r>
      <w:r w:rsidRPr="00904AC1">
        <w:t>y</w:t>
      </w:r>
      <w:r>
        <w:t xml:space="preserve">, </w:t>
      </w:r>
      <w:r w:rsidRPr="00904AC1">
        <w:t>ce</w:t>
      </w:r>
      <w:r>
        <w:t xml:space="preserve"> renfort</w:t>
      </w:r>
      <w:r w:rsidR="00D16AA3">
        <w:t xml:space="preserve"> de blocage est plus performant, contrainte maximale de </w:t>
      </w:r>
      <w:r w:rsidR="00D16AA3" w:rsidRPr="00D16AA3">
        <w:rPr>
          <w:b/>
        </w:rPr>
        <w:t xml:space="preserve">1.6 </w:t>
      </w:r>
      <w:proofErr w:type="spellStart"/>
      <w:r w:rsidR="00D16AA3" w:rsidRPr="00D16AA3">
        <w:rPr>
          <w:b/>
        </w:rPr>
        <w:t>GPa</w:t>
      </w:r>
      <w:proofErr w:type="spellEnd"/>
      <w:r w:rsidR="00D16AA3">
        <w:t xml:space="preserve">, </w:t>
      </w:r>
      <w:r>
        <w:t>que les deux précédents</w:t>
      </w:r>
      <w:r w:rsidR="00042712">
        <w:t>.</w:t>
      </w:r>
    </w:p>
    <w:p w:rsidR="00AD473F" w:rsidRDefault="00E65837" w:rsidP="00A639E7">
      <w:pPr>
        <w:pStyle w:val="Titre2"/>
        <w:rPr>
          <w:lang w:val="fr-FR"/>
        </w:rPr>
      </w:pPr>
      <w:bookmarkStart w:id="583" w:name="_Toc425430000"/>
      <w:r>
        <w:rPr>
          <w:lang w:val="fr-FR"/>
        </w:rPr>
        <w:t>Validation</w:t>
      </w:r>
      <w:bookmarkEnd w:id="583"/>
    </w:p>
    <w:p w:rsidR="00CC4BE6" w:rsidRDefault="00AB7891" w:rsidP="00AB7891">
      <w:pPr>
        <w:rPr>
          <w:lang w:eastAsia="x-none"/>
        </w:rPr>
      </w:pPr>
      <w:r>
        <w:rPr>
          <w:lang w:eastAsia="x-none"/>
        </w:rPr>
        <w:t>La structure issue de l’optimisation paramétrique semble la plus à même de remplir le cahier des charges.</w:t>
      </w:r>
      <w:r w:rsidR="00904AC1">
        <w:rPr>
          <w:lang w:eastAsia="x-none"/>
        </w:rPr>
        <w:t xml:space="preserve"> L</w:t>
      </w:r>
      <w:r w:rsidR="00BA7957">
        <w:rPr>
          <w:lang w:eastAsia="x-none"/>
        </w:rPr>
        <w:t>’</w:t>
      </w:r>
      <w:r w:rsidR="00975D2D" w:rsidRPr="00975D2D">
        <w:fldChar w:fldCharType="begin"/>
      </w:r>
      <w:r w:rsidR="00975D2D" w:rsidRPr="00975D2D">
        <w:instrText xml:space="preserve"> REF AnnexeG \h  \* MERGEFORMAT </w:instrText>
      </w:r>
      <w:r w:rsidR="00975D2D" w:rsidRPr="00975D2D">
        <w:fldChar w:fldCharType="separate"/>
      </w:r>
      <w:r w:rsidR="00975D2D" w:rsidRPr="00975D2D">
        <w:t>Annexe G</w:t>
      </w:r>
      <w:r w:rsidR="00975D2D" w:rsidRPr="00975D2D">
        <w:fldChar w:fldCharType="end"/>
      </w:r>
      <w:r w:rsidR="00BA7957">
        <w:rPr>
          <w:lang w:eastAsia="x-none"/>
        </w:rPr>
        <w:t xml:space="preserve"> </w:t>
      </w:r>
      <w:r w:rsidR="00904AC1">
        <w:rPr>
          <w:lang w:eastAsia="x-none"/>
        </w:rPr>
        <w:t>illustre son comportement</w:t>
      </w:r>
      <w:r w:rsidR="00BA7957">
        <w:rPr>
          <w:lang w:eastAsia="x-none"/>
        </w:rPr>
        <w:t xml:space="preserve"> comparé au modèle </w:t>
      </w:r>
      <w:r w:rsidR="00B23D4D">
        <w:rPr>
          <w:lang w:eastAsia="x-none"/>
        </w:rPr>
        <w:t>in</w:t>
      </w:r>
      <w:r w:rsidR="00D914B0">
        <w:rPr>
          <w:lang w:eastAsia="x-none"/>
        </w:rPr>
        <w:t>i</w:t>
      </w:r>
      <w:r w:rsidR="00B23D4D">
        <w:rPr>
          <w:lang w:eastAsia="x-none"/>
        </w:rPr>
        <w:t>tial</w:t>
      </w:r>
      <w:r w:rsidR="00BA7957">
        <w:rPr>
          <w:lang w:eastAsia="x-none"/>
        </w:rPr>
        <w:t xml:space="preserve"> </w:t>
      </w:r>
      <w:r w:rsidR="001237FC">
        <w:rPr>
          <w:lang w:eastAsia="x-none"/>
        </w:rPr>
        <w:t xml:space="preserve">en réponse aux chargements en </w:t>
      </w:r>
      <w:r w:rsidR="001237FC">
        <w:rPr>
          <w:i/>
          <w:lang w:eastAsia="x-none"/>
        </w:rPr>
        <w:t>x</w:t>
      </w:r>
      <w:r w:rsidR="001237FC">
        <w:rPr>
          <w:lang w:eastAsia="x-none"/>
        </w:rPr>
        <w:t xml:space="preserve">, </w:t>
      </w:r>
      <w:r w:rsidR="001237FC">
        <w:rPr>
          <w:i/>
          <w:lang w:eastAsia="x-none"/>
        </w:rPr>
        <w:t>y</w:t>
      </w:r>
      <w:r w:rsidR="001237FC">
        <w:rPr>
          <w:lang w:eastAsia="x-none"/>
        </w:rPr>
        <w:t xml:space="preserve"> et </w:t>
      </w:r>
      <w:r w:rsidR="001237FC">
        <w:rPr>
          <w:i/>
          <w:lang w:eastAsia="x-none"/>
        </w:rPr>
        <w:t>z</w:t>
      </w:r>
      <w:r w:rsidR="00E6754C">
        <w:rPr>
          <w:lang w:eastAsia="x-none"/>
        </w:rPr>
        <w:t xml:space="preserve">, et le </w:t>
      </w:r>
      <w:r w:rsidR="00F135DB">
        <w:rPr>
          <w:lang w:eastAsia="x-none"/>
        </w:rPr>
        <w:fldChar w:fldCharType="begin"/>
      </w:r>
      <w:r w:rsidR="00F135DB">
        <w:rPr>
          <w:lang w:eastAsia="x-none"/>
        </w:rPr>
        <w:instrText xml:space="preserve"> REF _Ref425412454 \h </w:instrText>
      </w:r>
      <w:r w:rsidR="00F135DB">
        <w:rPr>
          <w:lang w:eastAsia="x-none"/>
        </w:rPr>
      </w:r>
      <w:r w:rsidR="00F135DB">
        <w:rPr>
          <w:lang w:eastAsia="x-none"/>
        </w:rPr>
        <w:fldChar w:fldCharType="separate"/>
      </w:r>
      <w:r w:rsidR="00F135DB">
        <w:t xml:space="preserve">Tableau </w:t>
      </w:r>
      <w:r w:rsidR="00F135DB">
        <w:rPr>
          <w:noProof/>
        </w:rPr>
        <w:t>21</w:t>
      </w:r>
      <w:r w:rsidR="00F135DB">
        <w:rPr>
          <w:lang w:eastAsia="x-none"/>
        </w:rPr>
        <w:fldChar w:fldCharType="end"/>
      </w:r>
      <w:r w:rsidR="00E6754C">
        <w:rPr>
          <w:lang w:eastAsia="x-none"/>
        </w:rPr>
        <w:t xml:space="preserve"> regroupe les caractéristiques des trois structures.</w:t>
      </w:r>
    </w:p>
    <w:p w:rsidR="00CC4BE6" w:rsidRDefault="00CC4BE6" w:rsidP="00AB7891">
      <w:pPr>
        <w:rPr>
          <w:lang w:eastAsia="x-none"/>
        </w:rPr>
      </w:pPr>
    </w:p>
    <w:tbl>
      <w:tblPr>
        <w:tblStyle w:val="Grilledutableau"/>
        <w:tblW w:w="0" w:type="auto"/>
        <w:jc w:val="center"/>
        <w:tblInd w:w="-326" w:type="dxa"/>
        <w:tblLook w:val="04A0" w:firstRow="1" w:lastRow="0" w:firstColumn="1" w:lastColumn="0" w:noHBand="0" w:noVBand="1"/>
      </w:tblPr>
      <w:tblGrid>
        <w:gridCol w:w="1303"/>
        <w:gridCol w:w="978"/>
        <w:gridCol w:w="978"/>
        <w:gridCol w:w="978"/>
        <w:gridCol w:w="978"/>
        <w:gridCol w:w="978"/>
      </w:tblGrid>
      <w:tr w:rsidR="006343DB" w:rsidTr="004A141F">
        <w:trPr>
          <w:jc w:val="center"/>
        </w:trPr>
        <w:tc>
          <w:tcPr>
            <w:tcW w:w="1303" w:type="dxa"/>
            <w:vMerge w:val="restart"/>
            <w:vAlign w:val="center"/>
          </w:tcPr>
          <w:p w:rsidR="006343DB" w:rsidRDefault="006343DB" w:rsidP="006343DB">
            <w:pPr>
              <w:jc w:val="center"/>
              <w:rPr>
                <w:lang w:eastAsia="x-none"/>
              </w:rPr>
            </w:pPr>
            <w:r>
              <w:rPr>
                <w:lang w:eastAsia="x-none"/>
              </w:rPr>
              <w:t>Modèle</w:t>
            </w:r>
          </w:p>
        </w:tc>
        <w:tc>
          <w:tcPr>
            <w:tcW w:w="978" w:type="dxa"/>
            <w:vMerge w:val="restart"/>
            <w:vAlign w:val="center"/>
          </w:tcPr>
          <w:p w:rsidR="006343DB" w:rsidRDefault="006343DB" w:rsidP="006343DB">
            <w:pPr>
              <w:jc w:val="center"/>
              <w:rPr>
                <w:lang w:eastAsia="x-none"/>
              </w:rPr>
            </w:pPr>
            <w:r>
              <w:rPr>
                <w:lang w:eastAsia="x-none"/>
              </w:rPr>
              <w:t>Masse</w:t>
            </w:r>
            <w:r w:rsidR="004A141F">
              <w:rPr>
                <w:lang w:eastAsia="x-none"/>
              </w:rPr>
              <w:t xml:space="preserve"> (kg)</w:t>
            </w:r>
          </w:p>
        </w:tc>
        <w:tc>
          <w:tcPr>
            <w:tcW w:w="3912" w:type="dxa"/>
            <w:gridSpan w:val="4"/>
            <w:vAlign w:val="center"/>
          </w:tcPr>
          <w:p w:rsidR="006343DB" w:rsidRDefault="006343DB" w:rsidP="006343DB">
            <w:pPr>
              <w:jc w:val="center"/>
              <w:rPr>
                <w:lang w:eastAsia="x-none"/>
              </w:rPr>
            </w:pPr>
            <w:r>
              <w:rPr>
                <w:lang w:eastAsia="x-none"/>
              </w:rPr>
              <w:t>Contraintes maximales (</w:t>
            </w:r>
            <w:proofErr w:type="spellStart"/>
            <w:r w:rsidR="004267DB">
              <w:rPr>
                <w:lang w:eastAsia="x-none"/>
              </w:rPr>
              <w:t>G</w:t>
            </w:r>
            <w:r>
              <w:rPr>
                <w:lang w:eastAsia="x-none"/>
              </w:rPr>
              <w:t>Pa</w:t>
            </w:r>
            <w:proofErr w:type="spellEnd"/>
            <w:r>
              <w:rPr>
                <w:lang w:eastAsia="x-none"/>
              </w:rPr>
              <w:t>)</w:t>
            </w:r>
          </w:p>
        </w:tc>
      </w:tr>
      <w:tr w:rsidR="006343DB" w:rsidTr="004A141F">
        <w:trPr>
          <w:jc w:val="center"/>
        </w:trPr>
        <w:tc>
          <w:tcPr>
            <w:tcW w:w="1303" w:type="dxa"/>
            <w:vMerge/>
            <w:vAlign w:val="center"/>
          </w:tcPr>
          <w:p w:rsidR="006343DB" w:rsidRDefault="006343DB" w:rsidP="006343DB">
            <w:pPr>
              <w:jc w:val="center"/>
              <w:rPr>
                <w:lang w:eastAsia="x-none"/>
              </w:rPr>
            </w:pPr>
          </w:p>
        </w:tc>
        <w:tc>
          <w:tcPr>
            <w:tcW w:w="978" w:type="dxa"/>
            <w:vMerge/>
            <w:vAlign w:val="center"/>
          </w:tcPr>
          <w:p w:rsidR="006343DB" w:rsidRDefault="006343DB" w:rsidP="006343DB">
            <w:pPr>
              <w:jc w:val="center"/>
              <w:rPr>
                <w:lang w:eastAsia="x-none"/>
              </w:rPr>
            </w:pPr>
          </w:p>
        </w:tc>
        <w:tc>
          <w:tcPr>
            <w:tcW w:w="978" w:type="dxa"/>
            <w:vAlign w:val="center"/>
          </w:tcPr>
          <w:p w:rsidR="006343DB" w:rsidRPr="00973343" w:rsidRDefault="006343DB" w:rsidP="006343DB">
            <w:pPr>
              <w:jc w:val="center"/>
              <w:rPr>
                <w:i/>
                <w:lang w:eastAsia="x-none"/>
              </w:rPr>
            </w:pPr>
            <w:r>
              <w:rPr>
                <w:i/>
                <w:lang w:eastAsia="x-none"/>
              </w:rPr>
              <w:t>x</w:t>
            </w:r>
          </w:p>
        </w:tc>
        <w:tc>
          <w:tcPr>
            <w:tcW w:w="978" w:type="dxa"/>
            <w:vAlign w:val="center"/>
          </w:tcPr>
          <w:p w:rsidR="006343DB" w:rsidRPr="00973343" w:rsidRDefault="004267DB" w:rsidP="006343DB">
            <w:pPr>
              <w:jc w:val="center"/>
              <w:rPr>
                <w:i/>
                <w:lang w:eastAsia="x-none"/>
              </w:rPr>
            </w:pPr>
            <w:r>
              <w:rPr>
                <w:i/>
                <w:lang w:eastAsia="x-none"/>
              </w:rPr>
              <w:t>Y</w:t>
            </w:r>
          </w:p>
        </w:tc>
        <w:tc>
          <w:tcPr>
            <w:tcW w:w="978" w:type="dxa"/>
            <w:vAlign w:val="center"/>
          </w:tcPr>
          <w:p w:rsidR="006343DB" w:rsidRPr="00973343" w:rsidRDefault="006343DB" w:rsidP="006343DB">
            <w:pPr>
              <w:jc w:val="center"/>
              <w:rPr>
                <w:i/>
                <w:lang w:eastAsia="x-none"/>
              </w:rPr>
            </w:pPr>
            <w:r>
              <w:rPr>
                <w:i/>
                <w:lang w:eastAsia="x-none"/>
              </w:rPr>
              <w:t>z</w:t>
            </w:r>
          </w:p>
        </w:tc>
        <w:tc>
          <w:tcPr>
            <w:tcW w:w="978" w:type="dxa"/>
            <w:vAlign w:val="center"/>
          </w:tcPr>
          <w:p w:rsidR="006343DB" w:rsidRPr="00973343" w:rsidRDefault="006343DB" w:rsidP="006343DB">
            <w:pPr>
              <w:jc w:val="center"/>
              <w:rPr>
                <w:i/>
                <w:lang w:eastAsia="x-none"/>
              </w:rPr>
            </w:pPr>
            <w:r>
              <w:rPr>
                <w:i/>
                <w:lang w:eastAsia="x-none"/>
              </w:rPr>
              <w:t>x + y</w:t>
            </w:r>
          </w:p>
        </w:tc>
      </w:tr>
      <w:tr w:rsidR="006343DB" w:rsidTr="004A141F">
        <w:trPr>
          <w:jc w:val="center"/>
        </w:trPr>
        <w:tc>
          <w:tcPr>
            <w:tcW w:w="1303" w:type="dxa"/>
            <w:vAlign w:val="center"/>
          </w:tcPr>
          <w:p w:rsidR="006343DB" w:rsidRDefault="006343DB" w:rsidP="006343DB">
            <w:pPr>
              <w:jc w:val="center"/>
              <w:rPr>
                <w:lang w:eastAsia="x-none"/>
              </w:rPr>
            </w:pPr>
            <w:r>
              <w:rPr>
                <w:lang w:eastAsia="x-none"/>
              </w:rPr>
              <w:t>Initial</w:t>
            </w:r>
          </w:p>
        </w:tc>
        <w:tc>
          <w:tcPr>
            <w:tcW w:w="978" w:type="dxa"/>
            <w:vAlign w:val="center"/>
          </w:tcPr>
          <w:p w:rsidR="006343DB" w:rsidRDefault="003D7746" w:rsidP="006343DB">
            <w:pPr>
              <w:jc w:val="center"/>
              <w:rPr>
                <w:lang w:eastAsia="x-none"/>
              </w:rPr>
            </w:pPr>
            <w:r>
              <w:rPr>
                <w:lang w:eastAsia="x-none"/>
              </w:rPr>
              <w:t>45.7</w:t>
            </w:r>
          </w:p>
        </w:tc>
        <w:tc>
          <w:tcPr>
            <w:tcW w:w="978" w:type="dxa"/>
            <w:vAlign w:val="center"/>
          </w:tcPr>
          <w:p w:rsidR="006343DB" w:rsidRDefault="004267DB" w:rsidP="006343DB">
            <w:pPr>
              <w:jc w:val="center"/>
              <w:rPr>
                <w:i/>
                <w:lang w:eastAsia="x-none"/>
              </w:rPr>
            </w:pPr>
            <w:r>
              <w:rPr>
                <w:i/>
                <w:lang w:eastAsia="x-none"/>
              </w:rPr>
              <w:t>1.6</w:t>
            </w:r>
          </w:p>
        </w:tc>
        <w:tc>
          <w:tcPr>
            <w:tcW w:w="978" w:type="dxa"/>
            <w:vAlign w:val="center"/>
          </w:tcPr>
          <w:p w:rsidR="006343DB" w:rsidRDefault="004267DB" w:rsidP="006343DB">
            <w:pPr>
              <w:jc w:val="center"/>
              <w:rPr>
                <w:i/>
                <w:lang w:eastAsia="x-none"/>
              </w:rPr>
            </w:pPr>
            <w:r>
              <w:rPr>
                <w:i/>
                <w:lang w:eastAsia="x-none"/>
              </w:rPr>
              <w:t>1.6</w:t>
            </w:r>
          </w:p>
        </w:tc>
        <w:tc>
          <w:tcPr>
            <w:tcW w:w="978" w:type="dxa"/>
            <w:vAlign w:val="center"/>
          </w:tcPr>
          <w:p w:rsidR="006343DB" w:rsidRDefault="004267DB" w:rsidP="006343DB">
            <w:pPr>
              <w:jc w:val="center"/>
              <w:rPr>
                <w:i/>
                <w:lang w:eastAsia="x-none"/>
              </w:rPr>
            </w:pPr>
            <w:r>
              <w:rPr>
                <w:i/>
                <w:lang w:eastAsia="x-none"/>
              </w:rPr>
              <w:t>0.38</w:t>
            </w:r>
          </w:p>
        </w:tc>
        <w:tc>
          <w:tcPr>
            <w:tcW w:w="978" w:type="dxa"/>
            <w:vAlign w:val="center"/>
          </w:tcPr>
          <w:p w:rsidR="006343DB" w:rsidRDefault="003C6C4A" w:rsidP="006343DB">
            <w:pPr>
              <w:jc w:val="center"/>
              <w:rPr>
                <w:i/>
                <w:lang w:eastAsia="x-none"/>
              </w:rPr>
            </w:pPr>
            <w:r>
              <w:rPr>
                <w:i/>
                <w:lang w:eastAsia="x-none"/>
              </w:rPr>
              <w:t>2.6</w:t>
            </w:r>
          </w:p>
        </w:tc>
      </w:tr>
      <w:tr w:rsidR="009E6FC8" w:rsidTr="004A141F">
        <w:trPr>
          <w:jc w:val="center"/>
        </w:trPr>
        <w:tc>
          <w:tcPr>
            <w:tcW w:w="1303" w:type="dxa"/>
            <w:vAlign w:val="center"/>
          </w:tcPr>
          <w:p w:rsidR="009E6FC8" w:rsidRPr="00A02FE8" w:rsidRDefault="009E6FC8" w:rsidP="006343DB">
            <w:pPr>
              <w:jc w:val="center"/>
              <w:rPr>
                <w:i/>
                <w:lang w:eastAsia="x-none"/>
              </w:rPr>
            </w:pPr>
            <w:r w:rsidRPr="00A02FE8">
              <w:rPr>
                <w:i/>
                <w:lang w:eastAsia="x-none"/>
              </w:rPr>
              <w:t>Shape</w:t>
            </w:r>
          </w:p>
        </w:tc>
        <w:tc>
          <w:tcPr>
            <w:tcW w:w="978" w:type="dxa"/>
            <w:vAlign w:val="center"/>
          </w:tcPr>
          <w:p w:rsidR="009E6FC8" w:rsidRDefault="003D7746" w:rsidP="006343DB">
            <w:pPr>
              <w:jc w:val="center"/>
              <w:rPr>
                <w:lang w:eastAsia="x-none"/>
              </w:rPr>
            </w:pPr>
            <w:r>
              <w:rPr>
                <w:lang w:eastAsia="x-none"/>
              </w:rPr>
              <w:t>45.7</w:t>
            </w:r>
          </w:p>
        </w:tc>
        <w:tc>
          <w:tcPr>
            <w:tcW w:w="978" w:type="dxa"/>
            <w:vAlign w:val="center"/>
          </w:tcPr>
          <w:p w:rsidR="009E6FC8" w:rsidRDefault="000C67A0" w:rsidP="000C67A0">
            <w:pPr>
              <w:jc w:val="center"/>
              <w:rPr>
                <w:lang w:eastAsia="x-none"/>
              </w:rPr>
            </w:pPr>
            <w:r w:rsidRPr="00974988">
              <w:rPr>
                <w:color w:val="00B050"/>
                <w:lang w:eastAsia="x-none"/>
              </w:rPr>
              <w:t>0.68</w:t>
            </w:r>
          </w:p>
        </w:tc>
        <w:tc>
          <w:tcPr>
            <w:tcW w:w="978" w:type="dxa"/>
            <w:vAlign w:val="center"/>
          </w:tcPr>
          <w:p w:rsidR="009E6FC8" w:rsidRDefault="000C67A0" w:rsidP="006343DB">
            <w:pPr>
              <w:jc w:val="center"/>
              <w:rPr>
                <w:lang w:eastAsia="x-none"/>
              </w:rPr>
            </w:pPr>
            <w:r>
              <w:rPr>
                <w:lang w:eastAsia="x-none"/>
              </w:rPr>
              <w:t>1.7</w:t>
            </w:r>
          </w:p>
        </w:tc>
        <w:tc>
          <w:tcPr>
            <w:tcW w:w="978" w:type="dxa"/>
            <w:vAlign w:val="center"/>
          </w:tcPr>
          <w:p w:rsidR="009E6FC8" w:rsidRDefault="000C67A0" w:rsidP="006343DB">
            <w:pPr>
              <w:jc w:val="center"/>
              <w:rPr>
                <w:lang w:eastAsia="x-none"/>
              </w:rPr>
            </w:pPr>
            <w:r>
              <w:rPr>
                <w:lang w:eastAsia="x-none"/>
              </w:rPr>
              <w:t>0.41</w:t>
            </w:r>
          </w:p>
        </w:tc>
        <w:tc>
          <w:tcPr>
            <w:tcW w:w="978" w:type="dxa"/>
            <w:vAlign w:val="center"/>
          </w:tcPr>
          <w:p w:rsidR="009E6FC8" w:rsidRDefault="000C67A0" w:rsidP="006343DB">
            <w:pPr>
              <w:jc w:val="center"/>
              <w:rPr>
                <w:lang w:eastAsia="x-none"/>
              </w:rPr>
            </w:pPr>
            <w:r>
              <w:rPr>
                <w:lang w:eastAsia="x-none"/>
              </w:rPr>
              <w:t>1.9</w:t>
            </w:r>
          </w:p>
        </w:tc>
      </w:tr>
      <w:tr w:rsidR="009E6FC8" w:rsidTr="004A141F">
        <w:trPr>
          <w:jc w:val="center"/>
        </w:trPr>
        <w:tc>
          <w:tcPr>
            <w:tcW w:w="1303" w:type="dxa"/>
            <w:vAlign w:val="center"/>
          </w:tcPr>
          <w:p w:rsidR="009E6FC8" w:rsidRPr="00A02FE8" w:rsidRDefault="009E6FC8" w:rsidP="006343DB">
            <w:pPr>
              <w:jc w:val="center"/>
              <w:rPr>
                <w:lang w:eastAsia="x-none"/>
              </w:rPr>
            </w:pPr>
            <w:r>
              <w:rPr>
                <w:i/>
                <w:lang w:eastAsia="x-none"/>
              </w:rPr>
              <w:t>Free size</w:t>
            </w:r>
          </w:p>
        </w:tc>
        <w:tc>
          <w:tcPr>
            <w:tcW w:w="978" w:type="dxa"/>
            <w:vAlign w:val="center"/>
          </w:tcPr>
          <w:p w:rsidR="009E6FC8" w:rsidRDefault="00F02CE7" w:rsidP="006343DB">
            <w:pPr>
              <w:jc w:val="center"/>
              <w:rPr>
                <w:lang w:eastAsia="x-none"/>
              </w:rPr>
            </w:pPr>
            <w:r>
              <w:rPr>
                <w:lang w:eastAsia="x-none"/>
              </w:rPr>
              <w:t>49.2</w:t>
            </w:r>
          </w:p>
        </w:tc>
        <w:tc>
          <w:tcPr>
            <w:tcW w:w="978" w:type="dxa"/>
            <w:vAlign w:val="center"/>
          </w:tcPr>
          <w:p w:rsidR="009E6FC8" w:rsidRDefault="000C67A0" w:rsidP="006343DB">
            <w:pPr>
              <w:jc w:val="center"/>
              <w:rPr>
                <w:lang w:eastAsia="x-none"/>
              </w:rPr>
            </w:pPr>
            <w:r>
              <w:rPr>
                <w:lang w:eastAsia="x-none"/>
              </w:rPr>
              <w:t>1.0</w:t>
            </w:r>
          </w:p>
        </w:tc>
        <w:tc>
          <w:tcPr>
            <w:tcW w:w="978" w:type="dxa"/>
            <w:vAlign w:val="center"/>
          </w:tcPr>
          <w:p w:rsidR="009E6FC8" w:rsidRPr="00974988" w:rsidRDefault="00205011" w:rsidP="006343DB">
            <w:pPr>
              <w:jc w:val="center"/>
              <w:rPr>
                <w:color w:val="00B050"/>
                <w:lang w:eastAsia="x-none"/>
              </w:rPr>
            </w:pPr>
            <w:r w:rsidRPr="00974988">
              <w:rPr>
                <w:color w:val="00B050"/>
                <w:lang w:eastAsia="x-none"/>
              </w:rPr>
              <w:t>1.2</w:t>
            </w:r>
          </w:p>
        </w:tc>
        <w:tc>
          <w:tcPr>
            <w:tcW w:w="978" w:type="dxa"/>
            <w:vAlign w:val="center"/>
          </w:tcPr>
          <w:p w:rsidR="009E6FC8" w:rsidRPr="00974988" w:rsidRDefault="00205011" w:rsidP="006343DB">
            <w:pPr>
              <w:jc w:val="center"/>
              <w:rPr>
                <w:color w:val="00B050"/>
                <w:lang w:eastAsia="x-none"/>
              </w:rPr>
            </w:pPr>
            <w:r w:rsidRPr="00974988">
              <w:rPr>
                <w:color w:val="00B050"/>
                <w:lang w:eastAsia="x-none"/>
              </w:rPr>
              <w:t>0.39</w:t>
            </w:r>
          </w:p>
        </w:tc>
        <w:tc>
          <w:tcPr>
            <w:tcW w:w="978" w:type="dxa"/>
            <w:vAlign w:val="center"/>
          </w:tcPr>
          <w:p w:rsidR="009E6FC8" w:rsidRPr="00974988" w:rsidRDefault="000C67A0" w:rsidP="00846588">
            <w:pPr>
              <w:keepNext/>
              <w:jc w:val="center"/>
              <w:rPr>
                <w:color w:val="00B050"/>
                <w:lang w:eastAsia="x-none"/>
              </w:rPr>
            </w:pPr>
            <w:r w:rsidRPr="00974988">
              <w:rPr>
                <w:color w:val="00B050"/>
                <w:lang w:eastAsia="x-none"/>
              </w:rPr>
              <w:t>1.6</w:t>
            </w:r>
          </w:p>
        </w:tc>
      </w:tr>
    </w:tbl>
    <w:p w:rsidR="00846588" w:rsidRPr="00846588" w:rsidRDefault="00846588">
      <w:pPr>
        <w:pStyle w:val="Lgende"/>
        <w:rPr>
          <w:lang w:val="fr-FR"/>
        </w:rPr>
      </w:pPr>
      <w:bookmarkStart w:id="584" w:name="_Ref425412454"/>
      <w:bookmarkStart w:id="585" w:name="_Toc425429875"/>
      <w:r>
        <w:t xml:space="preserve">Tableau </w:t>
      </w:r>
      <w:r w:rsidR="00910827">
        <w:fldChar w:fldCharType="begin"/>
      </w:r>
      <w:r w:rsidR="00910827">
        <w:instrText xml:space="preserve"> SEQ Tableau \* ARABIC </w:instrText>
      </w:r>
      <w:r w:rsidR="00910827">
        <w:fldChar w:fldCharType="separate"/>
      </w:r>
      <w:r>
        <w:rPr>
          <w:noProof/>
        </w:rPr>
        <w:t>21</w:t>
      </w:r>
      <w:r w:rsidR="00910827">
        <w:rPr>
          <w:noProof/>
        </w:rPr>
        <w:fldChar w:fldCharType="end"/>
      </w:r>
      <w:bookmarkEnd w:id="584"/>
      <w:r>
        <w:rPr>
          <w:lang w:val="fr-FR"/>
        </w:rPr>
        <w:t xml:space="preserve"> – Principaux résultats comparatifs des trois modèles du renfort</w:t>
      </w:r>
      <w:bookmarkEnd w:id="585"/>
    </w:p>
    <w:p w:rsidR="00AB7891" w:rsidRPr="00AB7891" w:rsidRDefault="00904AC1" w:rsidP="00AB7891">
      <w:pPr>
        <w:rPr>
          <w:lang w:eastAsia="x-none"/>
        </w:rPr>
      </w:pPr>
      <w:r>
        <w:rPr>
          <w:lang w:eastAsia="x-none"/>
        </w:rPr>
        <w:t xml:space="preserve"> </w:t>
      </w:r>
    </w:p>
    <w:p w:rsidR="006C69D2" w:rsidRDefault="00A95BB3" w:rsidP="006C69D2">
      <w:commentRangeStart w:id="586"/>
      <w:r>
        <w:t xml:space="preserve">Le </w:t>
      </w:r>
      <w:r w:rsidR="002E6B43">
        <w:t xml:space="preserve">travail d’optimisation et la réponse ayant été rapides, moins de deux jours, le </w:t>
      </w:r>
      <w:r>
        <w:t>dernier modèle conçu a donc été validé et retenu afin d’être présenté au client</w:t>
      </w:r>
      <w:r w:rsidR="008D0408">
        <w:t>.</w:t>
      </w:r>
      <w:r>
        <w:t xml:space="preserve"> </w:t>
      </w:r>
      <w:commentRangeEnd w:id="586"/>
      <w:r w:rsidR="004C7C41">
        <w:rPr>
          <w:rStyle w:val="Marquedecommentaire"/>
          <w:lang w:val="x-none"/>
        </w:rPr>
        <w:commentReference w:id="586"/>
      </w:r>
    </w:p>
    <w:p w:rsidR="00342496" w:rsidRDefault="00342496" w:rsidP="006C69D2"/>
    <w:p w:rsidR="00342496" w:rsidRDefault="00342496" w:rsidP="00342496">
      <w:pPr>
        <w:pStyle w:val="Titre2"/>
        <w:rPr>
          <w:lang w:val="fr-FR"/>
        </w:rPr>
      </w:pPr>
      <w:bookmarkStart w:id="587" w:name="_Toc425430001"/>
      <w:r>
        <w:rPr>
          <w:lang w:val="fr-FR"/>
        </w:rPr>
        <w:t>Conclusion</w:t>
      </w:r>
      <w:bookmarkEnd w:id="587"/>
    </w:p>
    <w:p w:rsidR="00BF5D5A" w:rsidRPr="00340362" w:rsidRDefault="00340362" w:rsidP="006C69D2">
      <w:r>
        <w:t xml:space="preserve">Cette étude a permis </w:t>
      </w:r>
      <w:del w:id="588" w:author="Theo CHABASSIER" w:date="2015-07-23T17:03:00Z">
        <w:r w:rsidDel="004C7C41">
          <w:delText xml:space="preserve">en </w:delText>
        </w:r>
      </w:del>
      <w:ins w:id="589" w:author="Theo CHABASSIER" w:date="2015-07-23T17:03:00Z">
        <w:r w:rsidR="004C7C41">
          <w:t xml:space="preserve">de </w:t>
        </w:r>
      </w:ins>
      <w:r>
        <w:t xml:space="preserve">mettre en avant un outil d’optimisation propre à OptiStruct, et qui est l’optimisation de forme par </w:t>
      </w:r>
      <w:proofErr w:type="spellStart"/>
      <w:r>
        <w:rPr>
          <w:i/>
        </w:rPr>
        <w:t>mesh</w:t>
      </w:r>
      <w:proofErr w:type="spellEnd"/>
      <w:r>
        <w:rPr>
          <w:i/>
        </w:rPr>
        <w:t xml:space="preserve"> </w:t>
      </w:r>
      <w:proofErr w:type="spellStart"/>
      <w:r>
        <w:rPr>
          <w:i/>
        </w:rPr>
        <w:t>morphism</w:t>
      </w:r>
      <w:proofErr w:type="spellEnd"/>
      <w:del w:id="590" w:author="Alexandre ROSCHEWITZ" w:date="2015-07-28T15:29:00Z">
        <w:r w:rsidDel="00AB55F2">
          <w:rPr>
            <w:i/>
          </w:rPr>
          <w:delText>e</w:delText>
        </w:r>
      </w:del>
      <w:r w:rsidR="008849A5">
        <w:t xml:space="preserve">. Bien que très utile, </w:t>
      </w:r>
      <w:commentRangeStart w:id="591"/>
      <w:r w:rsidR="008849A5">
        <w:t xml:space="preserve">il s’est avéré être la preuve que pour rigidifier une structure, </w:t>
      </w:r>
      <w:commentRangeEnd w:id="591"/>
      <w:r w:rsidR="004C7C41">
        <w:rPr>
          <w:rStyle w:val="Marquedecommentaire"/>
          <w:lang w:val="x-none"/>
        </w:rPr>
        <w:commentReference w:id="591"/>
      </w:r>
      <w:r w:rsidR="008849A5">
        <w:t xml:space="preserve">le nombre de raidisseurs n’est pas </w:t>
      </w:r>
      <w:r w:rsidR="00BF5D5A">
        <w:t>le plus important, mais ce sont leurs positions et/ou inclinaisons qui le sont.</w:t>
      </w:r>
    </w:p>
    <w:p w:rsidR="00A66EC8" w:rsidRDefault="00A66EC8" w:rsidP="006C69D2"/>
    <w:p w:rsidR="001D5617" w:rsidRDefault="001D5617" w:rsidP="006C69D2">
      <w:r>
        <w:t xml:space="preserve">En effet, grâce à une optimisation paramétrique qui a permis de mettre en évidence les zones qui sont à renforcer, il a été possible d’aboutir à une structure plus rigide avec moins de raidisseurs, mais mieux </w:t>
      </w:r>
      <w:r w:rsidR="009D357C">
        <w:t>positionnés</w:t>
      </w:r>
      <w:r>
        <w:t>.</w:t>
      </w:r>
    </w:p>
    <w:p w:rsidR="00D53D1B" w:rsidRDefault="00D53D1B" w:rsidP="006C69D2"/>
    <w:p w:rsidR="00D53D1B" w:rsidRDefault="006525D9" w:rsidP="006C69D2">
      <w:r>
        <w:t xml:space="preserve">Le résultat final est que le renfort n’est alourdi que de </w:t>
      </w:r>
      <w:r w:rsidRPr="00FC7D60">
        <w:rPr>
          <w:b/>
        </w:rPr>
        <w:t xml:space="preserve">3.5 </w:t>
      </w:r>
      <w:r w:rsidR="00FC7D60" w:rsidRPr="00FC7D60">
        <w:rPr>
          <w:b/>
        </w:rPr>
        <w:t>kg</w:t>
      </w:r>
      <w:r w:rsidR="00FC7D60">
        <w:t>, mais a une meilleure</w:t>
      </w:r>
      <w:r w:rsidR="00C30D8C">
        <w:t xml:space="preserve"> tenue aux chargements imposés, ce qui se traduit par les zones plastiques considérablement réduites et plus localisées.</w:t>
      </w:r>
    </w:p>
    <w:p w:rsidR="00BE39E1" w:rsidRDefault="00BE39E1" w:rsidP="006C69D2"/>
    <w:p w:rsidR="008E424F" w:rsidRDefault="00BE39E1" w:rsidP="006C69D2">
      <w:pPr>
        <w:rPr>
          <w:lang w:eastAsia="x-none"/>
        </w:rPr>
      </w:pPr>
      <w:r>
        <w:rPr>
          <w:lang w:eastAsia="x-none"/>
        </w:rPr>
        <w:t xml:space="preserve">Cette étude a permis de présenter le travail réalisé en optimisation paramétrique et de forme. Ce sont deux outils </w:t>
      </w:r>
      <w:r w:rsidR="00270899">
        <w:rPr>
          <w:lang w:eastAsia="x-none"/>
        </w:rPr>
        <w:t>bien utiles, surtout lorsque les structures analysées sont en plaques minces</w:t>
      </w:r>
      <w:r w:rsidR="001A7443">
        <w:rPr>
          <w:lang w:eastAsia="x-none"/>
        </w:rPr>
        <w:t>, ce q</w:t>
      </w:r>
      <w:r w:rsidR="005A6E2D">
        <w:rPr>
          <w:lang w:eastAsia="x-none"/>
        </w:rPr>
        <w:t>ui rend les calculs très rapides.</w:t>
      </w:r>
      <w:r w:rsidR="00424823">
        <w:rPr>
          <w:lang w:eastAsia="x-none"/>
        </w:rPr>
        <w:t xml:space="preserve"> Mais surtout, cela a permis de mettre en avant l’outil d’optimisation grâce à du </w:t>
      </w:r>
      <w:proofErr w:type="spellStart"/>
      <w:r w:rsidR="00424823">
        <w:rPr>
          <w:i/>
          <w:lang w:eastAsia="x-none"/>
        </w:rPr>
        <w:t>mesh</w:t>
      </w:r>
      <w:proofErr w:type="spellEnd"/>
      <w:r w:rsidR="00424823">
        <w:rPr>
          <w:i/>
          <w:lang w:eastAsia="x-none"/>
        </w:rPr>
        <w:t xml:space="preserve"> morphing</w:t>
      </w:r>
      <w:r w:rsidR="00424823">
        <w:rPr>
          <w:lang w:eastAsia="x-none"/>
        </w:rPr>
        <w:t xml:space="preserve"> que détient OptiStruct, et dont on peut imaginer l’utilité dans divers cas d’optimisation.</w:t>
      </w:r>
    </w:p>
    <w:p w:rsidR="00192398" w:rsidRPr="00FC7D60" w:rsidRDefault="00192398" w:rsidP="00192398">
      <w:pPr>
        <w:pStyle w:val="Titre1"/>
      </w:pPr>
      <w:bookmarkStart w:id="592" w:name="_Toc425430002"/>
      <w:r>
        <w:rPr>
          <w:lang w:val="fr-FR"/>
        </w:rPr>
        <w:t>CONCLUSION</w:t>
      </w:r>
      <w:bookmarkEnd w:id="592"/>
    </w:p>
    <w:p w:rsidR="00DC3ED6" w:rsidRDefault="00CA0A0C" w:rsidP="006C69D2">
      <w:r>
        <w:t xml:space="preserve">Dans le cadre de ce stage au sein de l’équipe de calcul de structures, plusieurs aspects de la discipline ont été abordés, en plus des questions d’optimisation qu’il a fallu traiter. </w:t>
      </w:r>
      <w:r w:rsidR="00CC675E">
        <w:t>En effet, en amont du travail d’optimisation, il faut connaître les préceptes de la modélisation, du calcul et de l’interprétation des résultats.</w:t>
      </w:r>
    </w:p>
    <w:p w:rsidR="00603BEB" w:rsidRDefault="00603BEB" w:rsidP="006C69D2"/>
    <w:p w:rsidR="00603BEB" w:rsidRDefault="00603BEB" w:rsidP="006C69D2">
      <w:r>
        <w:t>Dès mon arrivée au sein de l’équipe, j’ai très vite tissé de</w:t>
      </w:r>
      <w:r w:rsidR="00B24182">
        <w:t xml:space="preserve"> bons</w:t>
      </w:r>
      <w:r>
        <w:t xml:space="preserve"> liens avec ses membres. Ces derniers </w:t>
      </w:r>
      <w:r w:rsidR="00DD068B">
        <w:t>s</w:t>
      </w:r>
      <w:r>
        <w:t xml:space="preserve">e sont montrés présents et bons professeurs. </w:t>
      </w:r>
      <w:r w:rsidR="00DD068B">
        <w:t>De ce fait, j’ai acquis les bonnes bases pour entamer le stage et le travail de cal</w:t>
      </w:r>
      <w:r w:rsidR="00E53A6C">
        <w:t>c</w:t>
      </w:r>
      <w:r w:rsidR="00DD068B">
        <w:t>ul.</w:t>
      </w:r>
    </w:p>
    <w:p w:rsidR="00E53A6C" w:rsidRDefault="00E53A6C" w:rsidP="006C69D2"/>
    <w:p w:rsidR="000E000E" w:rsidRDefault="008D744D" w:rsidP="006C69D2">
      <w:r>
        <w:t>Durant les</w:t>
      </w:r>
      <w:r w:rsidR="00AF0374">
        <w:t xml:space="preserve"> six</w:t>
      </w:r>
      <w:r>
        <w:t xml:space="preserve"> </w:t>
      </w:r>
      <w:proofErr w:type="spellStart"/>
      <w:r>
        <w:t>mois</w:t>
      </w:r>
      <w:proofErr w:type="spellEnd"/>
      <w:r>
        <w:t xml:space="preserve"> p</w:t>
      </w:r>
      <w:r w:rsidR="00694850">
        <w:t xml:space="preserve">assés à </w:t>
      </w:r>
      <w:del w:id="593" w:author="Alexandre ROSCHEWITZ" w:date="2015-07-28T15:31:00Z">
        <w:r w:rsidR="00694850" w:rsidDel="00AB55F2">
          <w:delText>Ingeliance</w:delText>
        </w:r>
      </w:del>
      <w:ins w:id="594" w:author="Alexandre ROSCHEWITZ" w:date="2015-07-28T15:31:00Z">
        <w:r w:rsidR="00AB55F2">
          <w:t>Ingéliance</w:t>
        </w:r>
      </w:ins>
      <w:r w:rsidR="00694850">
        <w:t xml:space="preserve"> Technologies, j’ai eu l’occasion de ne travailler que sur des problématiques industrielles.</w:t>
      </w:r>
      <w:r w:rsidR="00196E36">
        <w:t xml:space="preserve"> Le premier cas d’étude du volant moteur n’était qu’un simple cas d’entrainement pour la prise en main des outils de conception et de calculs à disposition. Mais le travail effectué ayant abouti à des résultats dépassant </w:t>
      </w:r>
      <w:r w:rsidR="009D7997">
        <w:t>les espérances, il a été décidé</w:t>
      </w:r>
      <w:r w:rsidR="00196E36">
        <w:t xml:space="preserve"> de </w:t>
      </w:r>
      <w:r w:rsidR="009D7997">
        <w:t>soumettre</w:t>
      </w:r>
      <w:r w:rsidR="00196E36">
        <w:t xml:space="preserve"> le</w:t>
      </w:r>
      <w:r w:rsidR="002D5702">
        <w:t>s</w:t>
      </w:r>
      <w:r w:rsidR="00196E36">
        <w:t xml:space="preserve"> </w:t>
      </w:r>
      <w:r w:rsidR="002D5702">
        <w:t xml:space="preserve">nouveaux </w:t>
      </w:r>
      <w:r w:rsidR="00196E36">
        <w:t>modèle</w:t>
      </w:r>
      <w:r w:rsidR="002D5702">
        <w:t>s</w:t>
      </w:r>
      <w:r w:rsidR="00196E36">
        <w:t xml:space="preserve"> au client</w:t>
      </w:r>
      <w:r w:rsidR="009D7997">
        <w:t xml:space="preserve"> </w:t>
      </w:r>
      <w:del w:id="595" w:author="Alexandre ROSCHEWITZ" w:date="2015-07-28T15:31:00Z">
        <w:r w:rsidR="002D5702" w:rsidDel="00AB55F2">
          <w:delText>pour une possible continuation du projet entamé avec l’agence</w:delText>
        </w:r>
      </w:del>
      <w:ins w:id="596" w:author="Alexandre ROSCHEWITZ" w:date="2015-07-28T15:31:00Z">
        <w:r w:rsidR="00AB55F2">
          <w:t>afin d’envisager l’optimisation lors d’une prochaine collaboration</w:t>
        </w:r>
      </w:ins>
      <w:r w:rsidR="002D5702">
        <w:t>.</w:t>
      </w:r>
      <w:r w:rsidR="00F14BEA">
        <w:t xml:space="preserve"> </w:t>
      </w:r>
    </w:p>
    <w:p w:rsidR="00852C89" w:rsidRDefault="00852C89" w:rsidP="006C69D2"/>
    <w:p w:rsidR="00852C89" w:rsidRDefault="00D43AA4" w:rsidP="006C69D2">
      <w:r>
        <w:t xml:space="preserve">Le deuxième cas </w:t>
      </w:r>
      <w:r w:rsidR="00190CCD">
        <w:t>d’étude</w:t>
      </w:r>
      <w:r>
        <w:t xml:space="preserve"> que j’ai </w:t>
      </w:r>
      <w:r w:rsidR="00190CCD">
        <w:t>réalisé</w:t>
      </w:r>
      <w:r w:rsidR="00A16F68">
        <w:t>, celui de la sellette,</w:t>
      </w:r>
      <w:r>
        <w:t xml:space="preserve"> a nécessité une étroite collaboration avec l’ingénieur en charge du projet</w:t>
      </w:r>
      <w:r w:rsidR="00A16F68">
        <w:t xml:space="preserve"> avec qui j’échangeais régulièrement afin de valider mes propositions.</w:t>
      </w:r>
      <w:r w:rsidR="009B7F41">
        <w:t xml:space="preserve"> A ce niveau de mon stage, l’importance de la clarté et de la consistance d’un cahier des charges m’a alors paru comme étant un point essentiel pour mener à bien un projet, </w:t>
      </w:r>
      <w:del w:id="597" w:author="Alexandre ROSCHEWITZ" w:date="2015-07-28T15:32:00Z">
        <w:r w:rsidR="009B7F41" w:rsidDel="00AB55F2">
          <w:delText xml:space="preserve">tel </w:delText>
        </w:r>
      </w:del>
      <w:ins w:id="598" w:author="Alexandre ROSCHEWITZ" w:date="2015-07-28T15:32:00Z">
        <w:r w:rsidR="00AB55F2">
          <w:t xml:space="preserve">quel </w:t>
        </w:r>
      </w:ins>
      <w:r w:rsidR="009B7F41">
        <w:t>qu’il soit.</w:t>
      </w:r>
      <w:r w:rsidR="00736225">
        <w:t xml:space="preserve"> En effet,</w:t>
      </w:r>
      <w:r w:rsidR="0043232B">
        <w:t xml:space="preserve"> les mésententes sur les contraintes que le modèle final doit respecter peuvent engendrer des détours et retards inutiles. D’où l’importance des échanges avec les diverses équipes liées au projet d’étude.</w:t>
      </w:r>
      <w:r w:rsidR="00852C89">
        <w:t xml:space="preserve"> </w:t>
      </w:r>
      <w:r w:rsidR="006547F9">
        <w:t xml:space="preserve">Ce qui a par ailleurs </w:t>
      </w:r>
      <w:del w:id="599" w:author="Alexandre ROSCHEWITZ" w:date="2015-07-28T15:32:00Z">
        <w:r w:rsidR="006547F9" w:rsidDel="00AB55F2">
          <w:delText>permi</w:delText>
        </w:r>
        <w:r w:rsidR="00396905" w:rsidDel="00AB55F2">
          <w:delText>s</w:delText>
        </w:r>
      </w:del>
      <w:ins w:id="600" w:author="Alexandre ROSCHEWITZ" w:date="2015-07-28T15:32:00Z">
        <w:r w:rsidR="00AB55F2">
          <w:t>permit</w:t>
        </w:r>
      </w:ins>
      <w:r w:rsidR="00D969A4">
        <w:t xml:space="preserve"> une reconception de la sellette avec l’aide du fondeur. </w:t>
      </w:r>
      <w:r w:rsidR="00852C89">
        <w:t xml:space="preserve">Ce cas s’est aussi soldé par une réussite, </w:t>
      </w:r>
      <w:del w:id="601" w:author="Alexandre ROSCHEWITZ" w:date="2015-07-28T15:32:00Z">
        <w:r w:rsidR="00852C89" w:rsidDel="00AB55F2">
          <w:delText xml:space="preserve">tant </w:delText>
        </w:r>
      </w:del>
      <w:ins w:id="602" w:author="Alexandre ROSCHEWITZ" w:date="2015-07-28T15:32:00Z">
        <w:r w:rsidR="00AB55F2">
          <w:t xml:space="preserve">car </w:t>
        </w:r>
      </w:ins>
      <w:r w:rsidR="00852C89">
        <w:t>la sellette re</w:t>
      </w:r>
      <w:r w:rsidR="00AA16C6">
        <w:t>mplissait les critères imposés.</w:t>
      </w:r>
    </w:p>
    <w:p w:rsidR="00852C89" w:rsidRDefault="00852C89" w:rsidP="006C69D2"/>
    <w:p w:rsidR="00540517" w:rsidRDefault="00540517" w:rsidP="006C69D2">
      <w:r>
        <w:t xml:space="preserve">A ce stade, les optimisations ont </w:t>
      </w:r>
      <w:r w:rsidR="00C7187F">
        <w:t xml:space="preserve">été </w:t>
      </w:r>
      <w:commentRangeStart w:id="603"/>
      <w:r w:rsidR="00C7187F">
        <w:t xml:space="preserve">performées </w:t>
      </w:r>
      <w:commentRangeEnd w:id="603"/>
      <w:r w:rsidR="00AB55F2">
        <w:rPr>
          <w:rStyle w:val="Marquedecommentaire"/>
          <w:lang w:val="x-none"/>
        </w:rPr>
        <w:commentReference w:id="603"/>
      </w:r>
      <w:r w:rsidR="00912072">
        <w:t xml:space="preserve">dans l’optique de la réalisation d’un </w:t>
      </w:r>
      <w:r w:rsidR="00912072">
        <w:rPr>
          <w:i/>
        </w:rPr>
        <w:t>benchmark</w:t>
      </w:r>
      <w:r w:rsidR="00C7187F">
        <w:t xml:space="preserve"> OptiStruct et Tosca Structure.</w:t>
      </w:r>
      <w:r w:rsidR="00500AC7">
        <w:t xml:space="preserve"> Si pour le cas du volant moteur aucun des deux solveurs ne s’est démarqué</w:t>
      </w:r>
      <w:r w:rsidR="002260E9">
        <w:t xml:space="preserve"> tant ils ont tous deux convergé vers des modèles valides</w:t>
      </w:r>
      <w:ins w:id="604" w:author="Alexandre ROSCHEWITZ" w:date="2015-07-28T15:33:00Z">
        <w:r w:rsidR="00AB55F2">
          <w:t xml:space="preserve"> (mais pas identiques)</w:t>
        </w:r>
      </w:ins>
      <w:r w:rsidR="002260E9">
        <w:t>, en des temps et à des vitesses similaires, il n’en était pas de même pour la sellette.</w:t>
      </w:r>
      <w:r w:rsidR="00782DE6">
        <w:t xml:space="preserve"> La forme proposée par OptiStruct, comparée à celle de son concurrent, est de meilleure qualité, étant plus rigide et moins lourde. </w:t>
      </w:r>
      <w:r w:rsidR="00ED2C23">
        <w:t xml:space="preserve">Mais ce qui a tranché, ce furent les temps de calcul. En effet, OptiStruct </w:t>
      </w:r>
      <w:del w:id="605" w:author="Alexandre ROSCHEWITZ" w:date="2015-07-28T15:34:00Z">
        <w:r w:rsidR="00ED2C23" w:rsidDel="00AB55F2">
          <w:delText>a su tirer son épingle du jeu en calculant beaucoup plus vite</w:delText>
        </w:r>
      </w:del>
      <w:ins w:id="606" w:author="Alexandre ROSCHEWITZ" w:date="2015-07-28T15:34:00Z">
        <w:r w:rsidR="00AB55F2">
          <w:t>calcule ses optimisations nettement plus rapidement</w:t>
        </w:r>
      </w:ins>
      <w:r w:rsidR="00ED2C23">
        <w:t>.</w:t>
      </w:r>
      <w:r w:rsidR="00742CCB">
        <w:t xml:space="preserve"> A cela s’ajoutent les algorithmes d’optimisation qui semblent plus robustes et mieux formulés sur OptiStruct que sur Tosca Structure. Ce dernier ayant eu des difficultés à résoudre des problèmes de type </w:t>
      </w:r>
      <w:ins w:id="607" w:author="Alexandre ROSCHEWITZ" w:date="2015-07-28T15:34:00Z">
        <w:r w:rsidR="00AB55F2">
          <w:t>« </w:t>
        </w:r>
      </w:ins>
      <w:del w:id="608" w:author="Alexandre ROSCHEWITZ" w:date="2015-07-28T15:34:00Z">
        <w:r w:rsidR="00742CCB" w:rsidDel="00AB55F2">
          <w:delText>‘</w:delText>
        </w:r>
      </w:del>
      <w:r w:rsidR="00742CCB">
        <w:t>maximiser la raideur</w:t>
      </w:r>
      <w:del w:id="609" w:author="Alexandre ROSCHEWITZ" w:date="2015-07-28T15:34:00Z">
        <w:r w:rsidR="00742CCB" w:rsidDel="00AB55F2">
          <w:delText>’</w:delText>
        </w:r>
      </w:del>
      <w:ins w:id="610" w:author="Alexandre ROSCHEWITZ" w:date="2015-07-28T15:34:00Z">
        <w:r w:rsidR="00AB55F2">
          <w:t> »</w:t>
        </w:r>
      </w:ins>
      <w:r w:rsidR="000D1DC5">
        <w:t xml:space="preserve"> ou </w:t>
      </w:r>
      <w:ins w:id="611" w:author="Alexandre ROSCHEWITZ" w:date="2015-07-28T15:34:00Z">
        <w:r w:rsidR="00AB55F2">
          <w:t>« </w:t>
        </w:r>
      </w:ins>
      <w:del w:id="612" w:author="Alexandre ROSCHEWITZ" w:date="2015-07-28T15:34:00Z">
        <w:r w:rsidR="000D1DC5" w:rsidDel="00AB55F2">
          <w:delText>‘</w:delText>
        </w:r>
      </w:del>
      <w:r w:rsidR="000D1DC5">
        <w:t>minimiser la masse</w:t>
      </w:r>
      <w:del w:id="613" w:author="Alexandre ROSCHEWITZ" w:date="2015-07-28T15:34:00Z">
        <w:r w:rsidR="000D1DC5" w:rsidDel="00AB55F2">
          <w:delText>’</w:delText>
        </w:r>
      </w:del>
      <w:ins w:id="614" w:author="Alexandre ROSCHEWITZ" w:date="2015-07-28T15:34:00Z">
        <w:r w:rsidR="00AB55F2">
          <w:t> »</w:t>
        </w:r>
      </w:ins>
      <w:commentRangeStart w:id="615"/>
      <w:r w:rsidR="000D1DC5">
        <w:t xml:space="preserve"> mais avec ceux du type </w:t>
      </w:r>
      <w:ins w:id="616" w:author="Alexandre ROSCHEWITZ" w:date="2015-07-28T15:34:00Z">
        <w:r w:rsidR="00FB6609">
          <w:t>« </w:t>
        </w:r>
      </w:ins>
      <w:del w:id="617" w:author="Alexandre ROSCHEWITZ" w:date="2015-07-28T15:34:00Z">
        <w:r w:rsidR="000D1DC5" w:rsidDel="00FB6609">
          <w:delText>‘</w:delText>
        </w:r>
      </w:del>
      <w:r w:rsidR="000D1DC5">
        <w:t>minimiser les contraintes</w:t>
      </w:r>
      <w:ins w:id="618" w:author="Alexandre ROSCHEWITZ" w:date="2015-07-28T15:34:00Z">
        <w:r w:rsidR="00FB6609">
          <w:t> »</w:t>
        </w:r>
        <w:commentRangeEnd w:id="615"/>
        <w:r w:rsidR="00FB6609">
          <w:rPr>
            <w:rStyle w:val="Marquedecommentaire"/>
            <w:lang w:val="x-none"/>
          </w:rPr>
          <w:commentReference w:id="615"/>
        </w:r>
      </w:ins>
      <w:del w:id="619" w:author="Alexandre ROSCHEWITZ" w:date="2015-07-28T15:34:00Z">
        <w:r w:rsidR="000D1DC5" w:rsidDel="00FB6609">
          <w:delText>’</w:delText>
        </w:r>
      </w:del>
      <w:r w:rsidR="000D1DC5">
        <w:t>.</w:t>
      </w:r>
      <w:r w:rsidR="004853B3">
        <w:t xml:space="preserve"> Ce qui réduit quelque peu son rayon d’action.</w:t>
      </w:r>
    </w:p>
    <w:p w:rsidR="005055B2" w:rsidRDefault="005055B2" w:rsidP="006C69D2"/>
    <w:p w:rsidR="005055B2" w:rsidRDefault="00D04F3C" w:rsidP="006C69D2">
      <w:r>
        <w:t>Le troisième projet auquel j’ai participé comportait des structures de poutres en I assemblées par des cornières et des goujons à améliorer.</w:t>
      </w:r>
      <w:r w:rsidR="00CE6D38">
        <w:t xml:space="preserve"> Ce fut un moment clé dans le déroulement du stage car, en plus d’être d’une dimension industrielle, les </w:t>
      </w:r>
      <w:del w:id="620" w:author="Alexandre ROSCHEWITZ" w:date="2015-07-28T15:35:00Z">
        <w:r w:rsidR="00CE6D38" w:rsidDel="00FB6609">
          <w:delText xml:space="preserve">temps </w:delText>
        </w:r>
      </w:del>
      <w:ins w:id="621" w:author="Alexandre ROSCHEWITZ" w:date="2015-07-28T15:35:00Z">
        <w:r w:rsidR="00FB6609">
          <w:t xml:space="preserve">délais </w:t>
        </w:r>
      </w:ins>
      <w:r w:rsidR="00CE6D38">
        <w:t xml:space="preserve">étaient fixés. Ce qui requérait </w:t>
      </w:r>
      <w:r w:rsidR="000A2279">
        <w:t xml:space="preserve">une réactivité </w:t>
      </w:r>
      <w:r w:rsidR="00324FF4">
        <w:t>équivalente</w:t>
      </w:r>
      <w:r w:rsidR="000A2279">
        <w:t xml:space="preserve"> aux prestations qu’Ingéliance Technologies souhaite proposer à ses clients.</w:t>
      </w:r>
      <w:r w:rsidR="00F3701A">
        <w:t xml:space="preserve"> Le </w:t>
      </w:r>
      <w:r w:rsidR="00975E33">
        <w:t>travail a aussi nécessité un échange permanent avec l’ingénieur en charge du projet</w:t>
      </w:r>
      <w:r w:rsidR="00403EED">
        <w:t>.</w:t>
      </w:r>
      <w:r w:rsidR="00BE2095">
        <w:t xml:space="preserve"> </w:t>
      </w:r>
      <w:r w:rsidR="00403EED">
        <w:t xml:space="preserve">Grâce à la validation par ce dernier et à la reconception par un </w:t>
      </w:r>
      <w:r w:rsidR="0070497A">
        <w:t>ingénieur</w:t>
      </w:r>
      <w:r w:rsidR="00403EED">
        <w:t xml:space="preserve"> du bureau d’étude, le </w:t>
      </w:r>
      <w:r w:rsidR="00403EED" w:rsidRPr="00FB6609">
        <w:rPr>
          <w:rPrChange w:id="622" w:author="Alexandre ROSCHEWITZ" w:date="2015-07-28T15:35:00Z">
            <w:rPr>
              <w:i/>
            </w:rPr>
          </w:rPrChange>
        </w:rPr>
        <w:t>test</w:t>
      </w:r>
      <w:r w:rsidR="00D9576C">
        <w:t xml:space="preserve"> fut réussi.</w:t>
      </w:r>
    </w:p>
    <w:p w:rsidR="00F50A4F" w:rsidRDefault="006D0D5A" w:rsidP="006C69D2">
      <w:r>
        <w:t>Cette étude, me</w:t>
      </w:r>
      <w:r w:rsidR="00F27163">
        <w:t xml:space="preserve">née sur OptiStruct, a été possible grâce au préprocesseur </w:t>
      </w:r>
      <w:proofErr w:type="spellStart"/>
      <w:r w:rsidR="00F27163">
        <w:t>HyperMesh</w:t>
      </w:r>
      <w:proofErr w:type="spellEnd"/>
      <w:r w:rsidR="00F27163">
        <w:t>. Les modèles initiaux fournis n’étant que des maillages sans l</w:t>
      </w:r>
      <w:r w:rsidR="00EA3D20">
        <w:t>eurs</w:t>
      </w:r>
      <w:r w:rsidR="00F27163">
        <w:t xml:space="preserve"> géométries</w:t>
      </w:r>
      <w:r w:rsidR="00EA3D20">
        <w:t xml:space="preserve"> respectives</w:t>
      </w:r>
      <w:r w:rsidR="00F27163">
        <w:t xml:space="preserve">, il a été aisé de les remodeler et de les reconcevoir. Contrairement à Abaqus, qui ne dispose pas du meilleur outil de </w:t>
      </w:r>
      <w:proofErr w:type="spellStart"/>
      <w:r w:rsidR="00F27163" w:rsidRPr="00F27163">
        <w:rPr>
          <w:i/>
        </w:rPr>
        <w:t>preprocess</w:t>
      </w:r>
      <w:proofErr w:type="spellEnd"/>
      <w:r w:rsidR="00F27163">
        <w:t>, OptiStruct n’a pas</w:t>
      </w:r>
      <w:r w:rsidR="00EA3D20">
        <w:t xml:space="preserve"> cette barrière de ne travailler que sur des géométries préalablement définies.</w:t>
      </w:r>
    </w:p>
    <w:p w:rsidR="00F50A4F" w:rsidRPr="00F50A4F" w:rsidRDefault="00F50A4F" w:rsidP="006C69D2">
      <w:r>
        <w:t xml:space="preserve">Quant au post-processeur, OptiStruct s’est aussi démarqué avec son outil </w:t>
      </w:r>
      <w:proofErr w:type="spellStart"/>
      <w:r>
        <w:rPr>
          <w:b/>
        </w:rPr>
        <w:t>reanalysis</w:t>
      </w:r>
      <w:proofErr w:type="spellEnd"/>
      <w:r>
        <w:t xml:space="preserve"> d’analyse immédiate de structures optimisées, ce qui permettait d’avoir en main un modèle complet sans avoir à refaire </w:t>
      </w:r>
      <w:ins w:id="623" w:author="Alexandre ROSCHEWITZ" w:date="2015-07-28T15:36:00Z">
        <w:r w:rsidR="00FB6609">
          <w:t xml:space="preserve">le maillage et </w:t>
        </w:r>
      </w:ins>
      <w:r>
        <w:t>la mise en donnée, et donc évitait une perte de temps certaine, surtout lorsque les structures en question ne sont pas simples et que les chargements sont nombreux.</w:t>
      </w:r>
      <w:r w:rsidR="0023002E">
        <w:t xml:space="preserve"> Ce qui fut le cas des cornières où les chargements étaient nombreux et variés.</w:t>
      </w:r>
    </w:p>
    <w:p w:rsidR="007053E6" w:rsidRDefault="007053E6" w:rsidP="006C69D2"/>
    <w:p w:rsidR="006D0D5A" w:rsidRDefault="00C70FB8" w:rsidP="006C69D2">
      <w:r>
        <w:t>Enfin, la dernière étude, qui plaide encore une fois en faveur d’</w:t>
      </w:r>
      <w:r w:rsidR="00DA3084">
        <w:t xml:space="preserve">OptiStruct, </w:t>
      </w:r>
      <w:r w:rsidR="000B0157">
        <w:t>a aussi été menée à bien et dans les temps.</w:t>
      </w:r>
      <w:r w:rsidR="00962D09">
        <w:t xml:space="preserve"> Le renfort de blocage a pu être raidi et sa </w:t>
      </w:r>
      <w:del w:id="624" w:author="Alexandre ROSCHEWITZ" w:date="2015-07-28T15:36:00Z">
        <w:r w:rsidR="00962D09" w:rsidDel="00FB6609">
          <w:delText xml:space="preserve">teneur </w:delText>
        </w:r>
      </w:del>
      <w:ins w:id="625" w:author="Alexandre ROSCHEWITZ" w:date="2015-07-28T15:36:00Z">
        <w:r w:rsidR="00FB6609">
          <w:t xml:space="preserve">tenue </w:t>
        </w:r>
      </w:ins>
      <w:r w:rsidR="00962D09">
        <w:t>améliorée face aux sollicitations de l’ASE à laquelle la structure qu’il support</w:t>
      </w:r>
      <w:ins w:id="626" w:author="Alexandre ROSCHEWITZ" w:date="2015-07-28T15:36:00Z">
        <w:r w:rsidR="00FB6609">
          <w:t>e</w:t>
        </w:r>
      </w:ins>
      <w:r w:rsidR="00962D09">
        <w:t xml:space="preserve"> est soumise.</w:t>
      </w:r>
      <w:r w:rsidR="00F17151">
        <w:t xml:space="preserve"> Ce cas a révélé le puissant outil de </w:t>
      </w:r>
      <w:proofErr w:type="spellStart"/>
      <w:r w:rsidR="00F17151">
        <w:rPr>
          <w:i/>
        </w:rPr>
        <w:t>mesh</w:t>
      </w:r>
      <w:proofErr w:type="spellEnd"/>
      <w:r w:rsidR="00F17151">
        <w:rPr>
          <w:i/>
        </w:rPr>
        <w:t xml:space="preserve"> morphing</w:t>
      </w:r>
      <w:r w:rsidR="009C75E6">
        <w:t xml:space="preserve"> qui est à la disposition d’OptiStruct.</w:t>
      </w:r>
      <w:r w:rsidR="00C659A1">
        <w:t xml:space="preserve"> Celui-ci permet d’orienter l’optimisation de la structure souhaitée dans le champ des formes proposées.</w:t>
      </w:r>
      <w:r w:rsidR="00BF447C">
        <w:t xml:space="preserve"> Malgré cela, il s’est avéré qu’une optimisation paramétrique était la plus à même de localiser les zones nécessitant des raidisseurs</w:t>
      </w:r>
      <w:ins w:id="627" w:author="Alexandre ROSCHEWITZ" w:date="2015-07-28T15:37:00Z">
        <w:r w:rsidR="00FB6609">
          <w:t xml:space="preserve"> dans notre cas</w:t>
        </w:r>
      </w:ins>
      <w:r w:rsidR="00BF447C">
        <w:t>.</w:t>
      </w:r>
    </w:p>
    <w:p w:rsidR="004B5164" w:rsidRDefault="004B5164" w:rsidP="006C69D2"/>
    <w:p w:rsidR="004B5164" w:rsidRDefault="004B5164" w:rsidP="006C69D2">
      <w:r>
        <w:t>De toutes les études faites, une démarche</w:t>
      </w:r>
      <w:r w:rsidR="00943131">
        <w:t xml:space="preserve"> commune</w:t>
      </w:r>
      <w:r>
        <w:t xml:space="preserve">, devenue </w:t>
      </w:r>
      <w:r w:rsidR="00E65707">
        <w:t>suite logique d’actions</w:t>
      </w:r>
      <w:r>
        <w:t xml:space="preserve">, </w:t>
      </w:r>
      <w:r w:rsidR="00E65707">
        <w:t>s’</w:t>
      </w:r>
      <w:r w:rsidR="00AB07AD">
        <w:t>en est extrait</w:t>
      </w:r>
      <w:r w:rsidR="00330335">
        <w:t>e</w:t>
      </w:r>
      <w:r>
        <w:t>.</w:t>
      </w:r>
      <w:r w:rsidR="00E65707">
        <w:t xml:space="preserve"> Il s’agit d</w:t>
      </w:r>
      <w:r w:rsidR="00DF18AA">
        <w:t>u processus</w:t>
      </w:r>
      <w:r w:rsidR="009954D0">
        <w:t xml:space="preserve"> suivant : assimilation du cahier des charges, calcul</w:t>
      </w:r>
      <w:r w:rsidR="001E0FC6">
        <w:t xml:space="preserve"> par éléments finis</w:t>
      </w:r>
      <w:r w:rsidR="009954D0">
        <w:t>, localisation des zones les plus endommagées, définition des phénomènes liant à ces dommages (notamment par une exagération des déformations)</w:t>
      </w:r>
      <w:r w:rsidR="0036157A">
        <w:t>, tenter d’</w:t>
      </w:r>
      <w:r w:rsidR="00E82FC3">
        <w:t>optimiser ces zones en priorité, vérifier la conformité avec le cahier des charges.</w:t>
      </w:r>
    </w:p>
    <w:p w:rsidR="00EF4F53" w:rsidRDefault="00EF4F53" w:rsidP="006C69D2"/>
    <w:p w:rsidR="009971BB" w:rsidRDefault="00BA61DF" w:rsidP="005D7865">
      <w:r>
        <w:t xml:space="preserve">Pour conclure, ce stage m’a été d’un grand </w:t>
      </w:r>
      <w:del w:id="628" w:author="Alexandre ROSCHEWITZ" w:date="2015-07-28T15:37:00Z">
        <w:r w:rsidDel="00FB6609">
          <w:delText>r</w:delText>
        </w:r>
      </w:del>
      <w:r>
        <w:t xml:space="preserve">apport, tant sur le plan du calcul </w:t>
      </w:r>
      <w:del w:id="629" w:author="Alexandre ROSCHEWITZ" w:date="2015-07-28T15:37:00Z">
        <w:r w:rsidDel="00FB6609">
          <w:delText xml:space="preserve"> </w:delText>
        </w:r>
      </w:del>
      <w:r>
        <w:t>de structures que de leur optimisation</w:t>
      </w:r>
      <w:r w:rsidR="00913EE8">
        <w:t>.</w:t>
      </w:r>
      <w:r w:rsidR="009F1A8A">
        <w:t xml:space="preserve"> Avec de la rigueur et un travail en échange régulier avec les ingénieurs que j’ai côtoyés</w:t>
      </w:r>
      <w:r w:rsidR="00663735">
        <w:t>, les objectifs énoncés en introduction de ce rapport ont été atteints.</w:t>
      </w:r>
      <w:r w:rsidR="00DD7E5A">
        <w:t xml:space="preserve"> </w:t>
      </w:r>
      <w:r w:rsidR="00C428C9">
        <w:t xml:space="preserve">Ce stage de fin d’étude, comme son nom l’indique, </w:t>
      </w:r>
      <w:r w:rsidR="00834E03">
        <w:t>a été très formateur</w:t>
      </w:r>
      <w:r w:rsidR="00AC707A">
        <w:t xml:space="preserve"> au travail d’ingénieur en calcul de structures</w:t>
      </w:r>
      <w:r w:rsidR="00834E03">
        <w:t>.</w:t>
      </w:r>
      <w:r w:rsidR="00CE636D">
        <w:t xml:space="preserve"> Les responsabilités et libertés qui m’ont été données m’ont permis de m’épanouir au sein de l’entreprise</w:t>
      </w:r>
      <w:r w:rsidR="00432916">
        <w:t xml:space="preserve"> grâce au rôle actif que cela impliquait.</w:t>
      </w:r>
    </w:p>
    <w:p w:rsidR="005D7865" w:rsidRDefault="009971BB" w:rsidP="009971BB">
      <w:pPr>
        <w:pStyle w:val="Titre1"/>
      </w:pPr>
      <w:r>
        <w:rPr>
          <w:lang w:val="fr-FR"/>
        </w:rPr>
        <w:t>BIBLIOGRAPHIE</w:t>
      </w:r>
      <w:r w:rsidR="005D7865">
        <w:br w:type="page"/>
      </w:r>
    </w:p>
    <w:p w:rsidR="00FF3456" w:rsidRDefault="00923E6A" w:rsidP="00FF3456">
      <w:pPr>
        <w:pStyle w:val="Appendix"/>
        <w:rPr>
          <w:sz w:val="44"/>
          <w:szCs w:val="44"/>
          <w:lang w:val="fr-FR"/>
        </w:rPr>
      </w:pPr>
      <w:bookmarkStart w:id="630" w:name="AnnexeA"/>
      <w:bookmarkStart w:id="631" w:name="_Toc425430179"/>
      <w:r>
        <w:rPr>
          <w:lang w:val="fr-FR"/>
        </w:rPr>
        <w:t>A</w:t>
      </w:r>
      <w:r w:rsidR="00FF3456">
        <w:rPr>
          <w:lang w:val="fr-FR"/>
        </w:rPr>
        <w:t>nnexe A</w:t>
      </w:r>
      <w:r w:rsidR="009F19BB">
        <w:rPr>
          <w:lang w:val="fr-FR"/>
        </w:rPr>
        <w:t> </w:t>
      </w:r>
      <w:bookmarkEnd w:id="630"/>
      <w:r w:rsidR="00141AFB">
        <w:rPr>
          <w:lang w:val="fr-FR"/>
        </w:rPr>
        <w:t>–</w:t>
      </w:r>
      <w:r w:rsidR="009F19BB">
        <w:rPr>
          <w:lang w:val="fr-FR"/>
        </w:rPr>
        <w:t xml:space="preserve"> </w:t>
      </w:r>
      <w:r w:rsidR="0058550D" w:rsidRPr="0058550D">
        <w:rPr>
          <w:sz w:val="44"/>
          <w:szCs w:val="44"/>
          <w:lang w:val="fr-FR"/>
        </w:rPr>
        <w:t>D</w:t>
      </w:r>
      <w:r w:rsidR="00E54C0A">
        <w:rPr>
          <w:sz w:val="44"/>
          <w:szCs w:val="44"/>
          <w:lang w:val="fr-FR"/>
        </w:rPr>
        <w:t>éplacements</w:t>
      </w:r>
      <w:r w:rsidR="0058550D" w:rsidRPr="0058550D">
        <w:rPr>
          <w:sz w:val="44"/>
          <w:szCs w:val="44"/>
          <w:lang w:val="fr-FR"/>
        </w:rPr>
        <w:t xml:space="preserve"> du volant moteur</w:t>
      </w:r>
      <w:bookmarkEnd w:id="631"/>
    </w:p>
    <w:p w:rsidR="006521A0" w:rsidRDefault="006521A0" w:rsidP="006521A0"/>
    <w:p w:rsidR="006521A0" w:rsidRPr="006521A0" w:rsidRDefault="006521A0" w:rsidP="006521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FF3456" w:rsidTr="00E439B6">
        <w:tc>
          <w:tcPr>
            <w:tcW w:w="4889" w:type="dxa"/>
          </w:tcPr>
          <w:p w:rsidR="00FF3456" w:rsidRDefault="00FF3456" w:rsidP="009F7AF8">
            <w:pPr>
              <w:rPr>
                <w:lang w:eastAsia="x-none"/>
              </w:rPr>
            </w:pPr>
            <w:r w:rsidRPr="004B108A">
              <w:rPr>
                <w:noProof/>
                <w:lang w:eastAsia="fr-FR"/>
              </w:rPr>
              <w:drawing>
                <wp:inline distT="0" distB="0" distL="0" distR="0" wp14:anchorId="55A62137" wp14:editId="615529CC">
                  <wp:extent cx="2741613" cy="1870075"/>
                  <wp:effectExtent l="0" t="0" r="1905" b="0"/>
                  <wp:docPr id="34828" name="Espace réservé du contenu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28" name="Espace réservé du contenu 40"/>
                          <pic:cNvPicPr>
                            <a:picLocks noGrp="1"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1613" cy="187007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07AB6" w:rsidRPr="00B324B7" w:rsidRDefault="00B324B7" w:rsidP="009F7AF8">
            <w:pPr>
              <w:rPr>
                <w:b/>
                <w:lang w:eastAsia="x-none"/>
              </w:rPr>
            </w:pPr>
            <w:r w:rsidRPr="00B324B7">
              <w:rPr>
                <w:b/>
                <w:lang w:eastAsia="x-none"/>
              </w:rPr>
              <w:t>a)</w:t>
            </w:r>
          </w:p>
        </w:tc>
        <w:tc>
          <w:tcPr>
            <w:tcW w:w="4890" w:type="dxa"/>
          </w:tcPr>
          <w:p w:rsidR="00FF3456" w:rsidRDefault="00FF3456" w:rsidP="009F7AF8">
            <w:pPr>
              <w:rPr>
                <w:lang w:eastAsia="x-none"/>
              </w:rPr>
            </w:pPr>
            <w:r w:rsidRPr="004B108A">
              <w:rPr>
                <w:noProof/>
                <w:lang w:eastAsia="fr-FR"/>
              </w:rPr>
              <w:drawing>
                <wp:inline distT="0" distB="0" distL="0" distR="0" wp14:anchorId="1B3169C1" wp14:editId="51B2C124">
                  <wp:extent cx="2741612" cy="1851025"/>
                  <wp:effectExtent l="0" t="0" r="1905" b="0"/>
                  <wp:docPr id="34830" name="Espace réservé du contenu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30" name="Espace réservé du contenu 42"/>
                          <pic:cNvPicPr>
                            <a:picLocks noGrp="1"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1612" cy="185102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24B7" w:rsidRPr="00B324B7" w:rsidRDefault="00B324B7" w:rsidP="009F7AF8">
            <w:pPr>
              <w:rPr>
                <w:b/>
                <w:lang w:eastAsia="x-none"/>
              </w:rPr>
            </w:pPr>
            <w:r w:rsidRPr="00B324B7">
              <w:rPr>
                <w:b/>
                <w:lang w:eastAsia="x-none"/>
              </w:rPr>
              <w:t>b)</w:t>
            </w:r>
          </w:p>
        </w:tc>
      </w:tr>
      <w:tr w:rsidR="00FF3456" w:rsidTr="00E439B6">
        <w:trPr>
          <w:trHeight w:val="3250"/>
        </w:trPr>
        <w:tc>
          <w:tcPr>
            <w:tcW w:w="4889" w:type="dxa"/>
          </w:tcPr>
          <w:p w:rsidR="00FF3456" w:rsidRDefault="00FF3456" w:rsidP="009F7AF8">
            <w:pPr>
              <w:rPr>
                <w:lang w:eastAsia="x-none"/>
              </w:rPr>
            </w:pPr>
            <w:r w:rsidRPr="004B108A">
              <w:rPr>
                <w:noProof/>
                <w:lang w:eastAsia="fr-FR"/>
              </w:rPr>
              <w:drawing>
                <wp:inline distT="0" distB="0" distL="0" distR="0" wp14:anchorId="51A86C7A" wp14:editId="45565B76">
                  <wp:extent cx="2741613" cy="1862137"/>
                  <wp:effectExtent l="0" t="0" r="1905" b="5080"/>
                  <wp:docPr id="34832" name="Espace réservé du contenu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32" name="Espace réservé du contenu 43"/>
                          <pic:cNvPicPr>
                            <a:picLocks noGrp="1"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1613" cy="186213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24B7" w:rsidRPr="00B324B7" w:rsidRDefault="00B324B7" w:rsidP="009F7AF8">
            <w:pPr>
              <w:rPr>
                <w:b/>
                <w:lang w:eastAsia="x-none"/>
              </w:rPr>
            </w:pPr>
            <w:r w:rsidRPr="00B324B7">
              <w:rPr>
                <w:b/>
                <w:lang w:eastAsia="x-none"/>
              </w:rPr>
              <w:t>c)</w:t>
            </w:r>
          </w:p>
        </w:tc>
        <w:tc>
          <w:tcPr>
            <w:tcW w:w="4890" w:type="dxa"/>
          </w:tcPr>
          <w:p w:rsidR="00FF3456" w:rsidRDefault="00FF3456" w:rsidP="009F7AF8">
            <w:pPr>
              <w:rPr>
                <w:lang w:eastAsia="x-none"/>
              </w:rPr>
            </w:pPr>
            <w:r w:rsidRPr="004B108A">
              <w:rPr>
                <w:noProof/>
                <w:lang w:eastAsia="fr-FR"/>
              </w:rPr>
              <w:drawing>
                <wp:inline distT="0" distB="0" distL="0" distR="0" wp14:anchorId="1CFFA139" wp14:editId="15D8DC01">
                  <wp:extent cx="2741613" cy="1852613"/>
                  <wp:effectExtent l="0" t="0" r="1905" b="0"/>
                  <wp:docPr id="34831" name="Espace réservé du contenu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31" name="Espace réservé du contenu 44"/>
                          <pic:cNvPicPr>
                            <a:picLocks noGrp="1"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1613" cy="185261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24B7" w:rsidRPr="00B324B7" w:rsidRDefault="00B324B7" w:rsidP="009F7AF8">
            <w:pPr>
              <w:rPr>
                <w:b/>
                <w:lang w:eastAsia="x-none"/>
              </w:rPr>
            </w:pPr>
            <w:r w:rsidRPr="00B324B7">
              <w:rPr>
                <w:b/>
                <w:lang w:eastAsia="x-none"/>
              </w:rPr>
              <w:t>d)</w:t>
            </w:r>
          </w:p>
        </w:tc>
      </w:tr>
      <w:tr w:rsidR="00FF3456" w:rsidTr="00E439B6">
        <w:tc>
          <w:tcPr>
            <w:tcW w:w="4889" w:type="dxa"/>
          </w:tcPr>
          <w:p w:rsidR="00FF3456" w:rsidRDefault="00FF3456" w:rsidP="009F7AF8">
            <w:pPr>
              <w:rPr>
                <w:lang w:eastAsia="x-none"/>
              </w:rPr>
            </w:pPr>
            <w:r w:rsidRPr="004B108A">
              <w:rPr>
                <w:noProof/>
                <w:lang w:eastAsia="fr-FR"/>
              </w:rPr>
              <w:drawing>
                <wp:inline distT="0" distB="0" distL="0" distR="0" wp14:anchorId="3B7CD31A" wp14:editId="3EBB63E3">
                  <wp:extent cx="2741613" cy="1851025"/>
                  <wp:effectExtent l="0" t="0" r="1905" b="0"/>
                  <wp:docPr id="34829" name="Espace réservé du contenu 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29" name="Espace réservé du contenu 41"/>
                          <pic:cNvPicPr>
                            <a:picLocks noGrp="1"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1613" cy="185102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24B7" w:rsidRPr="00B324B7" w:rsidRDefault="00B324B7" w:rsidP="009F7AF8">
            <w:pPr>
              <w:rPr>
                <w:b/>
                <w:lang w:eastAsia="x-none"/>
              </w:rPr>
            </w:pPr>
            <w:r w:rsidRPr="00B324B7">
              <w:rPr>
                <w:b/>
                <w:lang w:eastAsia="x-none"/>
              </w:rPr>
              <w:t>e)</w:t>
            </w:r>
          </w:p>
        </w:tc>
        <w:tc>
          <w:tcPr>
            <w:tcW w:w="4890" w:type="dxa"/>
          </w:tcPr>
          <w:p w:rsidR="00FF3456" w:rsidRDefault="00FF3456" w:rsidP="00085EF2">
            <w:pPr>
              <w:keepNext/>
              <w:rPr>
                <w:lang w:eastAsia="x-none"/>
              </w:rPr>
            </w:pPr>
          </w:p>
        </w:tc>
      </w:tr>
    </w:tbl>
    <w:p w:rsidR="003406A9" w:rsidRPr="00085EF2" w:rsidRDefault="00C04E24" w:rsidP="00AD26B2">
      <w:pPr>
        <w:pStyle w:val="Lgende"/>
        <w:rPr>
          <w:color w:val="003A8D"/>
          <w:lang w:val="fr-FR" w:eastAsia="x-none"/>
        </w:rPr>
      </w:pPr>
      <w:r>
        <w:rPr>
          <w:lang w:val="fr-FR"/>
        </w:rPr>
        <w:t xml:space="preserve">    </w:t>
      </w:r>
      <w:r w:rsidR="00A31686">
        <w:rPr>
          <w:lang w:val="fr-FR"/>
        </w:rPr>
        <w:t xml:space="preserve">Déplacements aux nœuds du volant moteur (mm) après les </w:t>
      </w:r>
      <w:r w:rsidR="007B6931">
        <w:rPr>
          <w:lang w:val="fr-FR"/>
        </w:rPr>
        <w:t>efforts</w:t>
      </w:r>
      <w:r w:rsidR="00A31686">
        <w:rPr>
          <w:lang w:val="fr-FR"/>
        </w:rPr>
        <w:t xml:space="preserve"> de</w:t>
      </w:r>
    </w:p>
    <w:p w:rsidR="003406A9" w:rsidRPr="00CD5C01" w:rsidRDefault="00A31686" w:rsidP="00AD26B2">
      <w:pPr>
        <w:ind w:left="360"/>
        <w:jc w:val="center"/>
        <w:rPr>
          <w:color w:val="003A8D"/>
          <w:szCs w:val="20"/>
          <w:lang w:eastAsia="x-none"/>
        </w:rPr>
      </w:pPr>
      <w:r w:rsidRPr="002D238A">
        <w:rPr>
          <w:color w:val="000000" w:themeColor="text1"/>
          <w:sz w:val="20"/>
          <w:szCs w:val="20"/>
          <w:lang w:eastAsia="x-none"/>
        </w:rPr>
        <w:t>a) Frettage   b) Couple   c) Tarage   d) Embrayage   e)</w:t>
      </w:r>
      <w:r w:rsidR="00343EDE">
        <w:rPr>
          <w:color w:val="000000" w:themeColor="text1"/>
          <w:sz w:val="20"/>
          <w:szCs w:val="20"/>
          <w:lang w:eastAsia="x-none"/>
        </w:rPr>
        <w:t xml:space="preserve"> </w:t>
      </w:r>
      <w:r w:rsidRPr="002D238A">
        <w:rPr>
          <w:color w:val="000000" w:themeColor="text1"/>
          <w:sz w:val="20"/>
          <w:szCs w:val="20"/>
          <w:lang w:eastAsia="x-none"/>
        </w:rPr>
        <w:t>Centrifugation à 6 500 tr.min</w:t>
      </w:r>
      <w:r w:rsidRPr="002D238A">
        <w:rPr>
          <w:color w:val="000000" w:themeColor="text1"/>
          <w:sz w:val="20"/>
          <w:szCs w:val="20"/>
          <w:vertAlign w:val="superscript"/>
          <w:lang w:eastAsia="x-none"/>
        </w:rPr>
        <w:t>-1</w:t>
      </w:r>
      <w:r w:rsidRPr="002D238A">
        <w:rPr>
          <w:color w:val="000000" w:themeColor="text1"/>
          <w:sz w:val="20"/>
          <w:szCs w:val="20"/>
          <w:lang w:eastAsia="x-none"/>
        </w:rPr>
        <w:t xml:space="preserve">  </w:t>
      </w:r>
      <w:r w:rsidR="003406A9" w:rsidRPr="00CD5C01">
        <w:rPr>
          <w:color w:val="003A8D"/>
          <w:szCs w:val="20"/>
          <w:lang w:eastAsia="x-none"/>
        </w:rPr>
        <w:br w:type="page"/>
      </w:r>
    </w:p>
    <w:p w:rsidR="006521A0" w:rsidRDefault="003406A9" w:rsidP="006521A0">
      <w:pPr>
        <w:pStyle w:val="Appendix"/>
        <w:rPr>
          <w:sz w:val="44"/>
          <w:szCs w:val="44"/>
          <w:lang w:val="fr-FR"/>
        </w:rPr>
      </w:pPr>
      <w:bookmarkStart w:id="632" w:name="AnnexeB"/>
      <w:bookmarkStart w:id="633" w:name="_Toc425430180"/>
      <w:r>
        <w:t>Annexe B</w:t>
      </w:r>
      <w:bookmarkEnd w:id="632"/>
      <w:r>
        <w:t> </w:t>
      </w:r>
      <w:r w:rsidR="00141AFB">
        <w:rPr>
          <w:lang w:val="fr-FR"/>
        </w:rPr>
        <w:t>–</w:t>
      </w:r>
      <w:r w:rsidR="00A54BE8">
        <w:rPr>
          <w:lang w:val="fr-FR"/>
        </w:rPr>
        <w:t xml:space="preserve"> </w:t>
      </w:r>
      <w:r w:rsidR="00A54BE8">
        <w:rPr>
          <w:sz w:val="44"/>
          <w:szCs w:val="44"/>
          <w:lang w:val="fr-FR"/>
        </w:rPr>
        <w:t>Contraintes sur le volant</w:t>
      </w:r>
      <w:r w:rsidR="0049705E">
        <w:rPr>
          <w:sz w:val="44"/>
          <w:szCs w:val="44"/>
          <w:lang w:val="fr-FR"/>
        </w:rPr>
        <w:t xml:space="preserve"> moteur</w:t>
      </w:r>
      <w:bookmarkEnd w:id="633"/>
    </w:p>
    <w:p w:rsidR="006521A0" w:rsidRDefault="006521A0" w:rsidP="006521A0"/>
    <w:p w:rsidR="00755686" w:rsidRPr="006521A0" w:rsidRDefault="00755686" w:rsidP="006521A0"/>
    <w:p w:rsidR="002126CA" w:rsidRDefault="002126CA" w:rsidP="002126CA"/>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2126CA" w:rsidTr="009F7AF8">
        <w:tc>
          <w:tcPr>
            <w:tcW w:w="4889" w:type="dxa"/>
          </w:tcPr>
          <w:p w:rsidR="002126CA" w:rsidRDefault="00120CE7" w:rsidP="009F7AF8">
            <w:pPr>
              <w:rPr>
                <w:lang w:eastAsia="x-none"/>
              </w:rPr>
            </w:pPr>
            <w:r w:rsidRPr="00120CE7">
              <w:rPr>
                <w:noProof/>
                <w:lang w:eastAsia="fr-FR"/>
              </w:rPr>
              <w:drawing>
                <wp:inline distT="0" distB="0" distL="0" distR="0" wp14:anchorId="35F3D455" wp14:editId="662584B0">
                  <wp:extent cx="2741613" cy="1854200"/>
                  <wp:effectExtent l="0" t="0" r="1905" b="0"/>
                  <wp:docPr id="35849" name="Espace réservé du contenu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49" name="Espace réservé du contenu 16"/>
                          <pic:cNvPicPr>
                            <a:picLocks noGrp="1"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41613" cy="18542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126CA" w:rsidRPr="00B324B7" w:rsidRDefault="002126CA" w:rsidP="009F7AF8">
            <w:pPr>
              <w:rPr>
                <w:b/>
                <w:lang w:eastAsia="x-none"/>
              </w:rPr>
            </w:pPr>
            <w:r w:rsidRPr="00B324B7">
              <w:rPr>
                <w:b/>
                <w:lang w:eastAsia="x-none"/>
              </w:rPr>
              <w:t>a)</w:t>
            </w:r>
          </w:p>
        </w:tc>
        <w:tc>
          <w:tcPr>
            <w:tcW w:w="4890" w:type="dxa"/>
          </w:tcPr>
          <w:p w:rsidR="002126CA" w:rsidRDefault="00120CE7" w:rsidP="009F7AF8">
            <w:pPr>
              <w:rPr>
                <w:lang w:eastAsia="x-none"/>
              </w:rPr>
            </w:pPr>
            <w:r w:rsidRPr="00120CE7">
              <w:rPr>
                <w:noProof/>
                <w:lang w:eastAsia="fr-FR"/>
              </w:rPr>
              <w:drawing>
                <wp:inline distT="0" distB="0" distL="0" distR="0" wp14:anchorId="48603C8A" wp14:editId="2EFF437D">
                  <wp:extent cx="2741612" cy="1851025"/>
                  <wp:effectExtent l="0" t="0" r="1905" b="0"/>
                  <wp:docPr id="35851" name="Espace réservé du contenu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51" name="Espace réservé du contenu 18"/>
                          <pic:cNvPicPr>
                            <a:picLocks noGrp="1"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1612" cy="185102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126CA" w:rsidRPr="00B324B7" w:rsidRDefault="002126CA" w:rsidP="009F7AF8">
            <w:pPr>
              <w:rPr>
                <w:b/>
                <w:lang w:eastAsia="x-none"/>
              </w:rPr>
            </w:pPr>
            <w:r w:rsidRPr="00B324B7">
              <w:rPr>
                <w:b/>
                <w:lang w:eastAsia="x-none"/>
              </w:rPr>
              <w:t>b)</w:t>
            </w:r>
          </w:p>
        </w:tc>
      </w:tr>
      <w:tr w:rsidR="002126CA" w:rsidTr="009F7AF8">
        <w:trPr>
          <w:trHeight w:val="3250"/>
        </w:trPr>
        <w:tc>
          <w:tcPr>
            <w:tcW w:w="4889" w:type="dxa"/>
          </w:tcPr>
          <w:p w:rsidR="002126CA" w:rsidRDefault="00120CE7" w:rsidP="009F7AF8">
            <w:pPr>
              <w:rPr>
                <w:lang w:eastAsia="x-none"/>
              </w:rPr>
            </w:pPr>
            <w:r w:rsidRPr="00120CE7">
              <w:rPr>
                <w:noProof/>
                <w:lang w:eastAsia="fr-FR"/>
              </w:rPr>
              <w:drawing>
                <wp:inline distT="0" distB="0" distL="0" distR="0" wp14:anchorId="11CCE595" wp14:editId="7C90506E">
                  <wp:extent cx="2741613" cy="1858963"/>
                  <wp:effectExtent l="0" t="0" r="1905" b="8255"/>
                  <wp:docPr id="35852" name="Espace réservé du contenu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52" name="Espace réservé du contenu 19"/>
                          <pic:cNvPicPr>
                            <a:picLocks noGrp="1"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1613" cy="185896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126CA" w:rsidRPr="00B324B7" w:rsidRDefault="002126CA" w:rsidP="009F7AF8">
            <w:pPr>
              <w:rPr>
                <w:b/>
                <w:lang w:eastAsia="x-none"/>
              </w:rPr>
            </w:pPr>
            <w:r w:rsidRPr="00B324B7">
              <w:rPr>
                <w:b/>
                <w:lang w:eastAsia="x-none"/>
              </w:rPr>
              <w:t>c)</w:t>
            </w:r>
          </w:p>
        </w:tc>
        <w:tc>
          <w:tcPr>
            <w:tcW w:w="4890" w:type="dxa"/>
          </w:tcPr>
          <w:p w:rsidR="002126CA" w:rsidRDefault="00120CE7" w:rsidP="009F7AF8">
            <w:pPr>
              <w:rPr>
                <w:lang w:eastAsia="x-none"/>
              </w:rPr>
            </w:pPr>
            <w:r w:rsidRPr="00120CE7">
              <w:rPr>
                <w:noProof/>
                <w:lang w:eastAsia="fr-FR"/>
              </w:rPr>
              <w:drawing>
                <wp:inline distT="0" distB="0" distL="0" distR="0" wp14:anchorId="476A7ADB" wp14:editId="5AF7F6CD">
                  <wp:extent cx="2741613" cy="1852613"/>
                  <wp:effectExtent l="0" t="0" r="1905" b="0"/>
                  <wp:docPr id="35853" name="Espace réservé du contenu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53" name="Espace réservé du contenu 20"/>
                          <pic:cNvPicPr>
                            <a:picLocks noGrp="1"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41613" cy="1852613"/>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126CA" w:rsidRPr="00B324B7" w:rsidRDefault="002126CA" w:rsidP="009F7AF8">
            <w:pPr>
              <w:rPr>
                <w:b/>
                <w:lang w:eastAsia="x-none"/>
              </w:rPr>
            </w:pPr>
            <w:r w:rsidRPr="00B324B7">
              <w:rPr>
                <w:b/>
                <w:lang w:eastAsia="x-none"/>
              </w:rPr>
              <w:t>d)</w:t>
            </w:r>
          </w:p>
        </w:tc>
      </w:tr>
      <w:tr w:rsidR="002126CA" w:rsidTr="009F7AF8">
        <w:tc>
          <w:tcPr>
            <w:tcW w:w="4889" w:type="dxa"/>
          </w:tcPr>
          <w:p w:rsidR="002126CA" w:rsidRDefault="00120CE7" w:rsidP="009F7AF8">
            <w:pPr>
              <w:rPr>
                <w:lang w:eastAsia="x-none"/>
              </w:rPr>
            </w:pPr>
            <w:r w:rsidRPr="00120CE7">
              <w:rPr>
                <w:noProof/>
                <w:lang w:eastAsia="fr-FR"/>
              </w:rPr>
              <w:drawing>
                <wp:inline distT="0" distB="0" distL="0" distR="0" wp14:anchorId="75C40F1B" wp14:editId="7D846994">
                  <wp:extent cx="2741613" cy="1851025"/>
                  <wp:effectExtent l="0" t="0" r="1905" b="0"/>
                  <wp:docPr id="35850" name="Espace réservé du contenu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850" name="Espace réservé du contenu 17"/>
                          <pic:cNvPicPr>
                            <a:picLocks noGrp="1"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1613" cy="185102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126CA" w:rsidRPr="00B324B7" w:rsidRDefault="002126CA" w:rsidP="009F7AF8">
            <w:pPr>
              <w:rPr>
                <w:b/>
                <w:lang w:eastAsia="x-none"/>
              </w:rPr>
            </w:pPr>
            <w:r w:rsidRPr="00B324B7">
              <w:rPr>
                <w:b/>
                <w:lang w:eastAsia="x-none"/>
              </w:rPr>
              <w:t>e)</w:t>
            </w:r>
          </w:p>
        </w:tc>
        <w:tc>
          <w:tcPr>
            <w:tcW w:w="4890" w:type="dxa"/>
          </w:tcPr>
          <w:p w:rsidR="002126CA" w:rsidRDefault="002126CA" w:rsidP="00F00D05">
            <w:pPr>
              <w:keepNext/>
              <w:rPr>
                <w:lang w:eastAsia="x-none"/>
              </w:rPr>
            </w:pPr>
          </w:p>
        </w:tc>
      </w:tr>
    </w:tbl>
    <w:p w:rsidR="00F00D05" w:rsidRPr="00085EF2" w:rsidRDefault="00694DA3" w:rsidP="00F00D05">
      <w:pPr>
        <w:pStyle w:val="Lgende"/>
        <w:rPr>
          <w:color w:val="003A8D"/>
          <w:lang w:val="fr-FR" w:eastAsia="x-none"/>
        </w:rPr>
      </w:pPr>
      <w:r>
        <w:rPr>
          <w:lang w:val="fr-FR"/>
        </w:rPr>
        <w:t>Contraintes</w:t>
      </w:r>
      <w:r w:rsidR="00195719">
        <w:rPr>
          <w:lang w:val="fr-FR"/>
        </w:rPr>
        <w:t xml:space="preserve"> de Von Mises</w:t>
      </w:r>
      <w:r>
        <w:rPr>
          <w:lang w:val="fr-FR"/>
        </w:rPr>
        <w:t xml:space="preserve"> appliquées au </w:t>
      </w:r>
      <w:r w:rsidR="00F00D05">
        <w:rPr>
          <w:lang w:val="fr-FR"/>
        </w:rPr>
        <w:t>volant moteur (</w:t>
      </w:r>
      <w:r w:rsidR="00C00A21">
        <w:rPr>
          <w:lang w:val="fr-FR"/>
        </w:rPr>
        <w:t>MPa</w:t>
      </w:r>
      <w:r w:rsidR="00F00D05">
        <w:rPr>
          <w:lang w:val="fr-FR"/>
        </w:rPr>
        <w:t>) après les efforts de</w:t>
      </w:r>
    </w:p>
    <w:p w:rsidR="002126CA" w:rsidRDefault="00F00D05" w:rsidP="00F00D05">
      <w:pPr>
        <w:pStyle w:val="Lgende"/>
        <w:rPr>
          <w:b w:val="0"/>
          <w:color w:val="000000" w:themeColor="text1"/>
          <w:lang w:val="fr-FR" w:eastAsia="x-none"/>
        </w:rPr>
      </w:pPr>
      <w:r w:rsidRPr="00C00A21">
        <w:rPr>
          <w:b w:val="0"/>
          <w:color w:val="000000" w:themeColor="text1"/>
          <w:lang w:eastAsia="x-none"/>
        </w:rPr>
        <w:t>a) Frettage   b) Couple   c) Tarage   d) Embrayage   e)</w:t>
      </w:r>
      <w:r w:rsidR="00343EDE">
        <w:rPr>
          <w:b w:val="0"/>
          <w:color w:val="000000" w:themeColor="text1"/>
          <w:lang w:val="fr-FR" w:eastAsia="x-none"/>
        </w:rPr>
        <w:t xml:space="preserve"> </w:t>
      </w:r>
      <w:r w:rsidRPr="00C00A21">
        <w:rPr>
          <w:b w:val="0"/>
          <w:color w:val="000000" w:themeColor="text1"/>
          <w:lang w:eastAsia="x-none"/>
        </w:rPr>
        <w:t>Centrifugation à 6 500 tr.min</w:t>
      </w:r>
      <w:r w:rsidRPr="00C00A21">
        <w:rPr>
          <w:b w:val="0"/>
          <w:color w:val="000000" w:themeColor="text1"/>
          <w:vertAlign w:val="superscript"/>
          <w:lang w:eastAsia="x-none"/>
        </w:rPr>
        <w:t>-1</w:t>
      </w:r>
      <w:r w:rsidRPr="00C00A21">
        <w:rPr>
          <w:b w:val="0"/>
          <w:color w:val="000000" w:themeColor="text1"/>
          <w:lang w:eastAsia="x-none"/>
        </w:rPr>
        <w:t xml:space="preserve">  </w:t>
      </w:r>
    </w:p>
    <w:p w:rsidR="00195719" w:rsidRDefault="00195719" w:rsidP="00195719">
      <w:pPr>
        <w:rPr>
          <w:lang w:eastAsia="x-none"/>
        </w:rPr>
      </w:pPr>
    </w:p>
    <w:p w:rsidR="008558F9" w:rsidRDefault="00195719" w:rsidP="00195719">
      <w:pPr>
        <w:rPr>
          <w:i/>
          <w:lang w:eastAsia="x-none"/>
        </w:rPr>
      </w:pPr>
      <w:r>
        <w:rPr>
          <w:i/>
          <w:lang w:eastAsia="x-none"/>
        </w:rPr>
        <w:t xml:space="preserve">NB : </w:t>
      </w:r>
      <w:r w:rsidR="00322C5C">
        <w:rPr>
          <w:i/>
          <w:lang w:eastAsia="x-none"/>
        </w:rPr>
        <w:t>en rouge, les éléments où la contrainte est supérieur</w:t>
      </w:r>
      <w:r w:rsidR="002565C8">
        <w:rPr>
          <w:i/>
          <w:lang w:eastAsia="x-none"/>
        </w:rPr>
        <w:t>e</w:t>
      </w:r>
      <w:r w:rsidR="00322C5C">
        <w:rPr>
          <w:i/>
          <w:lang w:eastAsia="x-none"/>
        </w:rPr>
        <w:t xml:space="preserve"> ou égale à la limite élastique de la fonte GL300 dont est constitué le volant</w:t>
      </w:r>
      <w:r w:rsidR="005C14C4">
        <w:rPr>
          <w:i/>
          <w:lang w:eastAsia="x-none"/>
        </w:rPr>
        <w:t xml:space="preserve"> moteur, et qui est de 195 MPa.</w:t>
      </w:r>
      <w:r w:rsidR="00322C5C">
        <w:rPr>
          <w:i/>
          <w:lang w:eastAsia="x-none"/>
        </w:rPr>
        <w:t xml:space="preserve"> </w:t>
      </w:r>
    </w:p>
    <w:p w:rsidR="0062003F" w:rsidRDefault="008558F9" w:rsidP="00EE3DF3">
      <w:pPr>
        <w:pStyle w:val="Appendix"/>
        <w:rPr>
          <w:sz w:val="44"/>
          <w:szCs w:val="44"/>
          <w:lang w:val="fr-FR"/>
        </w:rPr>
      </w:pPr>
      <w:bookmarkStart w:id="634" w:name="AnnexeC"/>
      <w:bookmarkStart w:id="635" w:name="_Toc425430181"/>
      <w:r>
        <w:rPr>
          <w:lang w:val="fr-FR"/>
        </w:rPr>
        <w:t>Annexe C </w:t>
      </w:r>
      <w:bookmarkEnd w:id="634"/>
      <w:r w:rsidR="00141AFB">
        <w:rPr>
          <w:lang w:val="fr-FR"/>
        </w:rPr>
        <w:t>–</w:t>
      </w:r>
      <w:r>
        <w:rPr>
          <w:lang w:val="fr-FR"/>
        </w:rPr>
        <w:t xml:space="preserve"> </w:t>
      </w:r>
      <w:r w:rsidRPr="008558F9">
        <w:rPr>
          <w:sz w:val="44"/>
          <w:szCs w:val="44"/>
          <w:lang w:val="fr-FR"/>
        </w:rPr>
        <w:t>Plastification du volant moteur</w:t>
      </w:r>
      <w:bookmarkEnd w:id="635"/>
    </w:p>
    <w:p w:rsidR="00121907" w:rsidRDefault="00121907" w:rsidP="0012190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9"/>
      </w:tblGrid>
      <w:tr w:rsidR="00121907" w:rsidTr="00551B2E">
        <w:tc>
          <w:tcPr>
            <w:tcW w:w="9779" w:type="dxa"/>
          </w:tcPr>
          <w:p w:rsidR="00121907" w:rsidRDefault="00315DD2" w:rsidP="00121907">
            <w:pPr>
              <w:jc w:val="center"/>
            </w:pPr>
            <w:r w:rsidRPr="00315DD2">
              <w:rPr>
                <w:b/>
              </w:rPr>
              <w:t>a)</w:t>
            </w:r>
            <w:r w:rsidR="00121907">
              <w:rPr>
                <w:noProof/>
                <w:lang w:eastAsia="fr-FR"/>
              </w:rPr>
              <w:drawing>
                <wp:inline distT="0" distB="0" distL="0" distR="0" wp14:anchorId="5BD34CD3" wp14:editId="54371072">
                  <wp:extent cx="5289970" cy="3053800"/>
                  <wp:effectExtent l="0" t="0" r="6350" b="0"/>
                  <wp:docPr id="14" name="Image 14" descr="C:\Users\iraid\Documents\Rapport de stage\img\Volant\Model\13000 plas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raid\Documents\Rapport de stage\img\Volant\Model\13000 plastification.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r="16356"/>
                          <a:stretch/>
                        </pic:blipFill>
                        <pic:spPr bwMode="auto">
                          <a:xfrm>
                            <a:off x="0" y="0"/>
                            <a:ext cx="5302447" cy="3061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1907" w:rsidTr="00551B2E">
        <w:tc>
          <w:tcPr>
            <w:tcW w:w="9779" w:type="dxa"/>
          </w:tcPr>
          <w:p w:rsidR="00121907" w:rsidRDefault="00315DD2" w:rsidP="008C03EE">
            <w:pPr>
              <w:keepNext/>
              <w:jc w:val="center"/>
            </w:pPr>
            <w:r w:rsidRPr="00315DD2">
              <w:rPr>
                <w:b/>
              </w:rPr>
              <w:t>b)</w:t>
            </w:r>
            <w:r w:rsidR="00121907">
              <w:rPr>
                <w:noProof/>
                <w:lang w:eastAsia="fr-FR"/>
              </w:rPr>
              <w:drawing>
                <wp:inline distT="0" distB="0" distL="0" distR="0" wp14:anchorId="5F7EBE6D" wp14:editId="1C5C53B6">
                  <wp:extent cx="5389738" cy="3648075"/>
                  <wp:effectExtent l="0" t="0" r="1905" b="0"/>
                  <wp:docPr id="16" name="Image 16" descr="C:\Users\iraid\Documents\Rapport de stage\img\Volant\Model\13000 plastification g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raid\Documents\Rapport de stage\img\Volant\Model\13000 plastification glace.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r="28660"/>
                          <a:stretch/>
                        </pic:blipFill>
                        <pic:spPr bwMode="auto">
                          <a:xfrm>
                            <a:off x="0" y="0"/>
                            <a:ext cx="5399087" cy="36544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15DD2" w:rsidRDefault="008C03EE" w:rsidP="004E6D39">
      <w:pPr>
        <w:pStyle w:val="Lgende"/>
        <w:rPr>
          <w:b w:val="0"/>
          <w:lang w:val="fr-FR"/>
        </w:rPr>
      </w:pPr>
      <w:r>
        <w:rPr>
          <w:lang w:val="fr-FR"/>
        </w:rPr>
        <w:t>Plastification</w:t>
      </w:r>
      <w:r w:rsidR="00E5051F">
        <w:rPr>
          <w:lang w:val="fr-FR"/>
        </w:rPr>
        <w:t xml:space="preserve"> du volant moteur soumis à une centrifugation de 13 000 tr.min</w:t>
      </w:r>
      <w:r w:rsidR="00E5051F">
        <w:rPr>
          <w:vertAlign w:val="superscript"/>
          <w:lang w:val="fr-FR"/>
        </w:rPr>
        <w:t>-1</w:t>
      </w:r>
      <w:r w:rsidR="004E6D39">
        <w:rPr>
          <w:lang w:val="fr-FR"/>
        </w:rPr>
        <w:br/>
      </w:r>
      <w:r w:rsidR="00A74E97">
        <w:rPr>
          <w:b w:val="0"/>
          <w:lang w:val="fr-FR"/>
        </w:rPr>
        <w:t>a) Vue face vilebrequin   b) Vue face glace</w:t>
      </w:r>
    </w:p>
    <w:p w:rsidR="004E5B9C" w:rsidRDefault="00D41F58" w:rsidP="00780063">
      <w:pPr>
        <w:pStyle w:val="Appendix"/>
      </w:pPr>
      <w:bookmarkStart w:id="636" w:name="AnnexeD"/>
      <w:bookmarkStart w:id="637" w:name="_Toc425430182"/>
      <w:r>
        <w:rPr>
          <w:lang w:val="fr-FR"/>
        </w:rPr>
        <w:t xml:space="preserve">Annexe D </w:t>
      </w:r>
      <w:bookmarkEnd w:id="636"/>
      <w:r>
        <w:rPr>
          <w:lang w:val="fr-FR"/>
        </w:rPr>
        <w:t xml:space="preserve">– </w:t>
      </w:r>
      <w:r>
        <w:rPr>
          <w:sz w:val="44"/>
          <w:lang w:val="fr-FR"/>
        </w:rPr>
        <w:t>Contraintes sur la sellette</w:t>
      </w:r>
      <w:bookmarkEnd w:id="637"/>
    </w:p>
    <w:tbl>
      <w:tblPr>
        <w:tblStyle w:val="Grilledutableau"/>
        <w:tblW w:w="11262" w:type="dxa"/>
        <w:jc w:val="center"/>
        <w:tblInd w:w="-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5376"/>
      </w:tblGrid>
      <w:tr w:rsidR="00BE0827" w:rsidTr="004B091A">
        <w:trPr>
          <w:jc w:val="center"/>
        </w:trPr>
        <w:tc>
          <w:tcPr>
            <w:tcW w:w="5886" w:type="dxa"/>
          </w:tcPr>
          <w:p w:rsidR="00BE0827" w:rsidRDefault="00BE0827" w:rsidP="00C1392B">
            <w:pPr>
              <w:jc w:val="right"/>
            </w:pPr>
            <w:r>
              <w:rPr>
                <w:noProof/>
                <w:lang w:eastAsia="fr-FR"/>
              </w:rPr>
              <w:drawing>
                <wp:inline distT="0" distB="0" distL="0" distR="0" wp14:anchorId="1D04271D" wp14:editId="435D4DA4">
                  <wp:extent cx="3409950" cy="2179891"/>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ng"/>
                          <pic:cNvPicPr/>
                        </pic:nvPicPr>
                        <pic:blipFill rotWithShape="1">
                          <a:blip r:embed="rId113">
                            <a:extLst>
                              <a:ext uri="{28A0092B-C50C-407E-A947-70E740481C1C}">
                                <a14:useLocalDpi xmlns:a14="http://schemas.microsoft.com/office/drawing/2010/main" val="0"/>
                              </a:ext>
                            </a:extLst>
                          </a:blip>
                          <a:srcRect r="33593"/>
                          <a:stretch/>
                        </pic:blipFill>
                        <pic:spPr bwMode="auto">
                          <a:xfrm>
                            <a:off x="0" y="0"/>
                            <a:ext cx="3420875" cy="2186875"/>
                          </a:xfrm>
                          <a:prstGeom prst="rect">
                            <a:avLst/>
                          </a:prstGeom>
                          <a:ln>
                            <a:noFill/>
                          </a:ln>
                          <a:extLst>
                            <a:ext uri="{53640926-AAD7-44D8-BBD7-CCE9431645EC}">
                              <a14:shadowObscured xmlns:a14="http://schemas.microsoft.com/office/drawing/2010/main"/>
                            </a:ext>
                          </a:extLst>
                        </pic:spPr>
                      </pic:pic>
                    </a:graphicData>
                  </a:graphic>
                </wp:inline>
              </w:drawing>
            </w:r>
            <w:r w:rsidR="00C1392B" w:rsidRPr="00C1392B">
              <w:rPr>
                <w:b/>
              </w:rPr>
              <w:t>a)</w:t>
            </w:r>
          </w:p>
        </w:tc>
        <w:tc>
          <w:tcPr>
            <w:tcW w:w="5376" w:type="dxa"/>
          </w:tcPr>
          <w:p w:rsidR="00BE0827" w:rsidRDefault="00BE0827" w:rsidP="004E5B9C">
            <w:r>
              <w:rPr>
                <w:noProof/>
                <w:lang w:eastAsia="fr-FR"/>
              </w:rPr>
              <w:drawing>
                <wp:inline distT="0" distB="0" distL="0" distR="0" wp14:anchorId="6D7858B4" wp14:editId="3CEFE036">
                  <wp:extent cx="3248025" cy="235249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s.png"/>
                          <pic:cNvPicPr/>
                        </pic:nvPicPr>
                        <pic:blipFill rotWithShape="1">
                          <a:blip r:embed="rId114">
                            <a:extLst>
                              <a:ext uri="{28A0092B-C50C-407E-A947-70E740481C1C}">
                                <a14:useLocalDpi xmlns:a14="http://schemas.microsoft.com/office/drawing/2010/main" val="0"/>
                              </a:ext>
                            </a:extLst>
                          </a:blip>
                          <a:srcRect r="41387"/>
                          <a:stretch/>
                        </pic:blipFill>
                        <pic:spPr bwMode="auto">
                          <a:xfrm>
                            <a:off x="0" y="0"/>
                            <a:ext cx="3248630" cy="2352935"/>
                          </a:xfrm>
                          <a:prstGeom prst="rect">
                            <a:avLst/>
                          </a:prstGeom>
                          <a:ln>
                            <a:noFill/>
                          </a:ln>
                          <a:extLst>
                            <a:ext uri="{53640926-AAD7-44D8-BBD7-CCE9431645EC}">
                              <a14:shadowObscured xmlns:a14="http://schemas.microsoft.com/office/drawing/2010/main"/>
                            </a:ext>
                          </a:extLst>
                        </pic:spPr>
                      </pic:pic>
                    </a:graphicData>
                  </a:graphic>
                </wp:inline>
              </w:drawing>
            </w:r>
          </w:p>
        </w:tc>
      </w:tr>
      <w:tr w:rsidR="00BE0827" w:rsidTr="004B091A">
        <w:trPr>
          <w:jc w:val="center"/>
        </w:trPr>
        <w:tc>
          <w:tcPr>
            <w:tcW w:w="5886" w:type="dxa"/>
          </w:tcPr>
          <w:p w:rsidR="00BE0827" w:rsidRDefault="00BE0827" w:rsidP="004E5B9C">
            <w:r>
              <w:rPr>
                <w:noProof/>
                <w:lang w:eastAsia="fr-FR"/>
              </w:rPr>
              <w:drawing>
                <wp:inline distT="0" distB="0" distL="0" distR="0" wp14:anchorId="597943F8" wp14:editId="1C315E75">
                  <wp:extent cx="3486150" cy="2244068"/>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png"/>
                          <pic:cNvPicPr/>
                        </pic:nvPicPr>
                        <pic:blipFill rotWithShape="1">
                          <a:blip r:embed="rId115">
                            <a:extLst>
                              <a:ext uri="{28A0092B-C50C-407E-A947-70E740481C1C}">
                                <a14:useLocalDpi xmlns:a14="http://schemas.microsoft.com/office/drawing/2010/main" val="0"/>
                              </a:ext>
                            </a:extLst>
                          </a:blip>
                          <a:srcRect r="34050"/>
                          <a:stretch/>
                        </pic:blipFill>
                        <pic:spPr bwMode="auto">
                          <a:xfrm>
                            <a:off x="0" y="0"/>
                            <a:ext cx="3490772" cy="2247044"/>
                          </a:xfrm>
                          <a:prstGeom prst="rect">
                            <a:avLst/>
                          </a:prstGeom>
                          <a:ln>
                            <a:noFill/>
                          </a:ln>
                          <a:extLst>
                            <a:ext uri="{53640926-AAD7-44D8-BBD7-CCE9431645EC}">
                              <a14:shadowObscured xmlns:a14="http://schemas.microsoft.com/office/drawing/2010/main"/>
                            </a:ext>
                          </a:extLst>
                        </pic:spPr>
                      </pic:pic>
                    </a:graphicData>
                  </a:graphic>
                </wp:inline>
              </w:drawing>
            </w:r>
          </w:p>
        </w:tc>
        <w:tc>
          <w:tcPr>
            <w:tcW w:w="5376" w:type="dxa"/>
          </w:tcPr>
          <w:p w:rsidR="00BE0827" w:rsidRDefault="00BE0827" w:rsidP="004E5B9C">
            <w:r>
              <w:rPr>
                <w:noProof/>
                <w:lang w:eastAsia="fr-FR"/>
              </w:rPr>
              <w:drawing>
                <wp:inline distT="0" distB="0" distL="0" distR="0" wp14:anchorId="2D016E6B" wp14:editId="2AF5D664">
                  <wp:extent cx="3245116" cy="2343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_s.png"/>
                          <pic:cNvPicPr/>
                        </pic:nvPicPr>
                        <pic:blipFill rotWithShape="1">
                          <a:blip r:embed="rId116">
                            <a:extLst>
                              <a:ext uri="{28A0092B-C50C-407E-A947-70E740481C1C}">
                                <a14:useLocalDpi xmlns:a14="http://schemas.microsoft.com/office/drawing/2010/main" val="0"/>
                              </a:ext>
                            </a:extLst>
                          </a:blip>
                          <a:srcRect r="41206"/>
                          <a:stretch/>
                        </pic:blipFill>
                        <pic:spPr bwMode="auto">
                          <a:xfrm>
                            <a:off x="0" y="0"/>
                            <a:ext cx="3248962" cy="2345927"/>
                          </a:xfrm>
                          <a:prstGeom prst="rect">
                            <a:avLst/>
                          </a:prstGeom>
                          <a:ln>
                            <a:noFill/>
                          </a:ln>
                          <a:extLst>
                            <a:ext uri="{53640926-AAD7-44D8-BBD7-CCE9431645EC}">
                              <a14:shadowObscured xmlns:a14="http://schemas.microsoft.com/office/drawing/2010/main"/>
                            </a:ext>
                          </a:extLst>
                        </pic:spPr>
                      </pic:pic>
                    </a:graphicData>
                  </a:graphic>
                </wp:inline>
              </w:drawing>
            </w:r>
          </w:p>
        </w:tc>
      </w:tr>
      <w:tr w:rsidR="00BE0827" w:rsidTr="004B091A">
        <w:trPr>
          <w:jc w:val="center"/>
        </w:trPr>
        <w:tc>
          <w:tcPr>
            <w:tcW w:w="5886" w:type="dxa"/>
          </w:tcPr>
          <w:p w:rsidR="00C1392B" w:rsidRDefault="00C1392B" w:rsidP="00C1392B">
            <w:pPr>
              <w:jc w:val="right"/>
              <w:rPr>
                <w:noProof/>
                <w:lang w:eastAsia="fr-FR"/>
              </w:rPr>
            </w:pPr>
            <w:r w:rsidRPr="00C1392B">
              <w:rPr>
                <w:b/>
              </w:rPr>
              <w:t>b)</w:t>
            </w:r>
          </w:p>
          <w:p w:rsidR="00BE0827" w:rsidRDefault="00BE0827" w:rsidP="00C1392B">
            <w:pPr>
              <w:jc w:val="right"/>
            </w:pPr>
            <w:r>
              <w:rPr>
                <w:noProof/>
                <w:lang w:eastAsia="fr-FR"/>
              </w:rPr>
              <w:drawing>
                <wp:inline distT="0" distB="0" distL="0" distR="0" wp14:anchorId="342E73CD" wp14:editId="751D3F29">
                  <wp:extent cx="3486150" cy="2223396"/>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ng"/>
                          <pic:cNvPicPr/>
                        </pic:nvPicPr>
                        <pic:blipFill rotWithShape="1">
                          <a:blip r:embed="rId117">
                            <a:extLst>
                              <a:ext uri="{28A0092B-C50C-407E-A947-70E740481C1C}">
                                <a14:useLocalDpi xmlns:a14="http://schemas.microsoft.com/office/drawing/2010/main" val="0"/>
                              </a:ext>
                            </a:extLst>
                          </a:blip>
                          <a:srcRect r="33437"/>
                          <a:stretch/>
                        </pic:blipFill>
                        <pic:spPr bwMode="auto">
                          <a:xfrm>
                            <a:off x="0" y="0"/>
                            <a:ext cx="3483981" cy="2222013"/>
                          </a:xfrm>
                          <a:prstGeom prst="rect">
                            <a:avLst/>
                          </a:prstGeom>
                          <a:ln>
                            <a:noFill/>
                          </a:ln>
                          <a:extLst>
                            <a:ext uri="{53640926-AAD7-44D8-BBD7-CCE9431645EC}">
                              <a14:shadowObscured xmlns:a14="http://schemas.microsoft.com/office/drawing/2010/main"/>
                            </a:ext>
                          </a:extLst>
                        </pic:spPr>
                      </pic:pic>
                    </a:graphicData>
                  </a:graphic>
                </wp:inline>
              </w:drawing>
            </w:r>
            <w:r w:rsidR="00C1392B" w:rsidRPr="00C1392B">
              <w:rPr>
                <w:b/>
              </w:rPr>
              <w:t>c)</w:t>
            </w:r>
          </w:p>
        </w:tc>
        <w:tc>
          <w:tcPr>
            <w:tcW w:w="5376" w:type="dxa"/>
          </w:tcPr>
          <w:p w:rsidR="00BE0827" w:rsidRDefault="00BE0827" w:rsidP="009B714F">
            <w:pPr>
              <w:keepNext/>
            </w:pPr>
            <w:r>
              <w:rPr>
                <w:noProof/>
                <w:lang w:eastAsia="fr-FR"/>
              </w:rPr>
              <w:drawing>
                <wp:inline distT="0" distB="0" distL="0" distR="0" wp14:anchorId="7E0CF0DE" wp14:editId="518160EB">
                  <wp:extent cx="3193774" cy="2295525"/>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_s.png"/>
                          <pic:cNvPicPr/>
                        </pic:nvPicPr>
                        <pic:blipFill rotWithShape="1">
                          <a:blip r:embed="rId118">
                            <a:extLst>
                              <a:ext uri="{28A0092B-C50C-407E-A947-70E740481C1C}">
                                <a14:useLocalDpi xmlns:a14="http://schemas.microsoft.com/office/drawing/2010/main" val="0"/>
                              </a:ext>
                            </a:extLst>
                          </a:blip>
                          <a:srcRect r="40935"/>
                          <a:stretch/>
                        </pic:blipFill>
                        <pic:spPr bwMode="auto">
                          <a:xfrm>
                            <a:off x="0" y="0"/>
                            <a:ext cx="3198965" cy="2299256"/>
                          </a:xfrm>
                          <a:prstGeom prst="rect">
                            <a:avLst/>
                          </a:prstGeom>
                          <a:ln>
                            <a:noFill/>
                          </a:ln>
                          <a:extLst>
                            <a:ext uri="{53640926-AAD7-44D8-BBD7-CCE9431645EC}">
                              <a14:shadowObscured xmlns:a14="http://schemas.microsoft.com/office/drawing/2010/main"/>
                            </a:ext>
                          </a:extLst>
                        </pic:spPr>
                      </pic:pic>
                    </a:graphicData>
                  </a:graphic>
                </wp:inline>
              </w:drawing>
            </w:r>
          </w:p>
        </w:tc>
      </w:tr>
    </w:tbl>
    <w:p w:rsidR="004E5B9C" w:rsidRDefault="009B714F" w:rsidP="00AF48B2">
      <w:pPr>
        <w:pStyle w:val="Lgende"/>
        <w:rPr>
          <w:lang w:val="fr-FR"/>
        </w:rPr>
      </w:pPr>
      <w:r>
        <w:rPr>
          <w:lang w:val="fr-FR"/>
        </w:rPr>
        <w:t>Contraintes de Von Mises</w:t>
      </w:r>
      <w:r w:rsidR="00664DFB">
        <w:rPr>
          <w:lang w:val="fr-FR"/>
        </w:rPr>
        <w:t xml:space="preserve"> (MPa)</w:t>
      </w:r>
      <w:r>
        <w:rPr>
          <w:lang w:val="fr-FR"/>
        </w:rPr>
        <w:t xml:space="preserve"> sur la sellette après chargements d’accélération</w:t>
      </w:r>
      <w:r w:rsidR="00452C51">
        <w:rPr>
          <w:lang w:val="fr-FR"/>
        </w:rPr>
        <w:t xml:space="preserve"> </w:t>
      </w:r>
      <w:r w:rsidR="0079033C">
        <w:rPr>
          <w:lang w:val="fr-FR"/>
        </w:rPr>
        <w:t>selon</w:t>
      </w:r>
    </w:p>
    <w:p w:rsidR="0079033C" w:rsidRPr="0079033C" w:rsidRDefault="0079033C" w:rsidP="00AF48B2">
      <w:pPr>
        <w:jc w:val="center"/>
      </w:pPr>
      <w:r>
        <w:t xml:space="preserve">a) </w:t>
      </w:r>
      <m:oMath>
        <m:acc>
          <m:accPr>
            <m:chr m:val="⃗"/>
            <m:ctrlPr>
              <w:rPr>
                <w:rFonts w:ascii="Cambria Math" w:hAnsi="Cambria Math"/>
                <w:i/>
              </w:rPr>
            </m:ctrlPr>
          </m:accPr>
          <m:e>
            <m:r>
              <w:rPr>
                <w:rFonts w:ascii="Cambria Math" w:hAnsi="Cambria Math"/>
              </w:rPr>
              <m:t>x</m:t>
            </m:r>
          </m:e>
        </m:acc>
      </m:oMath>
      <w:r>
        <w:t xml:space="preserve">  b) </w:t>
      </w:r>
      <m:oMath>
        <m:r>
          <w:rPr>
            <w:rFonts w:ascii="Cambria Math" w:hAnsi="Cambria Math"/>
          </w:rPr>
          <m:t>6</m:t>
        </m:r>
        <m:acc>
          <m:accPr>
            <m:chr m:val="⃗"/>
            <m:ctrlPr>
              <w:rPr>
                <w:rFonts w:ascii="Cambria Math" w:hAnsi="Cambria Math"/>
                <w:i/>
              </w:rPr>
            </m:ctrlPr>
          </m:accPr>
          <m:e>
            <m:r>
              <w:rPr>
                <w:rFonts w:ascii="Cambria Math" w:hAnsi="Cambria Math"/>
              </w:rPr>
              <m:t>y</m:t>
            </m:r>
          </m:e>
        </m:acc>
      </m:oMath>
      <w:r>
        <w:t xml:space="preserve">  c) </w:t>
      </w:r>
      <m:oMath>
        <m:acc>
          <m:accPr>
            <m:chr m:val="⃗"/>
            <m:ctrlPr>
              <w:rPr>
                <w:rFonts w:ascii="Cambria Math" w:hAnsi="Cambria Math"/>
                <w:i/>
              </w:rPr>
            </m:ctrlPr>
          </m:accPr>
          <m:e>
            <m:r>
              <w:rPr>
                <w:rFonts w:ascii="Cambria Math" w:hAnsi="Cambria Math"/>
              </w:rPr>
              <m:t>z</m:t>
            </m:r>
          </m:e>
        </m:acc>
      </m:oMath>
      <w:r w:rsidR="00174785">
        <w:t xml:space="preserve"> vues de profil et de dessous</w:t>
      </w:r>
    </w:p>
    <w:p w:rsidR="00B770EC" w:rsidRDefault="00B770EC" w:rsidP="00CC69E7">
      <w:pPr>
        <w:pStyle w:val="Appendix"/>
        <w:rPr>
          <w:sz w:val="44"/>
          <w:szCs w:val="44"/>
          <w:lang w:val="fr-FR"/>
        </w:rPr>
        <w:sectPr w:rsidR="00B770EC" w:rsidSect="00910827">
          <w:headerReference w:type="default" r:id="rId119"/>
          <w:footerReference w:type="default" r:id="rId120"/>
          <w:pgSz w:w="11907" w:h="16840" w:code="9"/>
          <w:pgMar w:top="182" w:right="1134" w:bottom="1418" w:left="1134" w:header="720" w:footer="709" w:gutter="0"/>
          <w:cols w:space="709"/>
          <w:sectPrChange w:id="641" w:author="Theo CHABASSIER" w:date="2015-07-23T16:05:00Z">
            <w:sectPr w:rsidR="00B770EC" w:rsidSect="00910827">
              <w:pgMar w:top="1843" w:right="1134" w:bottom="1418" w:left="1134" w:header="720" w:footer="709" w:gutter="0"/>
            </w:sectPr>
          </w:sectPrChange>
        </w:sectPr>
      </w:pPr>
    </w:p>
    <w:p w:rsidR="009D6930" w:rsidRDefault="00C6669B" w:rsidP="002B27A5">
      <w:pPr>
        <w:pStyle w:val="Appendix"/>
        <w:spacing w:before="0"/>
        <w:rPr>
          <w:b w:val="0"/>
          <w:sz w:val="44"/>
          <w:szCs w:val="44"/>
        </w:rPr>
        <w:sectPr w:rsidR="009D6930" w:rsidSect="00747411">
          <w:pgSz w:w="16840" w:h="11907" w:orient="landscape" w:code="9"/>
          <w:pgMar w:top="1134" w:right="1418" w:bottom="993" w:left="1843" w:header="720" w:footer="709" w:gutter="0"/>
          <w:cols w:space="709"/>
          <w:docGrid w:linePitch="299"/>
        </w:sectPr>
      </w:pPr>
      <w:bookmarkStart w:id="642" w:name="AnnexeE"/>
      <w:bookmarkStart w:id="643" w:name="_Toc425430183"/>
      <w:r w:rsidRPr="0014251D">
        <w:t>A</w:t>
      </w:r>
      <w:r w:rsidR="00912D7D" w:rsidRPr="0014251D">
        <w:t>nnexe</w:t>
      </w:r>
      <w:r w:rsidRPr="0014251D">
        <w:t xml:space="preserve"> E </w:t>
      </w:r>
      <w:bookmarkEnd w:id="642"/>
      <w:r w:rsidRPr="006F1416">
        <w:t xml:space="preserve">– </w:t>
      </w:r>
      <w:r w:rsidRPr="006F1416">
        <w:rPr>
          <w:sz w:val="44"/>
          <w:szCs w:val="44"/>
        </w:rPr>
        <w:t xml:space="preserve">Mise en plan </w:t>
      </w:r>
      <w:r w:rsidR="002A5BA3" w:rsidRPr="006F1416">
        <w:rPr>
          <w:sz w:val="44"/>
          <w:szCs w:val="44"/>
        </w:rPr>
        <w:t>de</w:t>
      </w:r>
      <w:r w:rsidR="0072649A" w:rsidRPr="006F1416">
        <w:rPr>
          <w:sz w:val="44"/>
          <w:szCs w:val="44"/>
        </w:rPr>
        <w:t xml:space="preserve"> la cornière </w:t>
      </w:r>
      <w:r w:rsidRPr="006F1416">
        <w:rPr>
          <w:sz w:val="44"/>
          <w:szCs w:val="44"/>
        </w:rPr>
        <w:t>de l’assemblage 2</w:t>
      </w:r>
      <w:r w:rsidR="006B4D37">
        <w:rPr>
          <w:b w:val="0"/>
          <w:noProof/>
          <w:sz w:val="44"/>
          <w:szCs w:val="44"/>
          <w:lang w:val="fr-FR" w:eastAsia="fr-FR"/>
        </w:rPr>
        <w:drawing>
          <wp:inline distT="0" distB="0" distL="0" distR="0" wp14:anchorId="6B700357" wp14:editId="433D16FE">
            <wp:extent cx="6652543" cy="4648200"/>
            <wp:effectExtent l="0" t="0" r="0" b="0"/>
            <wp:docPr id="45059" name="Image 4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1.PNG"/>
                    <pic:cNvPicPr/>
                  </pic:nvPicPr>
                  <pic:blipFill>
                    <a:blip r:embed="rId121">
                      <a:extLst>
                        <a:ext uri="{28A0092B-C50C-407E-A947-70E740481C1C}">
                          <a14:useLocalDpi xmlns:a14="http://schemas.microsoft.com/office/drawing/2010/main" val="0"/>
                        </a:ext>
                      </a:extLst>
                    </a:blip>
                    <a:stretch>
                      <a:fillRect/>
                    </a:stretch>
                  </pic:blipFill>
                  <pic:spPr>
                    <a:xfrm>
                      <a:off x="0" y="0"/>
                      <a:ext cx="6660159" cy="4653521"/>
                    </a:xfrm>
                    <a:prstGeom prst="rect">
                      <a:avLst/>
                    </a:prstGeom>
                  </pic:spPr>
                </pic:pic>
              </a:graphicData>
            </a:graphic>
          </wp:inline>
        </w:drawing>
      </w:r>
      <w:bookmarkEnd w:id="643"/>
    </w:p>
    <w:p w:rsidR="00544111" w:rsidRDefault="00544111" w:rsidP="003B5DF9">
      <w:pPr>
        <w:pStyle w:val="Appendix"/>
        <w:spacing w:before="0"/>
        <w:rPr>
          <w:b w:val="0"/>
          <w:sz w:val="44"/>
          <w:szCs w:val="44"/>
        </w:rPr>
      </w:pPr>
      <w:bookmarkStart w:id="644" w:name="AnnexeF"/>
      <w:bookmarkStart w:id="645" w:name="_Toc425430184"/>
      <w:r w:rsidRPr="00A413D7">
        <w:t>A</w:t>
      </w:r>
      <w:r w:rsidR="00912D7D" w:rsidRPr="00A413D7">
        <w:t>nnexe</w:t>
      </w:r>
      <w:r w:rsidRPr="00A413D7">
        <w:t xml:space="preserve"> </w:t>
      </w:r>
      <w:r w:rsidR="0072649A" w:rsidRPr="00A413D7">
        <w:t>F</w:t>
      </w:r>
      <w:r w:rsidRPr="00A413D7">
        <w:t xml:space="preserve"> </w:t>
      </w:r>
      <w:bookmarkEnd w:id="644"/>
      <w:r w:rsidRPr="00A413D7">
        <w:t xml:space="preserve">– </w:t>
      </w:r>
      <w:r w:rsidRPr="00A413D7">
        <w:rPr>
          <w:sz w:val="44"/>
          <w:szCs w:val="44"/>
        </w:rPr>
        <w:t>Mise en plan d</w:t>
      </w:r>
      <w:r w:rsidR="002C70C9" w:rsidRPr="00A413D7">
        <w:rPr>
          <w:sz w:val="44"/>
          <w:szCs w:val="44"/>
        </w:rPr>
        <w:t>u</w:t>
      </w:r>
      <w:r w:rsidRPr="00A413D7">
        <w:rPr>
          <w:sz w:val="44"/>
          <w:szCs w:val="44"/>
        </w:rPr>
        <w:t xml:space="preserve"> goujon de l’assemblage 2</w:t>
      </w:r>
      <w:r>
        <w:rPr>
          <w:b w:val="0"/>
          <w:noProof/>
          <w:sz w:val="44"/>
          <w:szCs w:val="44"/>
          <w:lang w:val="fr-FR" w:eastAsia="fr-FR"/>
        </w:rPr>
        <w:drawing>
          <wp:inline distT="0" distB="0" distL="0" distR="0" wp14:anchorId="19A7E7D1" wp14:editId="5974F2B9">
            <wp:extent cx="6577106" cy="4653521"/>
            <wp:effectExtent l="0" t="0" r="0" b="0"/>
            <wp:docPr id="45060" name="Image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1.PNG"/>
                    <pic:cNvPicPr/>
                  </pic:nvPicPr>
                  <pic:blipFill>
                    <a:blip r:embed="rId122">
                      <a:extLst>
                        <a:ext uri="{28A0092B-C50C-407E-A947-70E740481C1C}">
                          <a14:useLocalDpi xmlns:a14="http://schemas.microsoft.com/office/drawing/2010/main" val="0"/>
                        </a:ext>
                      </a:extLst>
                    </a:blip>
                    <a:stretch>
                      <a:fillRect/>
                    </a:stretch>
                  </pic:blipFill>
                  <pic:spPr>
                    <a:xfrm>
                      <a:off x="0" y="0"/>
                      <a:ext cx="6577106" cy="4653521"/>
                    </a:xfrm>
                    <a:prstGeom prst="rect">
                      <a:avLst/>
                    </a:prstGeom>
                  </pic:spPr>
                </pic:pic>
              </a:graphicData>
            </a:graphic>
          </wp:inline>
        </w:drawing>
      </w:r>
      <w:bookmarkEnd w:id="645"/>
    </w:p>
    <w:p w:rsidR="00ED0750" w:rsidRDefault="0048617C" w:rsidP="00E644DB">
      <w:pPr>
        <w:pStyle w:val="Appendix"/>
        <w:rPr>
          <w:b w:val="0"/>
          <w:sz w:val="44"/>
          <w:szCs w:val="44"/>
        </w:rPr>
      </w:pPr>
      <w:bookmarkStart w:id="646" w:name="AnnexeG"/>
      <w:bookmarkStart w:id="647" w:name="_Toc425430185"/>
      <w:r w:rsidRPr="00E644DB">
        <w:rPr>
          <w:rStyle w:val="AppendixCar"/>
          <w:b/>
          <w:bCs/>
        </w:rPr>
        <w:t>Annexe G</w:t>
      </w:r>
      <w:bookmarkEnd w:id="646"/>
      <w:r w:rsidRPr="00E644DB">
        <w:t xml:space="preserve"> – </w:t>
      </w:r>
      <w:r w:rsidRPr="00E644DB">
        <w:rPr>
          <w:sz w:val="44"/>
          <w:szCs w:val="44"/>
        </w:rPr>
        <w:t>Comparaison des modèles initial et optimisé du renfort</w:t>
      </w:r>
      <w:bookmarkEnd w:id="647"/>
    </w:p>
    <w:p w:rsidR="001915C1" w:rsidRDefault="00126E4C" w:rsidP="001915C1">
      <w:pPr>
        <w:keepNext/>
      </w:pPr>
      <w:r>
        <w:rPr>
          <w:noProof/>
          <w:lang w:eastAsia="fr-FR"/>
        </w:rPr>
        <w:drawing>
          <wp:inline distT="0" distB="0" distL="0" distR="0" wp14:anchorId="108F009D" wp14:editId="5917527D">
            <wp:extent cx="8622205" cy="4149725"/>
            <wp:effectExtent l="0" t="0" r="7620" b="3175"/>
            <wp:docPr id="35854" name="Imag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123">
                      <a:extLst>
                        <a:ext uri="{28A0092B-C50C-407E-A947-70E740481C1C}">
                          <a14:useLocalDpi xmlns:a14="http://schemas.microsoft.com/office/drawing/2010/main" val="0"/>
                        </a:ext>
                      </a:extLst>
                    </a:blip>
                    <a:stretch>
                      <a:fillRect/>
                    </a:stretch>
                  </pic:blipFill>
                  <pic:spPr>
                    <a:xfrm>
                      <a:off x="0" y="0"/>
                      <a:ext cx="8622205" cy="4149725"/>
                    </a:xfrm>
                    <a:prstGeom prst="rect">
                      <a:avLst/>
                    </a:prstGeom>
                  </pic:spPr>
                </pic:pic>
              </a:graphicData>
            </a:graphic>
          </wp:inline>
        </w:drawing>
      </w:r>
    </w:p>
    <w:p w:rsidR="00126E4C" w:rsidRPr="001915C1" w:rsidRDefault="001915C1" w:rsidP="001915C1">
      <w:pPr>
        <w:pStyle w:val="Lgende"/>
        <w:rPr>
          <w:b w:val="0"/>
          <w:lang w:val="fr-FR"/>
        </w:rPr>
      </w:pPr>
      <w:r>
        <w:rPr>
          <w:lang w:val="fr-FR"/>
        </w:rPr>
        <w:t xml:space="preserve">Contraintes de Von Mises (Pa) sur les deux renforts de blocage après chargements en </w:t>
      </w:r>
      <w:r>
        <w:rPr>
          <w:i/>
          <w:lang w:val="fr-FR"/>
        </w:rPr>
        <w:t>x</w:t>
      </w:r>
      <w:r>
        <w:rPr>
          <w:lang w:val="fr-FR"/>
        </w:rPr>
        <w:t xml:space="preserve">, </w:t>
      </w:r>
      <w:r>
        <w:rPr>
          <w:i/>
          <w:lang w:val="fr-FR"/>
        </w:rPr>
        <w:t>y</w:t>
      </w:r>
      <w:r>
        <w:rPr>
          <w:lang w:val="fr-FR"/>
        </w:rPr>
        <w:t xml:space="preserve"> et </w:t>
      </w:r>
      <w:r>
        <w:rPr>
          <w:i/>
          <w:lang w:val="fr-FR"/>
        </w:rPr>
        <w:t>z</w:t>
      </w:r>
    </w:p>
    <w:p w:rsidR="0048617C" w:rsidRDefault="0048617C" w:rsidP="00544111">
      <w:pPr>
        <w:ind w:left="-709"/>
        <w:jc w:val="center"/>
        <w:rPr>
          <w:b/>
          <w:sz w:val="44"/>
          <w:szCs w:val="44"/>
        </w:rPr>
        <w:sectPr w:rsidR="0048617C" w:rsidSect="00747411">
          <w:pgSz w:w="16840" w:h="11907" w:orient="landscape" w:code="9"/>
          <w:pgMar w:top="1134" w:right="1418" w:bottom="993" w:left="1843" w:header="720" w:footer="709" w:gutter="0"/>
          <w:cols w:space="709"/>
          <w:docGrid w:linePitch="299"/>
        </w:sectPr>
      </w:pPr>
    </w:p>
    <w:p w:rsidR="00F20AEE" w:rsidRPr="00243024" w:rsidRDefault="00F20AEE" w:rsidP="00E00B21"/>
    <w:sectPr w:rsidR="00F20AEE" w:rsidRPr="00243024" w:rsidSect="00896DB1">
      <w:footerReference w:type="default" r:id="rId124"/>
      <w:pgSz w:w="11907" w:h="16840" w:code="9"/>
      <w:pgMar w:top="1843" w:right="1134" w:bottom="1418" w:left="1134" w:header="720" w:footer="708" w:gutter="0"/>
      <w:cols w:space="70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Idir RAID" w:date="2015-07-28T15:38:00Z" w:initials="IR">
    <w:p w:rsidR="00EF6469" w:rsidRPr="00CA6AD8" w:rsidRDefault="00EF6469">
      <w:pPr>
        <w:pStyle w:val="Commentaire"/>
        <w:rPr>
          <w:lang w:val="fr-FR"/>
        </w:rPr>
      </w:pPr>
      <w:r>
        <w:rPr>
          <w:rStyle w:val="Marquedecommentaire"/>
        </w:rPr>
        <w:annotationRef/>
      </w:r>
      <w:r>
        <w:rPr>
          <w:lang w:val="fr-FR"/>
        </w:rPr>
        <w:t xml:space="preserve">Réf. site internet </w:t>
      </w:r>
      <w:proofErr w:type="spellStart"/>
      <w:r>
        <w:rPr>
          <w:lang w:val="fr-FR"/>
        </w:rPr>
        <w:t>ingeliance</w:t>
      </w:r>
      <w:proofErr w:type="spellEnd"/>
    </w:p>
  </w:comment>
  <w:comment w:id="5" w:author="Alexandre ROSCHEWITZ" w:date="2015-07-28T15:38:00Z" w:initials="ALR">
    <w:p w:rsidR="00EF6469" w:rsidRPr="001D17DA" w:rsidRDefault="00EF6469">
      <w:pPr>
        <w:pStyle w:val="Commentaire"/>
        <w:rPr>
          <w:lang w:val="fr-FR"/>
        </w:rPr>
      </w:pPr>
      <w:r>
        <w:rPr>
          <w:rStyle w:val="Marquedecommentaire"/>
        </w:rPr>
        <w:annotationRef/>
      </w:r>
      <w:r>
        <w:rPr>
          <w:lang w:val="fr-FR"/>
        </w:rPr>
        <w:t>Y'a surement moyen d'avoir le CA de 2014</w:t>
      </w:r>
    </w:p>
  </w:comment>
  <w:comment w:id="8" w:author="Alexandre ROSCHEWITZ" w:date="2015-07-28T15:38:00Z" w:initials="ALR">
    <w:p w:rsidR="00EF6469" w:rsidRPr="001D17DA" w:rsidRDefault="00EF6469">
      <w:pPr>
        <w:pStyle w:val="Commentaire"/>
        <w:rPr>
          <w:lang w:val="fr-FR"/>
        </w:rPr>
      </w:pPr>
      <w:r>
        <w:rPr>
          <w:rStyle w:val="Marquedecommentaire"/>
        </w:rPr>
        <w:annotationRef/>
      </w:r>
      <w:r>
        <w:rPr>
          <w:lang w:val="fr-FR"/>
        </w:rPr>
        <w:t>Tiens on parle de 2013 ici maintenant ?</w:t>
      </w:r>
    </w:p>
  </w:comment>
  <w:comment w:id="30" w:author="Idir RAID" w:date="2015-07-28T15:38:00Z" w:initials="IR">
    <w:p w:rsidR="00EF6469" w:rsidRPr="00FA7530" w:rsidRDefault="00EF6469">
      <w:pPr>
        <w:pStyle w:val="Commentaire"/>
        <w:rPr>
          <w:lang w:val="fr-FR"/>
        </w:rPr>
      </w:pPr>
      <w:r>
        <w:rPr>
          <w:rStyle w:val="Marquedecommentaire"/>
        </w:rPr>
        <w:annotationRef/>
      </w:r>
      <w:r>
        <w:rPr>
          <w:lang w:val="fr-FR"/>
        </w:rPr>
        <w:t>Google est mon ami</w:t>
      </w:r>
    </w:p>
  </w:comment>
  <w:comment w:id="46" w:author="Alexandre ROSCHEWITZ" w:date="2015-07-28T15:38:00Z" w:initials="ALR">
    <w:p w:rsidR="00EF6469" w:rsidRPr="00F43832" w:rsidRDefault="00EF6469">
      <w:pPr>
        <w:pStyle w:val="Commentaire"/>
        <w:rPr>
          <w:lang w:val="fr-FR"/>
        </w:rPr>
      </w:pPr>
      <w:r>
        <w:rPr>
          <w:rStyle w:val="Marquedecommentaire"/>
        </w:rPr>
        <w:annotationRef/>
      </w:r>
      <w:r>
        <w:rPr>
          <w:lang w:val="fr-FR"/>
        </w:rPr>
        <w:t>?</w:t>
      </w:r>
    </w:p>
  </w:comment>
  <w:comment w:id="48" w:author="Idir RAID" w:date="2015-07-28T15:38:00Z" w:initials="IR">
    <w:p w:rsidR="00EF6469" w:rsidRPr="00981AEF" w:rsidRDefault="00EF6469">
      <w:pPr>
        <w:pStyle w:val="Commentaire"/>
        <w:rPr>
          <w:lang w:val="fr-FR"/>
        </w:rPr>
      </w:pPr>
      <w:r>
        <w:rPr>
          <w:rStyle w:val="Marquedecommentaire"/>
        </w:rPr>
        <w:annotationRef/>
      </w:r>
      <w:r>
        <w:rPr>
          <w:lang w:val="fr-FR"/>
        </w:rPr>
        <w:t>ALR &lt;- La partie sur l’état de l’art doit être contenue dans une à deux pages, libre à toi de supprimer ce que tu juges futile.</w:t>
      </w:r>
    </w:p>
  </w:comment>
  <w:comment w:id="58" w:author="Idir RAID" w:date="2015-07-28T15:38:00Z" w:initials="IR">
    <w:p w:rsidR="00EF6469" w:rsidRPr="005211A6" w:rsidRDefault="00EF6469">
      <w:pPr>
        <w:pStyle w:val="Commentaire"/>
        <w:rPr>
          <w:lang w:val="fr-FR"/>
        </w:rPr>
      </w:pPr>
      <w:r>
        <w:rPr>
          <w:rStyle w:val="Marquedecommentaire"/>
        </w:rPr>
        <w:annotationRef/>
      </w:r>
      <w:r>
        <w:rPr>
          <w:lang w:val="fr-FR"/>
        </w:rPr>
        <w:t>Réf.</w:t>
      </w:r>
    </w:p>
  </w:comment>
  <w:comment w:id="59" w:author="Idir RAID" w:date="2015-07-28T15:38:00Z" w:initials="IR">
    <w:p w:rsidR="00EF6469" w:rsidRPr="009B6F8A" w:rsidRDefault="00EF6469" w:rsidP="004249DF">
      <w:pPr>
        <w:pStyle w:val="Commentaire"/>
        <w:rPr>
          <w:lang w:val="fr-FR"/>
        </w:rPr>
      </w:pPr>
      <w:r>
        <w:rPr>
          <w:rStyle w:val="Marquedecommentaire"/>
        </w:rPr>
        <w:annotationRef/>
      </w:r>
      <w:r>
        <w:rPr>
          <w:lang w:val="fr-FR"/>
        </w:rPr>
        <w:t xml:space="preserve">Réf. </w:t>
      </w:r>
    </w:p>
  </w:comment>
  <w:comment w:id="60" w:author="Idir RAID" w:date="2015-07-28T15:38:00Z" w:initials="IR">
    <w:p w:rsidR="00EF6469" w:rsidRPr="002A2A54" w:rsidRDefault="00EF6469">
      <w:pPr>
        <w:pStyle w:val="Commentaire"/>
        <w:rPr>
          <w:lang w:val="fr-FR"/>
        </w:rPr>
      </w:pPr>
      <w:r>
        <w:rPr>
          <w:rStyle w:val="Marquedecommentaire"/>
        </w:rPr>
        <w:annotationRef/>
      </w:r>
      <w:r>
        <w:rPr>
          <w:lang w:val="fr-FR"/>
        </w:rPr>
        <w:t>Réf.</w:t>
      </w:r>
    </w:p>
  </w:comment>
  <w:comment w:id="62" w:author="Idir RAID" w:date="2015-07-28T15:38:00Z" w:initials="IR">
    <w:p w:rsidR="00EF6469" w:rsidRDefault="00EF6469">
      <w:pPr>
        <w:pStyle w:val="Commentaire"/>
      </w:pPr>
      <w:r>
        <w:rPr>
          <w:rStyle w:val="Marquedecommentaire"/>
        </w:rPr>
        <w:annotationRef/>
      </w:r>
      <w:r>
        <w:rPr>
          <w:rFonts w:ascii="Times New Roman" w:hAnsi="Times New Roman"/>
          <w:lang w:eastAsia="fr-FR"/>
        </w:rPr>
        <w:t>(</w:t>
      </w:r>
      <w:proofErr w:type="spellStart"/>
      <w:r>
        <w:rPr>
          <w:rFonts w:ascii="Times New Roman" w:hAnsi="Times New Roman"/>
          <w:lang w:eastAsia="fr-FR"/>
        </w:rPr>
        <w:t>Bendsøe</w:t>
      </w:r>
      <w:proofErr w:type="spellEnd"/>
      <w:r>
        <w:rPr>
          <w:rFonts w:ascii="Times New Roman" w:hAnsi="Times New Roman"/>
          <w:lang w:eastAsia="fr-FR"/>
        </w:rPr>
        <w:t xml:space="preserve"> et Kikuchi, 1988, Bendsøe,1989, Suzuki et Kikuchi, 1991).</w:t>
      </w:r>
    </w:p>
  </w:comment>
  <w:comment w:id="63" w:author="Idir RAID" w:date="2015-07-28T15:38:00Z" w:initials="IR">
    <w:p w:rsidR="00EF6469" w:rsidRPr="0087408C" w:rsidRDefault="00EF6469" w:rsidP="0087408C">
      <w:pPr>
        <w:autoSpaceDE w:val="0"/>
        <w:autoSpaceDN w:val="0"/>
        <w:adjustRightInd w:val="0"/>
        <w:jc w:val="left"/>
        <w:rPr>
          <w:rFonts w:ascii="CMRoman-Regular" w:hAnsi="CMRoman-Regular" w:cs="CMRoman-Regular"/>
          <w:sz w:val="20"/>
          <w:szCs w:val="20"/>
          <w:lang w:val="en-US" w:eastAsia="fr-FR"/>
        </w:rPr>
      </w:pPr>
      <w:r>
        <w:rPr>
          <w:rStyle w:val="Marquedecommentaire"/>
        </w:rPr>
        <w:annotationRef/>
      </w:r>
      <w:proofErr w:type="spellStart"/>
      <w:r w:rsidRPr="0087408C">
        <w:rPr>
          <w:rFonts w:ascii="CMRoman-Regular" w:hAnsi="CMRoman-Regular" w:cs="CMRoman-Regular"/>
          <w:sz w:val="20"/>
          <w:szCs w:val="20"/>
          <w:lang w:val="en-US" w:eastAsia="fr-FR"/>
        </w:rPr>
        <w:t>Dempster</w:t>
      </w:r>
      <w:proofErr w:type="spellEnd"/>
      <w:r w:rsidRPr="0087408C">
        <w:rPr>
          <w:rFonts w:ascii="CMRoman-Regular" w:hAnsi="CMRoman-Regular" w:cs="CMRoman-Regular"/>
          <w:sz w:val="20"/>
          <w:szCs w:val="20"/>
          <w:lang w:val="en-US" w:eastAsia="fr-FR"/>
        </w:rPr>
        <w:t xml:space="preserve">, N. M. Laird, D. B. Rubin, </w:t>
      </w:r>
      <w:r w:rsidRPr="0087408C">
        <w:rPr>
          <w:rFonts w:ascii="CMRoman-Italic" w:hAnsi="CMRoman-Italic" w:cs="CMRoman-Italic"/>
          <w:i/>
          <w:iCs/>
          <w:sz w:val="20"/>
          <w:szCs w:val="20"/>
          <w:lang w:val="en-US" w:eastAsia="fr-FR"/>
        </w:rPr>
        <w:t>Maximum likelihood from incomplete data via the EM algorithm</w:t>
      </w:r>
      <w:r w:rsidRPr="0087408C">
        <w:rPr>
          <w:rFonts w:ascii="CMRoman-Regular" w:hAnsi="CMRoman-Regular" w:cs="CMRoman-Regular"/>
          <w:sz w:val="20"/>
          <w:szCs w:val="20"/>
          <w:lang w:val="en-US" w:eastAsia="fr-FR"/>
        </w:rPr>
        <w:t>,</w:t>
      </w:r>
    </w:p>
    <w:p w:rsidR="00EF6469" w:rsidRDefault="00EF6469" w:rsidP="0087408C">
      <w:pPr>
        <w:pStyle w:val="Commentaire"/>
      </w:pPr>
      <w:r>
        <w:rPr>
          <w:rFonts w:ascii="CMRoman-Regular" w:hAnsi="CMRoman-Regular" w:cs="CMRoman-Regular"/>
          <w:lang w:eastAsia="fr-FR"/>
        </w:rPr>
        <w:t xml:space="preserve">J. Royal Stat. Soc., B </w:t>
      </w:r>
      <w:r>
        <w:rPr>
          <w:rFonts w:ascii="CMRoman-Bold" w:hAnsi="CMRoman-Bold" w:cs="CMRoman-Bold"/>
          <w:b/>
          <w:bCs/>
          <w:lang w:eastAsia="fr-FR"/>
        </w:rPr>
        <w:t>39</w:t>
      </w:r>
      <w:r>
        <w:rPr>
          <w:rFonts w:ascii="CMRoman-Regular" w:hAnsi="CMRoman-Regular" w:cs="CMRoman-Regular"/>
          <w:lang w:eastAsia="fr-FR"/>
        </w:rPr>
        <w:t>#1 (1-38), 1977.</w:t>
      </w:r>
    </w:p>
  </w:comment>
  <w:comment w:id="64" w:author="Idir RAID" w:date="2015-07-28T15:38:00Z" w:initials="IR">
    <w:p w:rsidR="00EF6469" w:rsidRPr="00326CD8" w:rsidRDefault="00EF6469" w:rsidP="00326CD8">
      <w:pPr>
        <w:autoSpaceDE w:val="0"/>
        <w:autoSpaceDN w:val="0"/>
        <w:adjustRightInd w:val="0"/>
        <w:jc w:val="left"/>
        <w:rPr>
          <w:rFonts w:ascii="CMRoman-Regular" w:hAnsi="CMRoman-Regular" w:cs="CMRoman-Regular"/>
          <w:sz w:val="20"/>
          <w:szCs w:val="20"/>
          <w:lang w:val="en-US" w:eastAsia="fr-FR"/>
        </w:rPr>
      </w:pPr>
      <w:r>
        <w:rPr>
          <w:rStyle w:val="Marquedecommentaire"/>
        </w:rPr>
        <w:annotationRef/>
      </w:r>
      <w:proofErr w:type="spellStart"/>
      <w:proofErr w:type="gramStart"/>
      <w:r w:rsidRPr="00326CD8">
        <w:rPr>
          <w:rFonts w:ascii="CMRoman-Regular" w:hAnsi="CMRoman-Regular" w:cs="CMRoman-Regular"/>
          <w:sz w:val="20"/>
          <w:szCs w:val="20"/>
          <w:lang w:val="en-US" w:eastAsia="fr-FR"/>
        </w:rPr>
        <w:t>év</w:t>
      </w:r>
      <w:proofErr w:type="spellEnd"/>
      <w:proofErr w:type="gramEnd"/>
      <w:r w:rsidRPr="00326CD8">
        <w:rPr>
          <w:rFonts w:ascii="CMRoman-Regular" w:hAnsi="CMRoman-Regular" w:cs="CMRoman-Regular"/>
          <w:sz w:val="20"/>
          <w:szCs w:val="20"/>
          <w:lang w:val="en-US" w:eastAsia="fr-FR"/>
        </w:rPr>
        <w:t>. 2012</w:t>
      </w:r>
      <w:proofErr w:type="gramStart"/>
      <w:r w:rsidRPr="00326CD8">
        <w:rPr>
          <w:rFonts w:ascii="CMRoman-Regular" w:hAnsi="CMRoman-Regular" w:cs="CMRoman-Regular"/>
          <w:sz w:val="20"/>
          <w:szCs w:val="20"/>
          <w:lang w:val="en-US" w:eastAsia="fr-FR"/>
        </w:rPr>
        <w:t>..</w:t>
      </w:r>
      <w:proofErr w:type="gramEnd"/>
    </w:p>
    <w:p w:rsidR="00EF6469" w:rsidRDefault="00EF6469" w:rsidP="00326CD8">
      <w:pPr>
        <w:pStyle w:val="Commentaire"/>
      </w:pPr>
      <w:r>
        <w:rPr>
          <w:rFonts w:ascii="CMRoman-Regular" w:hAnsi="CMRoman-Regular" w:cs="CMRoman-Regular"/>
          <w:lang w:eastAsia="fr-FR"/>
        </w:rPr>
        <w:t xml:space="preserve">A. Boyd, L. </w:t>
      </w:r>
      <w:proofErr w:type="spellStart"/>
      <w:r>
        <w:rPr>
          <w:rFonts w:ascii="CMRoman-Regular" w:hAnsi="CMRoman-Regular" w:cs="CMRoman-Regular"/>
          <w:lang w:eastAsia="fr-FR"/>
        </w:rPr>
        <w:t>Vandenberghe</w:t>
      </w:r>
      <w:proofErr w:type="spellEnd"/>
      <w:r>
        <w:rPr>
          <w:rFonts w:ascii="CMRoman-Regular" w:hAnsi="CMRoman-Regular" w:cs="CMRoman-Regular"/>
          <w:lang w:eastAsia="fr-FR"/>
        </w:rPr>
        <w:t xml:space="preserve">, </w:t>
      </w:r>
      <w:proofErr w:type="spellStart"/>
      <w:r>
        <w:rPr>
          <w:rFonts w:ascii="CMRoman-Regular" w:hAnsi="CMRoman-Regular" w:cs="CMRoman-Regular"/>
          <w:lang w:eastAsia="fr-FR"/>
        </w:rPr>
        <w:t>Convex</w:t>
      </w:r>
      <w:proofErr w:type="spellEnd"/>
      <w:r>
        <w:rPr>
          <w:rFonts w:ascii="CMRoman-Regular" w:hAnsi="CMRoman-Regular" w:cs="CMRoman-Regular"/>
          <w:lang w:eastAsia="fr-FR"/>
        </w:rPr>
        <w:t xml:space="preserve"> </w:t>
      </w:r>
      <w:proofErr w:type="spellStart"/>
      <w:r>
        <w:rPr>
          <w:rFonts w:ascii="CMRoman-Regular" w:hAnsi="CMRoman-Regular" w:cs="CMRoman-Regular"/>
          <w:lang w:eastAsia="fr-FR"/>
        </w:rPr>
        <w:t>optimization</w:t>
      </w:r>
      <w:proofErr w:type="spellEnd"/>
      <w:r>
        <w:rPr>
          <w:rFonts w:ascii="CMRoman-Regular" w:hAnsi="CMRoman-Regular" w:cs="CMRoman-Regular"/>
          <w:lang w:eastAsia="fr-FR"/>
        </w:rPr>
        <w:t xml:space="preserve">, Cambridge e </w:t>
      </w:r>
      <w:proofErr w:type="spellStart"/>
      <w:r>
        <w:rPr>
          <w:rFonts w:ascii="CMRoman-Regular" w:hAnsi="CMRoman-Regular" w:cs="CMRoman-Regular"/>
          <w:lang w:eastAsia="fr-FR"/>
        </w:rPr>
        <w:t>University</w:t>
      </w:r>
      <w:proofErr w:type="spellEnd"/>
      <w:r>
        <w:rPr>
          <w:rFonts w:ascii="CMRoman-Regular" w:hAnsi="CMRoman-Regular" w:cs="CMRoman-Regular"/>
          <w:lang w:eastAsia="fr-FR"/>
        </w:rPr>
        <w:t xml:space="preserve"> </w:t>
      </w:r>
      <w:proofErr w:type="spellStart"/>
      <w:r>
        <w:rPr>
          <w:rFonts w:ascii="CMRoman-Regular" w:hAnsi="CMRoman-Regular" w:cs="CMRoman-Regular"/>
          <w:lang w:eastAsia="fr-FR"/>
        </w:rPr>
        <w:t>Press</w:t>
      </w:r>
      <w:proofErr w:type="spellEnd"/>
      <w:r>
        <w:rPr>
          <w:rFonts w:ascii="CMRoman-Regular" w:hAnsi="CMRoman-Regular" w:cs="CMRoman-Regular"/>
          <w:lang w:eastAsia="fr-FR"/>
        </w:rPr>
        <w:t>, 2004.</w:t>
      </w:r>
    </w:p>
  </w:comment>
  <w:comment w:id="69" w:author="Idir RAID" w:date="2015-07-28T15:38:00Z" w:initials="IR">
    <w:p w:rsidR="00EF6469" w:rsidRPr="00C9044A" w:rsidRDefault="00EF6469" w:rsidP="00C9044A">
      <w:pPr>
        <w:autoSpaceDE w:val="0"/>
        <w:autoSpaceDN w:val="0"/>
        <w:adjustRightInd w:val="0"/>
        <w:jc w:val="left"/>
        <w:rPr>
          <w:rFonts w:ascii="TimesNewRoman" w:hAnsi="TimesNewRoman" w:cs="TimesNewRoman"/>
          <w:color w:val="000000"/>
          <w:sz w:val="21"/>
          <w:szCs w:val="21"/>
          <w:lang w:val="en-US" w:eastAsia="fr-FR"/>
        </w:rPr>
      </w:pPr>
      <w:r>
        <w:rPr>
          <w:rStyle w:val="Marquedecommentaire"/>
        </w:rPr>
        <w:annotationRef/>
      </w:r>
      <w:r w:rsidRPr="00C9044A">
        <w:rPr>
          <w:rFonts w:ascii="TimesNewRoman" w:hAnsi="TimesNewRoman" w:cs="TimesNewRoman"/>
          <w:color w:val="000000"/>
          <w:sz w:val="21"/>
          <w:szCs w:val="21"/>
          <w:lang w:val="en-US" w:eastAsia="fr-FR"/>
        </w:rPr>
        <w:t xml:space="preserve">S. </w:t>
      </w:r>
      <w:proofErr w:type="spellStart"/>
      <w:r w:rsidRPr="00C9044A">
        <w:rPr>
          <w:rFonts w:ascii="TimesNewRoman" w:hAnsi="TimesNewRoman" w:cs="TimesNewRoman"/>
          <w:color w:val="000000"/>
          <w:sz w:val="21"/>
          <w:szCs w:val="21"/>
          <w:lang w:val="en-US" w:eastAsia="fr-FR"/>
        </w:rPr>
        <w:t>Osher</w:t>
      </w:r>
      <w:proofErr w:type="spellEnd"/>
      <w:r w:rsidRPr="00C9044A">
        <w:rPr>
          <w:rFonts w:ascii="TimesNewRoman" w:hAnsi="TimesNewRoman" w:cs="TimesNewRoman"/>
          <w:color w:val="000000"/>
          <w:sz w:val="21"/>
          <w:szCs w:val="21"/>
          <w:lang w:val="en-US" w:eastAsia="fr-FR"/>
        </w:rPr>
        <w:t xml:space="preserve">, R. </w:t>
      </w:r>
      <w:proofErr w:type="spellStart"/>
      <w:r w:rsidRPr="00C9044A">
        <w:rPr>
          <w:rFonts w:ascii="TimesNewRoman" w:hAnsi="TimesNewRoman" w:cs="TimesNewRoman"/>
          <w:color w:val="000000"/>
          <w:sz w:val="21"/>
          <w:szCs w:val="21"/>
          <w:lang w:val="en-US" w:eastAsia="fr-FR"/>
        </w:rPr>
        <w:t>Fedkiw</w:t>
      </w:r>
      <w:proofErr w:type="spellEnd"/>
      <w:r w:rsidRPr="00C9044A">
        <w:rPr>
          <w:rFonts w:ascii="TimesNewRoman" w:hAnsi="TimesNewRoman" w:cs="TimesNewRoman"/>
          <w:color w:val="000000"/>
          <w:sz w:val="21"/>
          <w:szCs w:val="21"/>
          <w:lang w:val="en-US" w:eastAsia="fr-FR"/>
        </w:rPr>
        <w:t xml:space="preserve">, </w:t>
      </w:r>
      <w:r w:rsidRPr="00C9044A">
        <w:rPr>
          <w:rFonts w:ascii="TimesNewRoman,Italic" w:hAnsi="TimesNewRoman,Italic" w:cs="TimesNewRoman,Italic"/>
          <w:i/>
          <w:iCs/>
          <w:color w:val="000000"/>
          <w:sz w:val="21"/>
          <w:szCs w:val="21"/>
          <w:lang w:val="en-US" w:eastAsia="fr-FR"/>
        </w:rPr>
        <w:t xml:space="preserve">Level set methods and dynamic implicit </w:t>
      </w:r>
      <w:proofErr w:type="gramStart"/>
      <w:r w:rsidRPr="00C9044A">
        <w:rPr>
          <w:rFonts w:ascii="TimesNewRoman,Italic" w:hAnsi="TimesNewRoman,Italic" w:cs="TimesNewRoman,Italic"/>
          <w:i/>
          <w:iCs/>
          <w:color w:val="000000"/>
          <w:sz w:val="21"/>
          <w:szCs w:val="21"/>
          <w:lang w:val="en-US" w:eastAsia="fr-FR"/>
        </w:rPr>
        <w:t>surfaces .</w:t>
      </w:r>
      <w:proofErr w:type="gramEnd"/>
      <w:r w:rsidRPr="00C9044A">
        <w:rPr>
          <w:rFonts w:ascii="TimesNewRoman,Italic" w:hAnsi="TimesNewRoman,Italic" w:cs="TimesNewRoman,Italic"/>
          <w:i/>
          <w:iCs/>
          <w:color w:val="000000"/>
          <w:sz w:val="21"/>
          <w:szCs w:val="21"/>
          <w:lang w:val="en-US" w:eastAsia="fr-FR"/>
        </w:rPr>
        <w:t xml:space="preserve"> </w:t>
      </w:r>
      <w:r w:rsidRPr="00C9044A">
        <w:rPr>
          <w:rFonts w:ascii="TimesNewRoman" w:hAnsi="TimesNewRoman" w:cs="TimesNewRoman"/>
          <w:color w:val="000000"/>
          <w:sz w:val="21"/>
          <w:szCs w:val="21"/>
          <w:lang w:val="en-US" w:eastAsia="fr-FR"/>
        </w:rPr>
        <w:t>Applied</w:t>
      </w:r>
    </w:p>
    <w:p w:rsidR="00EF6469" w:rsidRDefault="00EF6469" w:rsidP="00C9044A">
      <w:pPr>
        <w:pStyle w:val="Commentaire"/>
      </w:pPr>
      <w:proofErr w:type="spellStart"/>
      <w:r>
        <w:rPr>
          <w:rFonts w:ascii="TimesNewRoman" w:hAnsi="TimesNewRoman" w:cs="TimesNewRoman"/>
          <w:color w:val="000000"/>
          <w:sz w:val="21"/>
          <w:szCs w:val="21"/>
          <w:lang w:eastAsia="fr-FR"/>
        </w:rPr>
        <w:t>mathematical</w:t>
      </w:r>
      <w:proofErr w:type="spellEnd"/>
      <w:r>
        <w:rPr>
          <w:rFonts w:ascii="TimesNewRoman" w:hAnsi="TimesNewRoman" w:cs="TimesNewRoman"/>
          <w:color w:val="000000"/>
          <w:sz w:val="21"/>
          <w:szCs w:val="21"/>
          <w:lang w:eastAsia="fr-FR"/>
        </w:rPr>
        <w:t xml:space="preserve"> sciences, Vol. 153, Springer </w:t>
      </w:r>
      <w:proofErr w:type="spellStart"/>
      <w:r>
        <w:rPr>
          <w:rFonts w:ascii="TimesNewRoman" w:hAnsi="TimesNewRoman" w:cs="TimesNewRoman"/>
          <w:color w:val="000000"/>
          <w:sz w:val="21"/>
          <w:szCs w:val="21"/>
          <w:lang w:eastAsia="fr-FR"/>
        </w:rPr>
        <w:t>Verlag</w:t>
      </w:r>
      <w:proofErr w:type="spellEnd"/>
      <w:r>
        <w:rPr>
          <w:rFonts w:ascii="TimesNewRoman" w:hAnsi="TimesNewRoman" w:cs="TimesNewRoman"/>
          <w:color w:val="000000"/>
          <w:sz w:val="21"/>
          <w:szCs w:val="21"/>
          <w:lang w:eastAsia="fr-FR"/>
        </w:rPr>
        <w:t xml:space="preserve"> (2003)</w:t>
      </w:r>
    </w:p>
  </w:comment>
  <w:comment w:id="70" w:author="Idir RAID" w:date="2015-07-28T15:38:00Z" w:initials="IR">
    <w:p w:rsidR="00EF6469" w:rsidRPr="00F82612" w:rsidRDefault="00EF6469" w:rsidP="004F24A2">
      <w:pPr>
        <w:autoSpaceDE w:val="0"/>
        <w:autoSpaceDN w:val="0"/>
        <w:adjustRightInd w:val="0"/>
        <w:jc w:val="left"/>
        <w:rPr>
          <w:rFonts w:ascii="TimesNewRoman,Bold" w:hAnsi="TimesNewRoman,Bold" w:cs="TimesNewRoman,Bold"/>
          <w:b/>
          <w:bCs/>
          <w:sz w:val="44"/>
          <w:szCs w:val="44"/>
          <w:lang w:val="en-US" w:eastAsia="fr-FR"/>
        </w:rPr>
      </w:pPr>
      <w:r>
        <w:rPr>
          <w:rStyle w:val="Marquedecommentaire"/>
        </w:rPr>
        <w:annotationRef/>
      </w:r>
      <w:r w:rsidRPr="00F82612">
        <w:rPr>
          <w:rFonts w:ascii="TimesNewRoman,Bold" w:hAnsi="TimesNewRoman,Bold" w:cs="TimesNewRoman,Bold"/>
          <w:b/>
          <w:bCs/>
          <w:sz w:val="44"/>
          <w:szCs w:val="44"/>
          <w:lang w:val="en-US" w:eastAsia="fr-FR"/>
        </w:rPr>
        <w:t>Design et</w:t>
      </w:r>
    </w:p>
    <w:p w:rsidR="00EF6469" w:rsidRPr="00F82612" w:rsidRDefault="00EF6469" w:rsidP="004F24A2">
      <w:pPr>
        <w:autoSpaceDE w:val="0"/>
        <w:autoSpaceDN w:val="0"/>
        <w:adjustRightInd w:val="0"/>
        <w:jc w:val="left"/>
        <w:rPr>
          <w:rFonts w:ascii="TimesNewRoman,Bold" w:hAnsi="TimesNewRoman,Bold" w:cs="TimesNewRoman,Bold"/>
          <w:b/>
          <w:bCs/>
          <w:sz w:val="44"/>
          <w:szCs w:val="44"/>
          <w:lang w:val="en-US" w:eastAsia="fr-FR"/>
        </w:rPr>
      </w:pPr>
      <w:proofErr w:type="spellStart"/>
      <w:proofErr w:type="gramStart"/>
      <w:r w:rsidRPr="00F82612">
        <w:rPr>
          <w:rFonts w:ascii="TimesNewRoman,Bold" w:hAnsi="TimesNewRoman,Bold" w:cs="TimesNewRoman,Bold"/>
          <w:b/>
          <w:bCs/>
          <w:sz w:val="44"/>
          <w:szCs w:val="44"/>
          <w:lang w:val="en-US" w:eastAsia="fr-FR"/>
        </w:rPr>
        <w:t>formes</w:t>
      </w:r>
      <w:proofErr w:type="spellEnd"/>
      <w:proofErr w:type="gramEnd"/>
    </w:p>
    <w:p w:rsidR="00EF6469" w:rsidRPr="00F82612" w:rsidRDefault="00EF6469" w:rsidP="004F24A2">
      <w:pPr>
        <w:autoSpaceDE w:val="0"/>
        <w:autoSpaceDN w:val="0"/>
        <w:adjustRightInd w:val="0"/>
        <w:jc w:val="left"/>
        <w:rPr>
          <w:rFonts w:ascii="TimesNewRoman,Bold" w:hAnsi="TimesNewRoman,Bold" w:cs="TimesNewRoman,Bold"/>
          <w:b/>
          <w:bCs/>
          <w:sz w:val="44"/>
          <w:szCs w:val="44"/>
          <w:lang w:val="en-US" w:eastAsia="fr-FR"/>
        </w:rPr>
      </w:pPr>
      <w:proofErr w:type="spellStart"/>
      <w:proofErr w:type="gramStart"/>
      <w:r w:rsidRPr="00F82612">
        <w:rPr>
          <w:rFonts w:ascii="TimesNewRoman,Bold" w:hAnsi="TimesNewRoman,Bold" w:cs="TimesNewRoman,Bold"/>
          <w:b/>
          <w:bCs/>
          <w:sz w:val="44"/>
          <w:szCs w:val="44"/>
          <w:lang w:val="en-US" w:eastAsia="fr-FR"/>
        </w:rPr>
        <w:t>optimales</w:t>
      </w:r>
      <w:proofErr w:type="spellEnd"/>
      <w:proofErr w:type="gramEnd"/>
    </w:p>
    <w:p w:rsidR="00EF6469" w:rsidRPr="00F82612" w:rsidRDefault="00EF6469" w:rsidP="004F24A2">
      <w:pPr>
        <w:autoSpaceDE w:val="0"/>
        <w:autoSpaceDN w:val="0"/>
        <w:adjustRightInd w:val="0"/>
        <w:jc w:val="left"/>
        <w:rPr>
          <w:rFonts w:ascii="TimesNewRoman,Bold" w:hAnsi="TimesNewRoman,Bold" w:cs="TimesNewRoman,Bold"/>
          <w:b/>
          <w:bCs/>
          <w:sz w:val="44"/>
          <w:szCs w:val="44"/>
          <w:lang w:val="en-US" w:eastAsia="fr-FR"/>
        </w:rPr>
      </w:pPr>
      <w:r w:rsidRPr="00F82612">
        <w:rPr>
          <w:rFonts w:ascii="TimesNewRoman,Bold" w:hAnsi="TimesNewRoman,Bold" w:cs="TimesNewRoman,Bold"/>
          <w:b/>
          <w:bCs/>
          <w:sz w:val="44"/>
          <w:szCs w:val="44"/>
          <w:lang w:val="en-US" w:eastAsia="fr-FR"/>
        </w:rPr>
        <w:t>(III)</w:t>
      </w:r>
    </w:p>
    <w:p w:rsidR="00EF6469" w:rsidRDefault="00EF6469" w:rsidP="004F24A2">
      <w:pPr>
        <w:autoSpaceDE w:val="0"/>
        <w:autoSpaceDN w:val="0"/>
        <w:adjustRightInd w:val="0"/>
        <w:jc w:val="left"/>
        <w:rPr>
          <w:rFonts w:ascii="TimesNewRoman,Italic" w:hAnsi="TimesNewRoman,Italic" w:cs="TimesNewRoman,Italic"/>
          <w:i/>
          <w:iCs/>
          <w:sz w:val="27"/>
          <w:szCs w:val="27"/>
          <w:lang w:eastAsia="fr-FR"/>
        </w:rPr>
      </w:pPr>
      <w:r>
        <w:rPr>
          <w:rFonts w:ascii="TimesNewRoman,Italic" w:hAnsi="TimesNewRoman,Italic" w:cs="TimesNewRoman,Italic"/>
          <w:i/>
          <w:iCs/>
          <w:sz w:val="27"/>
          <w:szCs w:val="27"/>
          <w:lang w:eastAsia="fr-FR"/>
        </w:rPr>
        <w:t>Optimisation</w:t>
      </w:r>
    </w:p>
    <w:p w:rsidR="00EF6469" w:rsidRDefault="00EF6469" w:rsidP="004F24A2">
      <w:pPr>
        <w:autoSpaceDE w:val="0"/>
        <w:autoSpaceDN w:val="0"/>
        <w:adjustRightInd w:val="0"/>
        <w:jc w:val="left"/>
        <w:rPr>
          <w:rFonts w:ascii="TimesNewRoman,Italic" w:hAnsi="TimesNewRoman,Italic" w:cs="TimesNewRoman,Italic"/>
          <w:i/>
          <w:iCs/>
          <w:sz w:val="27"/>
          <w:szCs w:val="27"/>
          <w:lang w:eastAsia="fr-FR"/>
        </w:rPr>
      </w:pPr>
      <w:proofErr w:type="gramStart"/>
      <w:r>
        <w:rPr>
          <w:rFonts w:ascii="TimesNewRoman,Italic" w:hAnsi="TimesNewRoman,Italic" w:cs="TimesNewRoman,Italic"/>
          <w:i/>
          <w:iCs/>
          <w:sz w:val="27"/>
          <w:szCs w:val="27"/>
          <w:lang w:eastAsia="fr-FR"/>
        </w:rPr>
        <w:t>topologique</w:t>
      </w:r>
      <w:proofErr w:type="gramEnd"/>
    </w:p>
    <w:p w:rsidR="00EF6469" w:rsidRDefault="00EF6469" w:rsidP="004F24A2">
      <w:pPr>
        <w:autoSpaceDE w:val="0"/>
        <w:autoSpaceDN w:val="0"/>
        <w:adjustRightInd w:val="0"/>
        <w:jc w:val="left"/>
        <w:rPr>
          <w:rFonts w:ascii="TimesNewRoman" w:hAnsi="TimesNewRoman" w:cs="TimesNewRoman"/>
          <w:sz w:val="24"/>
          <w:szCs w:val="24"/>
          <w:lang w:eastAsia="fr-FR"/>
        </w:rPr>
      </w:pPr>
      <w:r>
        <w:rPr>
          <w:rFonts w:ascii="TimesNewRoman,Bold" w:hAnsi="TimesNewRoman,Bold" w:cs="TimesNewRoman,Bold"/>
          <w:b/>
          <w:bCs/>
          <w:sz w:val="24"/>
          <w:szCs w:val="24"/>
          <w:lang w:eastAsia="fr-FR"/>
        </w:rPr>
        <w:t xml:space="preserve">Grégoire Allaire </w:t>
      </w:r>
      <w:r>
        <w:rPr>
          <w:rFonts w:ascii="TimesNewRoman" w:hAnsi="TimesNewRoman" w:cs="TimesNewRoman"/>
          <w:sz w:val="24"/>
          <w:szCs w:val="24"/>
          <w:lang w:eastAsia="fr-FR"/>
        </w:rPr>
        <w:t>et</w:t>
      </w:r>
    </w:p>
    <w:p w:rsidR="00EF6469" w:rsidRDefault="00EF6469" w:rsidP="004F24A2">
      <w:pPr>
        <w:pStyle w:val="Commentaire"/>
      </w:pPr>
      <w:r>
        <w:rPr>
          <w:rFonts w:ascii="TimesNewRoman,Bold" w:hAnsi="TimesNewRoman,Bold" w:cs="TimesNewRoman,Bold"/>
          <w:b/>
          <w:bCs/>
          <w:sz w:val="24"/>
          <w:szCs w:val="24"/>
          <w:lang w:eastAsia="fr-FR"/>
        </w:rPr>
        <w:t>François Jouve</w:t>
      </w:r>
    </w:p>
  </w:comment>
  <w:comment w:id="73" w:author="Idir RAID" w:date="2015-07-28T15:38:00Z" w:initials="IRA">
    <w:p w:rsidR="00EF6469" w:rsidRDefault="00EF6469">
      <w:pPr>
        <w:pStyle w:val="Commentaire"/>
      </w:pPr>
      <w:r>
        <w:rPr>
          <w:rStyle w:val="Marquedecommentaire"/>
        </w:rPr>
        <w:annotationRef/>
      </w:r>
      <w:r w:rsidRPr="004D4DFC">
        <w:t>file:///C:/Program%20Files/Altair/13.0/help/hwsolvers/hwsolvers.htm?ug_altair_optistruct.htm</w:t>
      </w:r>
    </w:p>
  </w:comment>
  <w:comment w:id="76" w:author="Alexandre ROSCHEWITZ" w:date="2015-07-28T15:38:00Z" w:initials="ALR">
    <w:p w:rsidR="00EF6469" w:rsidRPr="00F43832" w:rsidRDefault="00EF6469">
      <w:pPr>
        <w:pStyle w:val="Commentaire"/>
        <w:rPr>
          <w:lang w:val="en-US"/>
        </w:rPr>
      </w:pPr>
      <w:r>
        <w:rPr>
          <w:rStyle w:val="Marquedecommentaire"/>
        </w:rPr>
        <w:annotationRef/>
      </w:r>
      <w:proofErr w:type="gramStart"/>
      <w:r w:rsidRPr="007663E2">
        <w:rPr>
          <w:lang w:val="en-US"/>
        </w:rPr>
        <w:t>de</w:t>
      </w:r>
      <w:proofErr w:type="gramEnd"/>
      <w:r w:rsidRPr="007663E2">
        <w:rPr>
          <w:lang w:val="en-US"/>
        </w:rPr>
        <w:t xml:space="preserve"> </w:t>
      </w:r>
      <w:proofErr w:type="spellStart"/>
      <w:r w:rsidRPr="007663E2">
        <w:rPr>
          <w:lang w:val="en-US"/>
        </w:rPr>
        <w:t>for</w:t>
      </w:r>
      <w:r w:rsidRPr="009E0DA8">
        <w:rPr>
          <w:lang w:val="en-US"/>
        </w:rPr>
        <w:t>mage</w:t>
      </w:r>
      <w:proofErr w:type="spellEnd"/>
      <w:r w:rsidRPr="009E0DA8">
        <w:rPr>
          <w:lang w:val="en-US"/>
        </w:rPr>
        <w:t xml:space="preserve"> ?</w:t>
      </w:r>
    </w:p>
  </w:comment>
  <w:comment w:id="78" w:author="Idir RAID" w:date="2015-07-28T15:38:00Z" w:initials="IRA">
    <w:p w:rsidR="00EF6469" w:rsidRDefault="00EF6469">
      <w:pPr>
        <w:pStyle w:val="Commentaire"/>
      </w:pPr>
      <w:r>
        <w:rPr>
          <w:rStyle w:val="Marquedecommentaire"/>
        </w:rPr>
        <w:annotationRef/>
      </w:r>
      <w:r>
        <w:t xml:space="preserve">Sigmund, O., and </w:t>
      </w:r>
      <w:proofErr w:type="spellStart"/>
      <w:r>
        <w:t>Petersson</w:t>
      </w:r>
      <w:proofErr w:type="spellEnd"/>
      <w:r>
        <w:t xml:space="preserve">, J., </w:t>
      </w:r>
      <w:proofErr w:type="spellStart"/>
      <w:r>
        <w:t>Numerical</w:t>
      </w:r>
      <w:proofErr w:type="spellEnd"/>
      <w:r>
        <w:t xml:space="preserve"> </w:t>
      </w:r>
      <w:proofErr w:type="spellStart"/>
      <w:r>
        <w:t>Instabilities</w:t>
      </w:r>
      <w:proofErr w:type="spellEnd"/>
      <w:r>
        <w:t xml:space="preserve"> in </w:t>
      </w:r>
      <w:proofErr w:type="spellStart"/>
      <w:r>
        <w:t>Topology</w:t>
      </w:r>
      <w:proofErr w:type="spellEnd"/>
      <w:r>
        <w:t xml:space="preserve"> Optimization: A Survey on </w:t>
      </w:r>
      <w:proofErr w:type="spellStart"/>
      <w:r>
        <w:t>Procedures</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Checkerboards</w:t>
      </w:r>
      <w:proofErr w:type="spellEnd"/>
      <w:r>
        <w:t xml:space="preserve">, </w:t>
      </w:r>
      <w:proofErr w:type="spellStart"/>
      <w:r>
        <w:t>Mesh-dependencies</w:t>
      </w:r>
      <w:proofErr w:type="spellEnd"/>
      <w:r>
        <w:t xml:space="preserve"> and Local Minima. </w:t>
      </w:r>
      <w:r>
        <w:rPr>
          <w:i/>
          <w:iCs/>
        </w:rPr>
        <w:t>Structural Optimization</w:t>
      </w:r>
      <w:r>
        <w:t>, 16</w:t>
      </w:r>
      <w:r>
        <w:rPr>
          <w:b/>
          <w:bCs/>
        </w:rPr>
        <w:t xml:space="preserve"> </w:t>
      </w:r>
      <w:r>
        <w:t>(1998), 68-75.</w:t>
      </w:r>
    </w:p>
  </w:comment>
  <w:comment w:id="80" w:author="Alexandre ROSCHEWITZ" w:date="2015-07-28T15:38:00Z" w:initials="ALR">
    <w:p w:rsidR="00EF6469" w:rsidRPr="009E0DA8" w:rsidRDefault="00EF6469">
      <w:pPr>
        <w:pStyle w:val="Commentaire"/>
        <w:rPr>
          <w:lang w:val="en-US"/>
        </w:rPr>
      </w:pPr>
      <w:r>
        <w:rPr>
          <w:rStyle w:val="Marquedecommentaire"/>
        </w:rPr>
        <w:annotationRef/>
      </w:r>
      <w:proofErr w:type="gramStart"/>
      <w:r w:rsidRPr="009E0DA8">
        <w:rPr>
          <w:lang w:val="en-US"/>
        </w:rPr>
        <w:t>pas</w:t>
      </w:r>
      <w:proofErr w:type="gramEnd"/>
      <w:r w:rsidRPr="009E0DA8">
        <w:rPr>
          <w:lang w:val="en-US"/>
        </w:rPr>
        <w:t xml:space="preserve"> </w:t>
      </w:r>
      <w:proofErr w:type="spellStart"/>
      <w:r w:rsidRPr="009E0DA8">
        <w:rPr>
          <w:lang w:val="en-US"/>
        </w:rPr>
        <w:t>oublier</w:t>
      </w:r>
      <w:proofErr w:type="spellEnd"/>
    </w:p>
  </w:comment>
  <w:comment w:id="79" w:author="Idir RAID" w:date="2015-07-28T15:38:00Z" w:initials="IRA">
    <w:p w:rsidR="00EF6469" w:rsidRDefault="00EF6469">
      <w:pPr>
        <w:pStyle w:val="Commentaire"/>
      </w:pPr>
      <w:r>
        <w:rPr>
          <w:rStyle w:val="Marquedecommentaire"/>
        </w:rPr>
        <w:annotationRef/>
      </w:r>
      <w:r w:rsidRPr="009C21DA">
        <w:t>file:///C:/Program%20Files/Altair/13.0/help/hwsolvers/hwsolvers.htm?gradient_based_optimizaiton.htm</w:t>
      </w:r>
    </w:p>
  </w:comment>
  <w:comment w:id="81" w:author="Idir RAID" w:date="2015-07-28T15:38:00Z" w:initials="IRA">
    <w:p w:rsidR="00EF6469" w:rsidRDefault="00EF6469">
      <w:pPr>
        <w:pStyle w:val="Commentaire"/>
      </w:pPr>
      <w:r>
        <w:rPr>
          <w:rStyle w:val="Marquedecommentaire"/>
        </w:rPr>
        <w:annotationRef/>
      </w:r>
      <w:r>
        <w:t xml:space="preserve">Fleury, C., and </w:t>
      </w:r>
      <w:proofErr w:type="spellStart"/>
      <w:r>
        <w:t>Braibant</w:t>
      </w:r>
      <w:proofErr w:type="spellEnd"/>
      <w:r>
        <w:t xml:space="preserve">, V., Structural Optimization: A New Dual Method </w:t>
      </w:r>
      <w:proofErr w:type="spellStart"/>
      <w:r>
        <w:t>using</w:t>
      </w:r>
      <w:proofErr w:type="spellEnd"/>
      <w:r>
        <w:t xml:space="preserve"> Mixed Variables.</w:t>
      </w:r>
      <w:r>
        <w:rPr>
          <w:i/>
          <w:iCs/>
        </w:rPr>
        <w:t xml:space="preserve"> International Journal for </w:t>
      </w:r>
      <w:proofErr w:type="spellStart"/>
      <w:r>
        <w:rPr>
          <w:i/>
          <w:iCs/>
        </w:rPr>
        <w:t>Numerical</w:t>
      </w:r>
      <w:proofErr w:type="spellEnd"/>
      <w:r>
        <w:rPr>
          <w:i/>
          <w:iCs/>
        </w:rPr>
        <w:t xml:space="preserve"> </w:t>
      </w:r>
      <w:proofErr w:type="spellStart"/>
      <w:r>
        <w:rPr>
          <w:i/>
          <w:iCs/>
        </w:rPr>
        <w:t>Methods</w:t>
      </w:r>
      <w:proofErr w:type="spellEnd"/>
      <w:r>
        <w:rPr>
          <w:i/>
          <w:iCs/>
        </w:rPr>
        <w:t xml:space="preserve"> in Engineering</w:t>
      </w:r>
      <w:r>
        <w:t>, 23</w:t>
      </w:r>
      <w:r>
        <w:rPr>
          <w:b/>
          <w:bCs/>
        </w:rPr>
        <w:t xml:space="preserve"> </w:t>
      </w:r>
      <w:r>
        <w:t>(1986) 409-428.</w:t>
      </w:r>
    </w:p>
  </w:comment>
  <w:comment w:id="86" w:author="Alexandre ROSCHEWITZ" w:date="2015-07-28T15:38:00Z" w:initials="ALR">
    <w:p w:rsidR="00EF6469" w:rsidRPr="009E0DA8" w:rsidRDefault="00EF6469">
      <w:pPr>
        <w:pStyle w:val="Commentaire"/>
        <w:rPr>
          <w:lang w:val="en-US"/>
        </w:rPr>
      </w:pPr>
      <w:r>
        <w:rPr>
          <w:rStyle w:val="Marquedecommentaire"/>
        </w:rPr>
        <w:annotationRef/>
      </w:r>
      <w:proofErr w:type="gramStart"/>
      <w:r w:rsidRPr="009E0DA8">
        <w:rPr>
          <w:lang w:val="en-US"/>
        </w:rPr>
        <w:t>pas</w:t>
      </w:r>
      <w:proofErr w:type="gramEnd"/>
      <w:r w:rsidRPr="009E0DA8">
        <w:rPr>
          <w:lang w:val="en-US"/>
        </w:rPr>
        <w:t xml:space="preserve"> </w:t>
      </w:r>
      <w:proofErr w:type="spellStart"/>
      <w:r w:rsidRPr="009E0DA8">
        <w:rPr>
          <w:lang w:val="en-US"/>
        </w:rPr>
        <w:t>oublier</w:t>
      </w:r>
      <w:proofErr w:type="spellEnd"/>
      <w:r w:rsidRPr="009E0DA8">
        <w:rPr>
          <w:lang w:val="en-US"/>
        </w:rPr>
        <w:t xml:space="preserve"> non plus !</w:t>
      </w:r>
    </w:p>
  </w:comment>
  <w:comment w:id="85" w:author="Idir RAID" w:date="2015-07-28T15:38:00Z" w:initials="IRA">
    <w:p w:rsidR="00EF6469" w:rsidRDefault="00EF6469">
      <w:pPr>
        <w:pStyle w:val="Commentaire"/>
      </w:pPr>
      <w:r>
        <w:rPr>
          <w:rStyle w:val="Marquedecommentaire"/>
        </w:rPr>
        <w:annotationRef/>
      </w:r>
      <w:r w:rsidRPr="00FD1B35">
        <w:t>file:///C:/Program%20Files/Altair/13.0/help/hwsolvers/hwsolvers.htm?doptprm_optmeth.htm</w:t>
      </w:r>
    </w:p>
  </w:comment>
  <w:comment w:id="88" w:author="Alexandre ROSCHEWITZ" w:date="2015-07-28T15:38:00Z" w:initials="ALR">
    <w:p w:rsidR="00EF6469" w:rsidRPr="009E0DA8" w:rsidRDefault="00EF6469">
      <w:pPr>
        <w:pStyle w:val="Commentaire"/>
        <w:rPr>
          <w:lang w:val="en-US"/>
        </w:rPr>
      </w:pPr>
      <w:r>
        <w:rPr>
          <w:rStyle w:val="Marquedecommentaire"/>
        </w:rPr>
        <w:annotationRef/>
      </w:r>
      <w:r>
        <w:rPr>
          <w:lang w:val="fr-FR"/>
        </w:rPr>
        <w:t xml:space="preserve">Et là on dit quoi ? Ahah ! Hein, c’était juste pour ne pas oublier. </w:t>
      </w:r>
      <w:proofErr w:type="spellStart"/>
      <w:r w:rsidRPr="009E0DA8">
        <w:rPr>
          <w:lang w:val="en-US"/>
        </w:rPr>
        <w:t>Rien</w:t>
      </w:r>
      <w:proofErr w:type="spellEnd"/>
      <w:r w:rsidRPr="009E0DA8">
        <w:rPr>
          <w:lang w:val="en-US"/>
        </w:rPr>
        <w:t xml:space="preserve"> de personnel. Nada.</w:t>
      </w:r>
    </w:p>
  </w:comment>
  <w:comment w:id="87" w:author="Idir RAID" w:date="2015-07-28T15:38:00Z" w:initials="IRA">
    <w:p w:rsidR="00EF6469" w:rsidRDefault="00EF6469">
      <w:pPr>
        <w:pStyle w:val="Commentaire"/>
      </w:pPr>
      <w:r>
        <w:rPr>
          <w:rStyle w:val="Marquedecommentaire"/>
        </w:rPr>
        <w:annotationRef/>
      </w:r>
      <w:proofErr w:type="spellStart"/>
      <w:r>
        <w:t>Schmit</w:t>
      </w:r>
      <w:proofErr w:type="spellEnd"/>
      <w:r>
        <w:t xml:space="preserve">, L.A., and Fleury, C., Structural </w:t>
      </w:r>
      <w:proofErr w:type="spellStart"/>
      <w:r>
        <w:t>Synthesis</w:t>
      </w:r>
      <w:proofErr w:type="spellEnd"/>
      <w:r>
        <w:t xml:space="preserve"> by </w:t>
      </w:r>
      <w:proofErr w:type="spellStart"/>
      <w:r>
        <w:t>Combining</w:t>
      </w:r>
      <w:proofErr w:type="spellEnd"/>
      <w:r>
        <w:t xml:space="preserve"> Approximation Concepts and Dual </w:t>
      </w:r>
      <w:proofErr w:type="spellStart"/>
      <w:r>
        <w:t>Methods</w:t>
      </w:r>
      <w:proofErr w:type="spellEnd"/>
      <w:r>
        <w:t xml:space="preserve">, </w:t>
      </w:r>
      <w:r>
        <w:rPr>
          <w:i/>
          <w:iCs/>
        </w:rPr>
        <w:t>AIAA Journal</w:t>
      </w:r>
      <w:r>
        <w:t>, 18 (1980) 1252-1260.</w:t>
      </w:r>
    </w:p>
  </w:comment>
  <w:comment w:id="94" w:author="Idir RAID" w:date="2015-07-28T15:38:00Z" w:initials="IRA">
    <w:p w:rsidR="00EF6469" w:rsidRDefault="00EF6469">
      <w:pPr>
        <w:pStyle w:val="Commentaire"/>
      </w:pPr>
      <w:r>
        <w:rPr>
          <w:rStyle w:val="Marquedecommentaire"/>
        </w:rPr>
        <w:annotationRef/>
      </w:r>
      <w:proofErr w:type="spellStart"/>
      <w:r>
        <w:t>Bendsøe</w:t>
      </w:r>
      <w:proofErr w:type="spellEnd"/>
      <w:r>
        <w:t xml:space="preserve"> and Sigmund (2003)</w:t>
      </w:r>
    </w:p>
  </w:comment>
  <w:comment w:id="95" w:author="Idir RAID" w:date="2015-07-28T15:38:00Z" w:initials="IRA">
    <w:p w:rsidR="00EF6469" w:rsidRDefault="00EF6469">
      <w:pPr>
        <w:pStyle w:val="Commentaire"/>
      </w:pPr>
      <w:r>
        <w:rPr>
          <w:rStyle w:val="Marquedecommentaire"/>
        </w:rPr>
        <w:annotationRef/>
      </w:r>
      <w:proofErr w:type="spellStart"/>
      <w:r>
        <w:t>Bakhtiary</w:t>
      </w:r>
      <w:proofErr w:type="spellEnd"/>
      <w:r>
        <w:t xml:space="preserve"> (1996)</w:t>
      </w:r>
    </w:p>
  </w:comment>
  <w:comment w:id="96" w:author="Alexandre ROSCHEWITZ" w:date="2015-07-28T15:38:00Z" w:initials="ALR">
    <w:p w:rsidR="00EF6469" w:rsidRPr="009E0DA8" w:rsidRDefault="00EF6469">
      <w:pPr>
        <w:pStyle w:val="Commentaire"/>
        <w:rPr>
          <w:lang w:val="en-US"/>
        </w:rPr>
      </w:pPr>
      <w:r>
        <w:rPr>
          <w:rStyle w:val="Marquedecommentaire"/>
        </w:rPr>
        <w:annotationRef/>
      </w:r>
      <w:proofErr w:type="spellStart"/>
      <w:r w:rsidRPr="009E0DA8">
        <w:rPr>
          <w:lang w:val="en-US"/>
        </w:rPr>
        <w:t>Bouge</w:t>
      </w:r>
      <w:proofErr w:type="spellEnd"/>
      <w:r w:rsidRPr="009E0DA8">
        <w:rPr>
          <w:lang w:val="en-US"/>
        </w:rPr>
        <w:t xml:space="preserve"> </w:t>
      </w:r>
      <w:proofErr w:type="spellStart"/>
      <w:r w:rsidRPr="009E0DA8">
        <w:rPr>
          <w:lang w:val="en-US"/>
        </w:rPr>
        <w:t>bouge</w:t>
      </w:r>
      <w:proofErr w:type="spellEnd"/>
      <w:r w:rsidRPr="009E0DA8">
        <w:rPr>
          <w:lang w:val="en-US"/>
        </w:rPr>
        <w:t xml:space="preserve"> </w:t>
      </w:r>
      <w:proofErr w:type="spellStart"/>
      <w:r w:rsidRPr="009E0DA8">
        <w:rPr>
          <w:lang w:val="en-US"/>
        </w:rPr>
        <w:t>bouge</w:t>
      </w:r>
      <w:proofErr w:type="spellEnd"/>
      <w:r w:rsidRPr="009E0DA8">
        <w:rPr>
          <w:lang w:val="en-US"/>
        </w:rPr>
        <w:t xml:space="preserve">, </w:t>
      </w:r>
      <w:proofErr w:type="spellStart"/>
      <w:r w:rsidRPr="009E0DA8">
        <w:rPr>
          <w:lang w:val="en-US"/>
        </w:rPr>
        <w:t>bouge</w:t>
      </w:r>
      <w:proofErr w:type="spellEnd"/>
      <w:r w:rsidRPr="009E0DA8">
        <w:rPr>
          <w:lang w:val="en-US"/>
        </w:rPr>
        <w:t xml:space="preserve"> ton asymptote</w:t>
      </w:r>
    </w:p>
  </w:comment>
  <w:comment w:id="97" w:author="Idir RAID" w:date="2015-07-28T15:38:00Z" w:initials="IRA">
    <w:p w:rsidR="00EF6469" w:rsidRPr="004F6704" w:rsidRDefault="00EF6469">
      <w:pPr>
        <w:pStyle w:val="Commentaire"/>
        <w:rPr>
          <w:lang w:val="fr-FR"/>
        </w:rPr>
      </w:pPr>
      <w:r>
        <w:rPr>
          <w:rStyle w:val="Marquedecommentaire"/>
        </w:rPr>
        <w:annotationRef/>
      </w:r>
      <w:proofErr w:type="spellStart"/>
      <w:r w:rsidRPr="004F6704">
        <w:rPr>
          <w:lang w:val="fr-FR"/>
        </w:rPr>
        <w:t>Scanberg</w:t>
      </w:r>
      <w:proofErr w:type="spellEnd"/>
      <w:r w:rsidRPr="004F6704">
        <w:rPr>
          <w:lang w:val="fr-FR"/>
        </w:rPr>
        <w:t xml:space="preserve"> (1985)</w:t>
      </w:r>
    </w:p>
  </w:comment>
  <w:comment w:id="102" w:author="Alexandre ROSCHEWITZ" w:date="2015-07-28T15:38:00Z" w:initials="ALR">
    <w:p w:rsidR="00EF6469" w:rsidRPr="004F6704" w:rsidRDefault="00EF6469">
      <w:pPr>
        <w:pStyle w:val="Commentaire"/>
        <w:rPr>
          <w:lang w:val="fr-FR"/>
        </w:rPr>
      </w:pPr>
      <w:r>
        <w:rPr>
          <w:rStyle w:val="Marquedecommentaire"/>
        </w:rPr>
        <w:annotationRef/>
      </w:r>
      <w:r>
        <w:rPr>
          <w:lang w:val="fr-FR"/>
        </w:rPr>
        <w:t xml:space="preserve">Faut pas te mettre de </w:t>
      </w:r>
      <w:proofErr w:type="spellStart"/>
      <w:r>
        <w:rPr>
          <w:lang w:val="fr-FR"/>
        </w:rPr>
        <w:t>mindim</w:t>
      </w:r>
      <w:proofErr w:type="spellEnd"/>
      <w:r>
        <w:rPr>
          <w:lang w:val="fr-FR"/>
        </w:rPr>
        <w:t xml:space="preserve"> Idir alors…</w:t>
      </w:r>
    </w:p>
  </w:comment>
  <w:comment w:id="113" w:author="Alexandre ROSCHEWITZ" w:date="2015-07-28T15:38:00Z" w:initials="ALR">
    <w:p w:rsidR="00EF6469" w:rsidRPr="004F6704" w:rsidRDefault="00EF6469">
      <w:pPr>
        <w:pStyle w:val="Commentaire"/>
        <w:rPr>
          <w:lang w:val="fr-FR"/>
        </w:rPr>
      </w:pPr>
      <w:r>
        <w:rPr>
          <w:rStyle w:val="Marquedecommentaire"/>
        </w:rPr>
        <w:annotationRef/>
      </w:r>
      <w:r>
        <w:rPr>
          <w:lang w:val="fr-FR"/>
        </w:rPr>
        <w:t xml:space="preserve">Heu, c’est avec tout le design </w:t>
      </w:r>
      <w:proofErr w:type="spellStart"/>
      <w:r>
        <w:rPr>
          <w:lang w:val="fr-FR"/>
        </w:rPr>
        <w:t>space</w:t>
      </w:r>
      <w:proofErr w:type="spellEnd"/>
      <w:r>
        <w:rPr>
          <w:lang w:val="fr-FR"/>
        </w:rPr>
        <w:t xml:space="preserve"> ça non ?</w:t>
      </w:r>
    </w:p>
  </w:comment>
  <w:comment w:id="124" w:author="Alexandre ROSCHEWITZ" w:date="2015-07-28T15:38:00Z" w:initials="ALR">
    <w:p w:rsidR="00EF6469" w:rsidRPr="004F6704" w:rsidRDefault="00EF6469">
      <w:pPr>
        <w:pStyle w:val="Commentaire"/>
        <w:rPr>
          <w:lang w:val="fr-FR"/>
        </w:rPr>
      </w:pPr>
      <w:r>
        <w:rPr>
          <w:rStyle w:val="Marquedecommentaire"/>
        </w:rPr>
        <w:annotationRef/>
      </w:r>
      <w:r>
        <w:rPr>
          <w:lang w:val="fr-FR"/>
        </w:rPr>
        <w:t>C’est vraiment des tonnes ?</w:t>
      </w:r>
    </w:p>
  </w:comment>
  <w:comment w:id="126" w:author="Alexandre ROSCHEWITZ" w:date="2015-07-28T15:38:00Z" w:initials="ALR">
    <w:p w:rsidR="00EF6469" w:rsidRPr="004F6704" w:rsidRDefault="00EF6469">
      <w:pPr>
        <w:pStyle w:val="Commentaire"/>
        <w:rPr>
          <w:lang w:val="fr-FR"/>
        </w:rPr>
      </w:pPr>
      <w:r>
        <w:rPr>
          <w:rStyle w:val="Marquedecommentaire"/>
        </w:rPr>
        <w:annotationRef/>
      </w:r>
      <w:r>
        <w:rPr>
          <w:lang w:val="fr-FR"/>
        </w:rPr>
        <w:t xml:space="preserve">Le delta t est calculé avec la couronne seule. Une fois montée sur le volant, elle ne </w:t>
      </w:r>
      <w:proofErr w:type="spellStart"/>
      <w:r>
        <w:rPr>
          <w:lang w:val="fr-FR"/>
        </w:rPr>
        <w:t>ratrappe</w:t>
      </w:r>
      <w:proofErr w:type="spellEnd"/>
      <w:r>
        <w:rPr>
          <w:lang w:val="fr-FR"/>
        </w:rPr>
        <w:t xml:space="preserve"> pas 0.27mm.</w:t>
      </w:r>
    </w:p>
  </w:comment>
  <w:comment w:id="152" w:author="Alexandre ROSCHEWITZ" w:date="2015-07-28T15:38:00Z" w:initials="ALR">
    <w:p w:rsidR="00EF6469" w:rsidRPr="0027229F" w:rsidRDefault="00EF6469">
      <w:pPr>
        <w:pStyle w:val="Commentaire"/>
        <w:rPr>
          <w:lang w:val="fr-FR"/>
        </w:rPr>
      </w:pPr>
      <w:r>
        <w:rPr>
          <w:rStyle w:val="Marquedecommentaire"/>
        </w:rPr>
        <w:annotationRef/>
      </w:r>
      <w:r>
        <w:rPr>
          <w:lang w:val="fr-FR"/>
        </w:rPr>
        <w:t xml:space="preserve">Dire </w:t>
      </w:r>
      <w:proofErr w:type="spellStart"/>
      <w:r>
        <w:rPr>
          <w:lang w:val="fr-FR"/>
        </w:rPr>
        <w:t>plujtôt</w:t>
      </w:r>
      <w:proofErr w:type="spellEnd"/>
      <w:r>
        <w:rPr>
          <w:lang w:val="fr-FR"/>
        </w:rPr>
        <w:t xml:space="preserve"> qu’on s’est inspiré de ce qui était fait, parce qu’il peut probablement faire bien plus fin.</w:t>
      </w:r>
    </w:p>
  </w:comment>
  <w:comment w:id="153" w:author="Alexandre ROSCHEWITZ" w:date="2015-07-28T15:38:00Z" w:initials="ALR">
    <w:p w:rsidR="00EF6469" w:rsidRPr="0027229F" w:rsidRDefault="00EF6469">
      <w:pPr>
        <w:pStyle w:val="Commentaire"/>
        <w:rPr>
          <w:lang w:val="fr-FR"/>
        </w:rPr>
      </w:pPr>
      <w:r>
        <w:rPr>
          <w:rStyle w:val="Marquedecommentaire"/>
        </w:rPr>
        <w:annotationRef/>
      </w:r>
      <w:r>
        <w:rPr>
          <w:lang w:val="fr-FR"/>
        </w:rPr>
        <w:t xml:space="preserve">3 quoi ? </w:t>
      </w:r>
      <w:proofErr w:type="gramStart"/>
      <w:r>
        <w:rPr>
          <w:lang w:val="fr-FR"/>
        </w:rPr>
        <w:t>il</w:t>
      </w:r>
      <w:proofErr w:type="gramEnd"/>
      <w:r>
        <w:rPr>
          <w:lang w:val="fr-FR"/>
        </w:rPr>
        <w:t xml:space="preserve"> parait un peu seul dans ta phrase.</w:t>
      </w:r>
    </w:p>
  </w:comment>
  <w:comment w:id="156" w:author="Alexandre ROSCHEWITZ" w:date="2015-07-28T15:38:00Z" w:initials="ALR">
    <w:p w:rsidR="00EF6469" w:rsidRPr="0027229F" w:rsidRDefault="00EF6469">
      <w:pPr>
        <w:pStyle w:val="Commentaire"/>
        <w:rPr>
          <w:lang w:val="fr-FR"/>
        </w:rPr>
      </w:pPr>
      <w:r>
        <w:rPr>
          <w:rStyle w:val="Marquedecommentaire"/>
        </w:rPr>
        <w:annotationRef/>
      </w:r>
      <w:r>
        <w:rPr>
          <w:lang w:val="fr-FR"/>
        </w:rPr>
        <w:t xml:space="preserve">Tu parles du </w:t>
      </w:r>
      <w:proofErr w:type="spellStart"/>
      <w:r>
        <w:rPr>
          <w:lang w:val="fr-FR"/>
        </w:rPr>
        <w:t>smoothing</w:t>
      </w:r>
      <w:proofErr w:type="spellEnd"/>
      <w:r>
        <w:rPr>
          <w:lang w:val="fr-FR"/>
        </w:rPr>
        <w:t> ?</w:t>
      </w:r>
    </w:p>
  </w:comment>
  <w:comment w:id="161" w:author="Alexandre ROSCHEWITZ" w:date="2015-07-28T15:38:00Z" w:initials="ALR">
    <w:p w:rsidR="00EF6469" w:rsidRPr="0027229F" w:rsidRDefault="00EF6469">
      <w:pPr>
        <w:pStyle w:val="Commentaire"/>
        <w:rPr>
          <w:lang w:val="fr-FR"/>
        </w:rPr>
      </w:pPr>
      <w:r>
        <w:rPr>
          <w:rStyle w:val="Marquedecommentaire"/>
        </w:rPr>
        <w:annotationRef/>
      </w:r>
      <w:r>
        <w:rPr>
          <w:lang w:val="fr-FR"/>
        </w:rPr>
        <w:t xml:space="preserve">Effectuée plutôt. Sinon tu vas nous parler de Quick Win et de </w:t>
      </w:r>
      <w:proofErr w:type="spellStart"/>
      <w:r>
        <w:rPr>
          <w:lang w:val="fr-FR"/>
        </w:rPr>
        <w:t>Fast</w:t>
      </w:r>
      <w:proofErr w:type="spellEnd"/>
      <w:r>
        <w:rPr>
          <w:lang w:val="fr-FR"/>
        </w:rPr>
        <w:t xml:space="preserve"> </w:t>
      </w:r>
      <w:proofErr w:type="spellStart"/>
      <w:r>
        <w:rPr>
          <w:lang w:val="fr-FR"/>
        </w:rPr>
        <w:t>Follower</w:t>
      </w:r>
      <w:proofErr w:type="spellEnd"/>
      <w:r>
        <w:rPr>
          <w:lang w:val="fr-FR"/>
        </w:rPr>
        <w:t> ! ;)</w:t>
      </w:r>
    </w:p>
  </w:comment>
  <w:comment w:id="166" w:author="Alexandre ROSCHEWITZ" w:date="2015-07-28T15:38:00Z" w:initials="ALR">
    <w:p w:rsidR="00EF6469" w:rsidRPr="00F43832" w:rsidRDefault="00EF6469">
      <w:pPr>
        <w:pStyle w:val="Commentaire"/>
        <w:rPr>
          <w:lang w:val="fr-FR"/>
        </w:rPr>
      </w:pPr>
      <w:r>
        <w:rPr>
          <w:rStyle w:val="Marquedecommentaire"/>
        </w:rPr>
        <w:annotationRef/>
      </w:r>
      <w:r>
        <w:rPr>
          <w:lang w:val="fr-FR"/>
        </w:rPr>
        <w:t xml:space="preserve">Il faudrait analyser les résultats obtenus. </w:t>
      </w:r>
      <w:proofErr w:type="spellStart"/>
      <w:r>
        <w:rPr>
          <w:lang w:val="fr-FR"/>
        </w:rPr>
        <w:t>Rque</w:t>
      </w:r>
      <w:proofErr w:type="spellEnd"/>
      <w:r>
        <w:rPr>
          <w:lang w:val="fr-FR"/>
        </w:rPr>
        <w:t xml:space="preserve"> valable pour tous les tableaux</w:t>
      </w:r>
    </w:p>
  </w:comment>
  <w:comment w:id="175" w:author="Idir RAID" w:date="2015-07-28T15:38:00Z" w:initials="IRA">
    <w:p w:rsidR="00EF6469" w:rsidRPr="00F26270" w:rsidRDefault="00EF6469">
      <w:pPr>
        <w:pStyle w:val="Commentaire"/>
        <w:rPr>
          <w:lang w:val="fr-FR"/>
        </w:rPr>
      </w:pPr>
      <w:r>
        <w:rPr>
          <w:rStyle w:val="Marquedecommentaire"/>
        </w:rPr>
        <w:annotationRef/>
      </w:r>
      <w:proofErr w:type="gramStart"/>
      <w:r>
        <w:rPr>
          <w:lang w:val="fr-FR"/>
        </w:rPr>
        <w:t>web</w:t>
      </w:r>
      <w:proofErr w:type="gramEnd"/>
    </w:p>
  </w:comment>
  <w:comment w:id="176" w:author="Alexandre ROSCHEWITZ" w:date="2015-07-28T15:38:00Z" w:initials="ALR">
    <w:p w:rsidR="00EF6469" w:rsidRPr="00F43832" w:rsidRDefault="00EF6469">
      <w:pPr>
        <w:pStyle w:val="Commentaire"/>
        <w:rPr>
          <w:lang w:val="fr-FR"/>
        </w:rPr>
      </w:pPr>
      <w:r>
        <w:rPr>
          <w:rStyle w:val="Marquedecommentaire"/>
        </w:rPr>
        <w:annotationRef/>
      </w:r>
      <w:r>
        <w:rPr>
          <w:lang w:val="fr-FR"/>
        </w:rPr>
        <w:t xml:space="preserve">Et </w:t>
      </w:r>
      <w:proofErr w:type="spellStart"/>
      <w:r>
        <w:rPr>
          <w:lang w:val="fr-FR"/>
        </w:rPr>
        <w:t>bim</w:t>
      </w:r>
      <w:proofErr w:type="spellEnd"/>
    </w:p>
  </w:comment>
  <w:comment w:id="178" w:author="Alexandre ROSCHEWITZ" w:date="2015-07-28T15:38:00Z" w:initials="ALR">
    <w:p w:rsidR="00EF6469" w:rsidRPr="00F43832" w:rsidRDefault="00EF6469">
      <w:pPr>
        <w:pStyle w:val="Commentaire"/>
        <w:rPr>
          <w:lang w:val="fr-FR"/>
        </w:rPr>
      </w:pPr>
      <w:r>
        <w:rPr>
          <w:rStyle w:val="Marquedecommentaire"/>
        </w:rPr>
        <w:annotationRef/>
      </w:r>
      <w:r>
        <w:rPr>
          <w:lang w:val="fr-FR"/>
        </w:rPr>
        <w:t xml:space="preserve">Tu pourrais mentionner les petites excroissances générées par </w:t>
      </w:r>
      <w:proofErr w:type="spellStart"/>
      <w:r>
        <w:rPr>
          <w:lang w:val="fr-FR"/>
        </w:rPr>
        <w:t>tosca</w:t>
      </w:r>
      <w:proofErr w:type="spellEnd"/>
      <w:r>
        <w:rPr>
          <w:lang w:val="fr-FR"/>
        </w:rPr>
        <w:t xml:space="preserve">. Chose que ne fait pas </w:t>
      </w:r>
      <w:proofErr w:type="spellStart"/>
      <w:r>
        <w:rPr>
          <w:lang w:val="fr-FR"/>
        </w:rPr>
        <w:t>optistruct</w:t>
      </w:r>
      <w:proofErr w:type="spellEnd"/>
      <w:r>
        <w:rPr>
          <w:lang w:val="fr-FR"/>
        </w:rPr>
        <w:t>.</w:t>
      </w:r>
    </w:p>
  </w:comment>
  <w:comment w:id="192" w:author="Alexandre ROSCHEWITZ" w:date="2015-07-28T15:38:00Z" w:initials="ALR">
    <w:p w:rsidR="00EF6469" w:rsidRPr="00B14AFE" w:rsidRDefault="00EF6469">
      <w:pPr>
        <w:pStyle w:val="Commentaire"/>
        <w:rPr>
          <w:lang w:val="fr-FR"/>
        </w:rPr>
      </w:pPr>
      <w:r>
        <w:rPr>
          <w:rStyle w:val="Marquedecommentaire"/>
        </w:rPr>
        <w:annotationRef/>
      </w:r>
      <w:r>
        <w:rPr>
          <w:lang w:val="fr-FR"/>
        </w:rPr>
        <w:t xml:space="preserve">Il faut aussi ajouter à l’analyse </w:t>
      </w:r>
      <w:proofErr w:type="gramStart"/>
      <w:r>
        <w:rPr>
          <w:lang w:val="fr-FR"/>
        </w:rPr>
        <w:t xml:space="preserve">que </w:t>
      </w:r>
      <w:proofErr w:type="spellStart"/>
      <w:r>
        <w:rPr>
          <w:lang w:val="fr-FR"/>
        </w:rPr>
        <w:t>Opti</w:t>
      </w:r>
      <w:proofErr w:type="spellEnd"/>
      <w:proofErr w:type="gramEnd"/>
      <w:r>
        <w:rPr>
          <w:lang w:val="fr-FR"/>
        </w:rPr>
        <w:t xml:space="preserve"> a un peu de marge de progrès en inertie lors de la reconception, quitte à perdre un peu de raideur.</w:t>
      </w:r>
    </w:p>
  </w:comment>
  <w:comment w:id="201" w:author="Alexandre ROSCHEWITZ" w:date="2015-07-28T15:38:00Z" w:initials="ALR">
    <w:p w:rsidR="00EF6469" w:rsidRPr="00B14AFE" w:rsidRDefault="00EF6469">
      <w:pPr>
        <w:pStyle w:val="Commentaire"/>
        <w:rPr>
          <w:lang w:val="fr-FR"/>
        </w:rPr>
      </w:pPr>
      <w:r>
        <w:rPr>
          <w:rStyle w:val="Marquedecommentaire"/>
        </w:rPr>
        <w:annotationRef/>
      </w:r>
      <w:r>
        <w:rPr>
          <w:lang w:val="fr-FR"/>
        </w:rPr>
        <w:t>Originale comme introduction.</w:t>
      </w:r>
    </w:p>
  </w:comment>
  <w:comment w:id="214" w:author="Alexandre ROSCHEWITZ" w:date="2015-07-28T15:38:00Z" w:initials="ALR">
    <w:p w:rsidR="00EF6469" w:rsidRPr="00B14AFE" w:rsidRDefault="00EF6469">
      <w:pPr>
        <w:pStyle w:val="Commentaire"/>
        <w:rPr>
          <w:lang w:val="fr-FR"/>
        </w:rPr>
      </w:pPr>
      <w:r>
        <w:rPr>
          <w:rStyle w:val="Marquedecommentaire"/>
        </w:rPr>
        <w:annotationRef/>
      </w:r>
      <w:r>
        <w:rPr>
          <w:lang w:val="fr-FR"/>
        </w:rPr>
        <w:t>Tu peux l’encercler en rouge</w:t>
      </w:r>
    </w:p>
  </w:comment>
  <w:comment w:id="215" w:author="Alexandre ROSCHEWITZ" w:date="2015-07-28T15:38:00Z" w:initials="ALR">
    <w:p w:rsidR="00EF6469" w:rsidRPr="00B14AFE" w:rsidRDefault="00EF6469">
      <w:pPr>
        <w:pStyle w:val="Commentaire"/>
        <w:rPr>
          <w:lang w:val="fr-FR"/>
        </w:rPr>
      </w:pPr>
      <w:r>
        <w:rPr>
          <w:rStyle w:val="Marquedecommentaire"/>
        </w:rPr>
        <w:annotationRef/>
      </w:r>
      <w:r>
        <w:rPr>
          <w:lang w:val="fr-FR"/>
        </w:rPr>
        <w:t>Non pas forcément, ne pas l’écrire alors.</w:t>
      </w:r>
    </w:p>
  </w:comment>
  <w:comment w:id="216" w:author="Alexandre ROSCHEWITZ" w:date="2015-07-28T15:38:00Z" w:initials="ALR">
    <w:p w:rsidR="00EF6469" w:rsidRPr="00B14AFE" w:rsidRDefault="00EF6469">
      <w:pPr>
        <w:pStyle w:val="Commentaire"/>
        <w:rPr>
          <w:lang w:val="fr-FR"/>
        </w:rPr>
      </w:pPr>
      <w:r>
        <w:rPr>
          <w:rStyle w:val="Marquedecommentaire"/>
        </w:rPr>
        <w:annotationRef/>
      </w:r>
      <w:r>
        <w:rPr>
          <w:lang w:val="fr-FR"/>
        </w:rPr>
        <w:t xml:space="preserve">T’es sur ? Le nœud central est la moyenne des déplacements (par défaut), mais qu’en </w:t>
      </w:r>
      <w:proofErr w:type="spellStart"/>
      <w:r>
        <w:rPr>
          <w:lang w:val="fr-FR"/>
        </w:rPr>
        <w:t>est il</w:t>
      </w:r>
      <w:proofErr w:type="spellEnd"/>
      <w:r>
        <w:rPr>
          <w:lang w:val="fr-FR"/>
        </w:rPr>
        <w:t xml:space="preserve"> pour les efforts ? Cela me met le doute.</w:t>
      </w:r>
    </w:p>
  </w:comment>
  <w:comment w:id="224" w:author="Alexandre ROSCHEWITZ" w:date="2015-07-28T15:38:00Z" w:initials="ALR">
    <w:p w:rsidR="00EF6469" w:rsidRPr="00C85B29" w:rsidRDefault="00EF6469">
      <w:pPr>
        <w:pStyle w:val="Commentaire"/>
        <w:rPr>
          <w:lang w:val="fr-FR"/>
        </w:rPr>
      </w:pPr>
      <w:r>
        <w:rPr>
          <w:rStyle w:val="Marquedecommentaire"/>
        </w:rPr>
        <w:annotationRef/>
      </w:r>
      <w:r>
        <w:rPr>
          <w:lang w:val="fr-FR"/>
        </w:rPr>
        <w:t>9.81 ?</w:t>
      </w:r>
    </w:p>
  </w:comment>
  <w:comment w:id="225" w:author="Alexandre ROSCHEWITZ" w:date="2015-07-28T15:38:00Z" w:initials="ALR">
    <w:p w:rsidR="00EF6469" w:rsidRPr="00C85B29" w:rsidRDefault="00EF6469">
      <w:pPr>
        <w:pStyle w:val="Commentaire"/>
        <w:rPr>
          <w:lang w:val="fr-FR"/>
        </w:rPr>
      </w:pPr>
      <w:r>
        <w:rPr>
          <w:rStyle w:val="Marquedecommentaire"/>
        </w:rPr>
        <w:annotationRef/>
      </w:r>
      <w:r>
        <w:rPr>
          <w:lang w:val="fr-FR"/>
        </w:rPr>
        <w:t>Ça veut dire quoi ?</w:t>
      </w:r>
    </w:p>
  </w:comment>
  <w:comment w:id="226" w:author="Alexandre ROSCHEWITZ" w:date="2015-07-28T15:38:00Z" w:initials="ALR">
    <w:p w:rsidR="00EF6469" w:rsidRPr="00C85B29" w:rsidRDefault="00EF6469">
      <w:pPr>
        <w:pStyle w:val="Commentaire"/>
        <w:rPr>
          <w:lang w:val="fr-FR"/>
        </w:rPr>
      </w:pPr>
      <w:r>
        <w:rPr>
          <w:rStyle w:val="Marquedecommentaire"/>
        </w:rPr>
        <w:annotationRef/>
      </w:r>
      <w:r>
        <w:rPr>
          <w:lang w:val="fr-FR"/>
        </w:rPr>
        <w:t xml:space="preserve">Bah, </w:t>
      </w:r>
      <w:proofErr w:type="gramStart"/>
      <w:r>
        <w:rPr>
          <w:lang w:val="fr-FR"/>
        </w:rPr>
        <w:t>c’est</w:t>
      </w:r>
      <w:proofErr w:type="gramEnd"/>
      <w:r>
        <w:rPr>
          <w:lang w:val="fr-FR"/>
        </w:rPr>
        <w:t xml:space="preserve"> pas une contrainte ça justement ?</w:t>
      </w:r>
    </w:p>
  </w:comment>
  <w:comment w:id="228" w:author="Alexandre ROSCHEWITZ" w:date="2015-07-28T15:38:00Z" w:initials="ALR">
    <w:p w:rsidR="00EF6469" w:rsidRPr="00C85B29" w:rsidRDefault="00EF6469">
      <w:pPr>
        <w:pStyle w:val="Commentaire"/>
        <w:rPr>
          <w:lang w:val="fr-FR"/>
        </w:rPr>
      </w:pPr>
      <w:r>
        <w:rPr>
          <w:rStyle w:val="Marquedecommentaire"/>
        </w:rPr>
        <w:annotationRef/>
      </w:r>
      <w:r>
        <w:rPr>
          <w:lang w:val="fr-FR"/>
        </w:rPr>
        <w:t>Je mettrais les images ici moi, car j’ai du mal à comprendre les explications sans avoir tout devant les yeux.</w:t>
      </w:r>
    </w:p>
  </w:comment>
  <w:comment w:id="230" w:author="Alexandre ROSCHEWITZ" w:date="2015-07-28T15:38:00Z" w:initials="ALR">
    <w:p w:rsidR="00EF6469" w:rsidRPr="00C85B29" w:rsidRDefault="00EF6469">
      <w:pPr>
        <w:pStyle w:val="Commentaire"/>
        <w:rPr>
          <w:lang w:val="fr-FR"/>
        </w:rPr>
      </w:pPr>
      <w:r>
        <w:rPr>
          <w:rStyle w:val="Marquedecommentaire"/>
        </w:rPr>
        <w:annotationRef/>
      </w:r>
      <w:r>
        <w:rPr>
          <w:lang w:val="fr-FR"/>
        </w:rPr>
        <w:t>Faire plus simple dans le phrasé. Genre « Les résultats de calcul ont montré qu’un renforcement de la sellette, en particulier dans le voile supérieur, était nécessaire ».</w:t>
      </w:r>
    </w:p>
  </w:comment>
  <w:comment w:id="234" w:author="Alexandre ROSCHEWITZ" w:date="2015-07-28T15:38:00Z" w:initials="ALR">
    <w:p w:rsidR="00EF6469" w:rsidRPr="00C85B29" w:rsidRDefault="00EF6469">
      <w:pPr>
        <w:pStyle w:val="Commentaire"/>
        <w:rPr>
          <w:lang w:val="fr-FR"/>
        </w:rPr>
      </w:pPr>
      <w:r>
        <w:rPr>
          <w:rStyle w:val="Marquedecommentaire"/>
        </w:rPr>
        <w:annotationRef/>
      </w:r>
      <w:r>
        <w:rPr>
          <w:lang w:val="fr-FR"/>
        </w:rPr>
        <w:t xml:space="preserve">Expliquer à quoi servent les trous dans le design </w:t>
      </w:r>
      <w:proofErr w:type="spellStart"/>
      <w:r>
        <w:rPr>
          <w:lang w:val="fr-FR"/>
        </w:rPr>
        <w:t>space</w:t>
      </w:r>
      <w:proofErr w:type="spellEnd"/>
      <w:r>
        <w:rPr>
          <w:lang w:val="fr-FR"/>
        </w:rPr>
        <w:t>.</w:t>
      </w:r>
    </w:p>
  </w:comment>
  <w:comment w:id="239" w:author="Alexandre ROSCHEWITZ" w:date="2015-07-28T15:38:00Z" w:initials="ALR">
    <w:p w:rsidR="00EF6469" w:rsidRPr="00C85B29" w:rsidRDefault="00EF6469">
      <w:pPr>
        <w:pStyle w:val="Commentaire"/>
        <w:rPr>
          <w:lang w:val="fr-FR"/>
        </w:rPr>
      </w:pPr>
      <w:r>
        <w:rPr>
          <w:rStyle w:val="Marquedecommentaire"/>
        </w:rPr>
        <w:annotationRef/>
      </w:r>
      <w:r>
        <w:rPr>
          <w:lang w:val="fr-FR"/>
        </w:rPr>
        <w:t xml:space="preserve">Utiliser le « respective » et </w:t>
      </w:r>
      <w:proofErr w:type="spellStart"/>
      <w:r>
        <w:rPr>
          <w:lang w:val="fr-FR"/>
        </w:rPr>
        <w:t>mettrejuste</w:t>
      </w:r>
      <w:proofErr w:type="spellEnd"/>
      <w:r>
        <w:rPr>
          <w:lang w:val="fr-FR"/>
        </w:rPr>
        <w:t xml:space="preserve"> 3 à la fin est décidément bizarre. Dis juste « Un </w:t>
      </w:r>
      <w:proofErr w:type="spellStart"/>
      <w:r>
        <w:rPr>
          <w:lang w:val="fr-FR"/>
        </w:rPr>
        <w:t>param^ètre</w:t>
      </w:r>
      <w:proofErr w:type="spellEnd"/>
      <w:r>
        <w:rPr>
          <w:lang w:val="fr-FR"/>
        </w:rPr>
        <w:t xml:space="preserve"> </w:t>
      </w:r>
      <w:proofErr w:type="spellStart"/>
      <w:r>
        <w:rPr>
          <w:lang w:val="fr-FR"/>
        </w:rPr>
        <w:t>mindim</w:t>
      </w:r>
      <w:proofErr w:type="spellEnd"/>
      <w:r>
        <w:rPr>
          <w:lang w:val="fr-FR"/>
        </w:rPr>
        <w:t xml:space="preserve"> de 18mm (comme pour le volant ? </w:t>
      </w:r>
      <w:proofErr w:type="gramStart"/>
      <w:r>
        <w:rPr>
          <w:lang w:val="fr-FR"/>
        </w:rPr>
        <w:t>C’est</w:t>
      </w:r>
      <w:proofErr w:type="gramEnd"/>
      <w:r>
        <w:rPr>
          <w:lang w:val="fr-FR"/>
        </w:rPr>
        <w:t xml:space="preserve"> pas un oubli ?) </w:t>
      </w:r>
      <w:proofErr w:type="gramStart"/>
      <w:r>
        <w:rPr>
          <w:lang w:val="fr-FR"/>
        </w:rPr>
        <w:t>et</w:t>
      </w:r>
      <w:proofErr w:type="gramEnd"/>
      <w:r>
        <w:rPr>
          <w:lang w:val="fr-FR"/>
        </w:rPr>
        <w:t xml:space="preserve"> </w:t>
      </w:r>
      <w:proofErr w:type="spellStart"/>
      <w:r>
        <w:rPr>
          <w:lang w:val="fr-FR"/>
        </w:rPr>
        <w:t>discrete</w:t>
      </w:r>
      <w:proofErr w:type="spellEnd"/>
      <w:r>
        <w:rPr>
          <w:lang w:val="fr-FR"/>
        </w:rPr>
        <w:t xml:space="preserve"> de 3 ont été utilisés ».</w:t>
      </w:r>
    </w:p>
  </w:comment>
  <w:comment w:id="240" w:author="Alexandre ROSCHEWITZ" w:date="2015-07-28T15:38:00Z" w:initials="ALR">
    <w:p w:rsidR="00EF6469" w:rsidRPr="00C85B29" w:rsidRDefault="00EF6469">
      <w:pPr>
        <w:pStyle w:val="Commentaire"/>
        <w:rPr>
          <w:lang w:val="fr-FR"/>
        </w:rPr>
      </w:pPr>
      <w:r>
        <w:rPr>
          <w:rStyle w:val="Marquedecommentaire"/>
        </w:rPr>
        <w:annotationRef/>
      </w:r>
      <w:proofErr w:type="spellStart"/>
      <w:proofErr w:type="gramStart"/>
      <w:r>
        <w:rPr>
          <w:lang w:val="fr-FR"/>
        </w:rPr>
        <w:t>grrrrr</w:t>
      </w:r>
      <w:proofErr w:type="spellEnd"/>
      <w:proofErr w:type="gramEnd"/>
    </w:p>
  </w:comment>
  <w:comment w:id="241" w:author="Alexandre ROSCHEWITZ" w:date="2015-07-28T15:38:00Z" w:initials="ALR">
    <w:p w:rsidR="00EF6469" w:rsidRPr="00C85B29" w:rsidRDefault="00EF6469">
      <w:pPr>
        <w:pStyle w:val="Commentaire"/>
        <w:rPr>
          <w:lang w:val="fr-FR"/>
        </w:rPr>
      </w:pPr>
      <w:r>
        <w:rPr>
          <w:rStyle w:val="Marquedecommentaire"/>
        </w:rPr>
        <w:annotationRef/>
      </w:r>
      <w:r>
        <w:rPr>
          <w:lang w:val="fr-FR"/>
        </w:rPr>
        <w:t>Tu t’emportes mon garçon. Se contenter de « très important ».</w:t>
      </w:r>
    </w:p>
  </w:comment>
  <w:comment w:id="242" w:author="Alexandre ROSCHEWITZ" w:date="2015-07-28T15:38:00Z" w:initials="ALR">
    <w:p w:rsidR="00EF6469" w:rsidRPr="00C85B29" w:rsidRDefault="00EF6469">
      <w:pPr>
        <w:pStyle w:val="Commentaire"/>
        <w:rPr>
          <w:lang w:val="fr-FR"/>
        </w:rPr>
      </w:pPr>
      <w:r>
        <w:rPr>
          <w:rStyle w:val="Marquedecommentaire"/>
        </w:rPr>
        <w:annotationRef/>
      </w:r>
      <w:r>
        <w:rPr>
          <w:lang w:val="fr-FR"/>
        </w:rPr>
        <w:t>Et incompatible avec une étude industrielle.</w:t>
      </w:r>
    </w:p>
  </w:comment>
  <w:comment w:id="247" w:author="Alexandre ROSCHEWITZ" w:date="2015-07-28T15:38:00Z" w:initials="ALR">
    <w:p w:rsidR="00EF6469" w:rsidRPr="00C85B29" w:rsidRDefault="00EF6469">
      <w:pPr>
        <w:pStyle w:val="Commentaire"/>
        <w:rPr>
          <w:lang w:val="fr-FR"/>
        </w:rPr>
      </w:pPr>
      <w:r>
        <w:rPr>
          <w:rStyle w:val="Marquedecommentaire"/>
        </w:rPr>
        <w:annotationRef/>
      </w:r>
      <w:r>
        <w:rPr>
          <w:lang w:val="fr-FR"/>
        </w:rPr>
        <w:t>Répétition</w:t>
      </w:r>
    </w:p>
  </w:comment>
  <w:comment w:id="248" w:author="Alexandre ROSCHEWITZ" w:date="2015-07-28T15:38:00Z" w:initials="ALR">
    <w:p w:rsidR="00EF6469" w:rsidRPr="00C85B29" w:rsidRDefault="00EF6469">
      <w:pPr>
        <w:pStyle w:val="Commentaire"/>
        <w:rPr>
          <w:lang w:val="fr-FR"/>
        </w:rPr>
      </w:pPr>
      <w:r>
        <w:rPr>
          <w:rStyle w:val="Marquedecommentaire"/>
        </w:rPr>
        <w:annotationRef/>
      </w:r>
      <w:r>
        <w:rPr>
          <w:lang w:val="fr-FR"/>
        </w:rPr>
        <w:t>La solution</w:t>
      </w:r>
    </w:p>
  </w:comment>
  <w:comment w:id="255" w:author="Idir RAID" w:date="2015-07-28T15:38:00Z" w:initials="IRA">
    <w:p w:rsidR="00EF6469" w:rsidRPr="00E11AA1" w:rsidRDefault="00EF6469">
      <w:pPr>
        <w:pStyle w:val="Commentaire"/>
        <w:rPr>
          <w:lang w:val="fr-FR"/>
        </w:rPr>
      </w:pPr>
      <w:r>
        <w:rPr>
          <w:rStyle w:val="Marquedecommentaire"/>
        </w:rPr>
        <w:annotationRef/>
      </w:r>
      <w:proofErr w:type="gramStart"/>
      <w:r>
        <w:rPr>
          <w:lang w:val="fr-FR"/>
        </w:rPr>
        <w:t>réf</w:t>
      </w:r>
      <w:proofErr w:type="gramEnd"/>
      <w:r>
        <w:rPr>
          <w:lang w:val="fr-FR"/>
        </w:rPr>
        <w:t>.</w:t>
      </w:r>
    </w:p>
  </w:comment>
  <w:comment w:id="296" w:author="Alexandre ROSCHEWITZ" w:date="2015-07-28T15:38:00Z" w:initials="ALR">
    <w:p w:rsidR="00EF6469" w:rsidRPr="00CA194D" w:rsidRDefault="00EF6469">
      <w:pPr>
        <w:pStyle w:val="Commentaire"/>
        <w:rPr>
          <w:lang w:val="fr-FR"/>
        </w:rPr>
      </w:pPr>
      <w:r>
        <w:rPr>
          <w:rStyle w:val="Marquedecommentaire"/>
        </w:rPr>
        <w:annotationRef/>
      </w:r>
      <w:proofErr w:type="spellStart"/>
      <w:r>
        <w:rPr>
          <w:lang w:val="fr-FR"/>
        </w:rPr>
        <w:t>Ca</w:t>
      </w:r>
      <w:proofErr w:type="spellEnd"/>
      <w:r>
        <w:rPr>
          <w:lang w:val="fr-FR"/>
        </w:rPr>
        <w:t xml:space="preserve"> c'est quand même gênant non ?</w:t>
      </w:r>
    </w:p>
  </w:comment>
  <w:comment w:id="300" w:author="Alexandre ROSCHEWITZ" w:date="2015-07-28T15:38:00Z" w:initials="ALR">
    <w:p w:rsidR="00EF6469" w:rsidRPr="00CA194D" w:rsidRDefault="00EF6469">
      <w:pPr>
        <w:pStyle w:val="Commentaire"/>
        <w:rPr>
          <w:lang w:val="fr-FR"/>
        </w:rPr>
      </w:pPr>
      <w:r>
        <w:rPr>
          <w:rStyle w:val="Marquedecommentaire"/>
        </w:rPr>
        <w:annotationRef/>
      </w:r>
      <w:r>
        <w:rPr>
          <w:lang w:val="fr-FR"/>
        </w:rPr>
        <w:t>Remarque : utiliser un saut de page plutôt que de multiples espaces, c'est plus fiable.</w:t>
      </w:r>
    </w:p>
  </w:comment>
  <w:comment w:id="323" w:author="Alexandre ROSCHEWITZ" w:date="2015-07-28T15:38:00Z" w:initials="ALR">
    <w:p w:rsidR="00EF6469" w:rsidRDefault="00EF6469">
      <w:pPr>
        <w:pStyle w:val="Commentaire"/>
        <w:rPr>
          <w:lang w:val="fr-FR"/>
        </w:rPr>
      </w:pPr>
      <w:r>
        <w:rPr>
          <w:rStyle w:val="Marquedecommentaire"/>
        </w:rPr>
        <w:annotationRef/>
      </w:r>
      <w:r>
        <w:rPr>
          <w:lang w:val="fr-FR"/>
        </w:rPr>
        <w:t>C'est aussi pas mal élevé. Sans tout refaire, tu pourrais dire qu'un passage en élasto-plastique aurait été l'étape logique suivante pour estimer des contraintes plus réalistes, y compris et surtout hors conditions aux limites.</w:t>
      </w:r>
    </w:p>
    <w:p w:rsidR="00EF6469" w:rsidRPr="00CA194D" w:rsidRDefault="00EF6469">
      <w:pPr>
        <w:pStyle w:val="Commentaire"/>
        <w:rPr>
          <w:lang w:val="fr-FR"/>
        </w:rPr>
      </w:pPr>
      <w:r>
        <w:rPr>
          <w:lang w:val="fr-FR"/>
        </w:rPr>
        <w:t xml:space="preserve">Parce qu'avec ce tableau seul, on dirait que l'optimisation est vraiment </w:t>
      </w:r>
      <w:proofErr w:type="gramStart"/>
      <w:r>
        <w:rPr>
          <w:lang w:val="fr-FR"/>
        </w:rPr>
        <w:t>nulle niveau contraintes</w:t>
      </w:r>
      <w:proofErr w:type="gramEnd"/>
      <w:r>
        <w:rPr>
          <w:lang w:val="fr-FR"/>
        </w:rPr>
        <w:t>.</w:t>
      </w:r>
    </w:p>
  </w:comment>
  <w:comment w:id="341" w:author="Alexandre ROSCHEWITZ" w:date="2015-07-28T15:38:00Z" w:initials="ALR">
    <w:p w:rsidR="00EF6469" w:rsidRPr="00CA194D" w:rsidRDefault="00EF6469">
      <w:pPr>
        <w:pStyle w:val="Commentaire"/>
        <w:rPr>
          <w:lang w:val="fr-FR"/>
        </w:rPr>
      </w:pPr>
      <w:r>
        <w:rPr>
          <w:rStyle w:val="Marquedecommentaire"/>
        </w:rPr>
        <w:annotationRef/>
      </w:r>
      <w:proofErr w:type="gramStart"/>
      <w:r>
        <w:rPr>
          <w:lang w:val="fr-FR"/>
        </w:rPr>
        <w:t>nécessitant</w:t>
      </w:r>
      <w:proofErr w:type="gramEnd"/>
      <w:r>
        <w:rPr>
          <w:lang w:val="fr-FR"/>
        </w:rPr>
        <w:t xml:space="preserve"> un réel savoir-faire</w:t>
      </w:r>
    </w:p>
  </w:comment>
  <w:comment w:id="342" w:author="Alexandre ROSCHEWITZ" w:date="2015-07-28T15:38:00Z" w:initials="ALR">
    <w:p w:rsidR="00EF6469" w:rsidRPr="00CA194D" w:rsidRDefault="00EF6469">
      <w:pPr>
        <w:pStyle w:val="Commentaire"/>
        <w:rPr>
          <w:lang w:val="fr-FR"/>
        </w:rPr>
      </w:pPr>
      <w:r>
        <w:rPr>
          <w:rStyle w:val="Marquedecommentaire"/>
        </w:rPr>
        <w:annotationRef/>
      </w:r>
      <w:proofErr w:type="gramStart"/>
      <w:r>
        <w:rPr>
          <w:lang w:val="fr-FR"/>
        </w:rPr>
        <w:t>dans</w:t>
      </w:r>
      <w:proofErr w:type="gramEnd"/>
      <w:r>
        <w:rPr>
          <w:lang w:val="fr-FR"/>
        </w:rPr>
        <w:t xml:space="preserve"> notre cas, c'est une question de planéité de face supérieure de la selette. </w:t>
      </w:r>
      <w:proofErr w:type="gramStart"/>
      <w:r>
        <w:rPr>
          <w:lang w:val="fr-FR"/>
        </w:rPr>
        <w:t>Faut</w:t>
      </w:r>
      <w:proofErr w:type="gramEnd"/>
      <w:r>
        <w:rPr>
          <w:lang w:val="fr-FR"/>
        </w:rPr>
        <w:t xml:space="preserve"> pas que ça gondole.</w:t>
      </w:r>
    </w:p>
  </w:comment>
  <w:comment w:id="359" w:author="Alexandre ROSCHEWITZ" w:date="2015-07-28T15:38:00Z" w:initials="ALR">
    <w:p w:rsidR="00EF6469" w:rsidRPr="00CA194D" w:rsidRDefault="00EF6469">
      <w:pPr>
        <w:pStyle w:val="Commentaire"/>
        <w:rPr>
          <w:lang w:val="fr-FR"/>
        </w:rPr>
      </w:pPr>
      <w:r>
        <w:rPr>
          <w:rStyle w:val="Marquedecommentaire"/>
        </w:rPr>
        <w:annotationRef/>
      </w:r>
      <w:r>
        <w:rPr>
          <w:lang w:val="fr-FR"/>
        </w:rPr>
        <w:t>Tableau un peu large, attention à l'impression.</w:t>
      </w:r>
    </w:p>
  </w:comment>
  <w:comment w:id="393" w:author="Alexandre ROSCHEWITZ" w:date="2015-07-28T15:38:00Z" w:initials="ALR">
    <w:p w:rsidR="00EF6469" w:rsidRDefault="00EF6469">
      <w:pPr>
        <w:pStyle w:val="Commentaire"/>
        <w:rPr>
          <w:lang w:val="fr-FR"/>
        </w:rPr>
      </w:pPr>
      <w:r>
        <w:rPr>
          <w:rStyle w:val="Marquedecommentaire"/>
        </w:rPr>
        <w:annotationRef/>
      </w:r>
      <w:r>
        <w:rPr>
          <w:lang w:val="fr-FR"/>
        </w:rPr>
        <w:t>Un peu compliqué comme explication. Tu peux essayer ça :</w:t>
      </w:r>
    </w:p>
    <w:p w:rsidR="00EF6469" w:rsidRDefault="00EF6469">
      <w:pPr>
        <w:pStyle w:val="Commentaire"/>
        <w:rPr>
          <w:lang w:val="fr-FR"/>
        </w:rPr>
      </w:pPr>
    </w:p>
    <w:p w:rsidR="00EF6469" w:rsidRPr="00CA194D" w:rsidRDefault="00EF6469">
      <w:pPr>
        <w:pStyle w:val="Commentaire"/>
        <w:rPr>
          <w:lang w:val="fr-FR"/>
        </w:rPr>
      </w:pPr>
      <w:r>
        <w:rPr>
          <w:lang w:val="fr-FR"/>
        </w:rPr>
        <w:t>Le modèle global est un modèle non linéaire complexe en éléments poutre soumis à un chargement sismique transitoire. Les torseurs d'efforts max sont extraits à chaque jonction, puis sont appliqués aux modèles locaux 3D coques.</w:t>
      </w:r>
    </w:p>
  </w:comment>
  <w:comment w:id="394" w:author="Alexandre ROSCHEWITZ" w:date="2015-07-28T15:38:00Z" w:initials="ALR">
    <w:p w:rsidR="00EF6469" w:rsidRDefault="00EF6469">
      <w:pPr>
        <w:pStyle w:val="Commentaire"/>
      </w:pPr>
      <w:r>
        <w:rPr>
          <w:rStyle w:val="Marquedecommentaire"/>
        </w:rPr>
        <w:annotationRef/>
      </w:r>
    </w:p>
  </w:comment>
  <w:comment w:id="403" w:author="Alexandre ROSCHEWITZ" w:date="2015-07-28T15:38:00Z" w:initials="ALR">
    <w:p w:rsidR="00EF6469" w:rsidRPr="00CA194D" w:rsidRDefault="00EF6469">
      <w:pPr>
        <w:pStyle w:val="Commentaire"/>
        <w:rPr>
          <w:lang w:val="fr-FR"/>
        </w:rPr>
      </w:pPr>
      <w:r>
        <w:rPr>
          <w:rStyle w:val="Marquedecommentaire"/>
        </w:rPr>
        <w:annotationRef/>
      </w:r>
      <w:r>
        <w:rPr>
          <w:lang w:val="fr-FR"/>
        </w:rPr>
        <w:t>La valeur de plastification aurait été</w:t>
      </w:r>
    </w:p>
  </w:comment>
  <w:comment w:id="411" w:author="Alexandre ROSCHEWITZ" w:date="2015-07-28T15:38:00Z" w:initials="ALR">
    <w:p w:rsidR="00EF6469" w:rsidRPr="00CA194D" w:rsidRDefault="00EF6469">
      <w:pPr>
        <w:pStyle w:val="Commentaire"/>
        <w:rPr>
          <w:lang w:val="fr-FR"/>
        </w:rPr>
      </w:pPr>
      <w:r>
        <w:rPr>
          <w:rStyle w:val="Marquedecommentaire"/>
        </w:rPr>
        <w:annotationRef/>
      </w:r>
      <w:r>
        <w:rPr>
          <w:lang w:val="fr-FR"/>
        </w:rPr>
        <w:t xml:space="preserve">Enfin, c'est les design </w:t>
      </w:r>
      <w:proofErr w:type="spellStart"/>
      <w:r>
        <w:rPr>
          <w:lang w:val="fr-FR"/>
        </w:rPr>
        <w:t>space</w:t>
      </w:r>
      <w:proofErr w:type="spellEnd"/>
      <w:r>
        <w:rPr>
          <w:lang w:val="fr-FR"/>
        </w:rPr>
        <w:t xml:space="preserve"> ça uniquement</w:t>
      </w:r>
    </w:p>
  </w:comment>
  <w:comment w:id="426" w:author="Alexandre ROSCHEWITZ" w:date="2015-07-28T15:38:00Z" w:initials="ALR">
    <w:p w:rsidR="00EF6469" w:rsidRPr="00CA194D" w:rsidRDefault="00EF6469">
      <w:pPr>
        <w:pStyle w:val="Commentaire"/>
        <w:rPr>
          <w:lang w:val="fr-FR"/>
        </w:rPr>
      </w:pPr>
      <w:r>
        <w:rPr>
          <w:rStyle w:val="Marquedecommentaire"/>
        </w:rPr>
        <w:annotationRef/>
      </w:r>
      <w:r>
        <w:rPr>
          <w:lang w:val="fr-FR"/>
        </w:rPr>
        <w:t>Copier/coller</w:t>
      </w:r>
    </w:p>
  </w:comment>
  <w:comment w:id="457" w:author="Theo CHABASSIER" w:date="2015-07-28T15:38:00Z" w:initials="TC">
    <w:p w:rsidR="00EF6469" w:rsidRPr="00AC5DB2" w:rsidRDefault="00EF6469">
      <w:pPr>
        <w:pStyle w:val="Commentaire"/>
        <w:rPr>
          <w:lang w:val="fr-FR"/>
        </w:rPr>
      </w:pPr>
      <w:r>
        <w:rPr>
          <w:rStyle w:val="Marquedecommentaire"/>
        </w:rPr>
        <w:annotationRef/>
      </w:r>
      <w:proofErr w:type="gramStart"/>
      <w:r>
        <w:rPr>
          <w:lang w:val="fr-FR"/>
        </w:rPr>
        <w:t>Je pige</w:t>
      </w:r>
      <w:proofErr w:type="gramEnd"/>
      <w:r>
        <w:rPr>
          <w:lang w:val="fr-FR"/>
        </w:rPr>
        <w:t xml:space="preserve"> pas ce que ça veut dire. Après </w:t>
      </w:r>
      <w:proofErr w:type="gramStart"/>
      <w:r>
        <w:rPr>
          <w:lang w:val="fr-FR"/>
        </w:rPr>
        <w:t>je suis</w:t>
      </w:r>
      <w:proofErr w:type="gramEnd"/>
      <w:r>
        <w:rPr>
          <w:lang w:val="fr-FR"/>
        </w:rPr>
        <w:t xml:space="preserve"> pas hyper </w:t>
      </w:r>
      <w:proofErr w:type="spellStart"/>
      <w:r>
        <w:rPr>
          <w:lang w:val="fr-FR"/>
        </w:rPr>
        <w:t>fute</w:t>
      </w:r>
      <w:proofErr w:type="spellEnd"/>
      <w:r>
        <w:rPr>
          <w:lang w:val="fr-FR"/>
        </w:rPr>
        <w:t xml:space="preserve"> </w:t>
      </w:r>
      <w:proofErr w:type="spellStart"/>
      <w:r>
        <w:rPr>
          <w:lang w:val="fr-FR"/>
        </w:rPr>
        <w:t>fute</w:t>
      </w:r>
      <w:proofErr w:type="spellEnd"/>
    </w:p>
  </w:comment>
  <w:comment w:id="458" w:author="Alexandre ROSCHEWITZ" w:date="2015-07-28T15:38:00Z" w:initials="ALR">
    <w:p w:rsidR="00EF6469" w:rsidRPr="00CA194D" w:rsidRDefault="00EF6469">
      <w:pPr>
        <w:pStyle w:val="Commentaire"/>
        <w:rPr>
          <w:lang w:val="fr-FR"/>
        </w:rPr>
      </w:pPr>
      <w:r>
        <w:rPr>
          <w:rStyle w:val="Marquedecommentaire"/>
        </w:rPr>
        <w:annotationRef/>
      </w:r>
      <w:r>
        <w:rPr>
          <w:lang w:val="fr-FR"/>
        </w:rPr>
        <w:t xml:space="preserve">C'est clair </w:t>
      </w:r>
      <w:proofErr w:type="gramStart"/>
      <w:r>
        <w:rPr>
          <w:lang w:val="fr-FR"/>
        </w:rPr>
        <w:t>qu'il est</w:t>
      </w:r>
      <w:proofErr w:type="gramEnd"/>
      <w:r>
        <w:rPr>
          <w:lang w:val="fr-FR"/>
        </w:rPr>
        <w:t xml:space="preserve"> pas futé ! :D Mais c'est vrai que ce n'est pas clair, dis plutôt "délai limité"</w:t>
      </w:r>
    </w:p>
  </w:comment>
  <w:comment w:id="491" w:author="Theo CHABASSIER" w:date="2015-07-28T15:38:00Z" w:initials="TC">
    <w:p w:rsidR="00EF6469" w:rsidRPr="00177B20" w:rsidRDefault="00EF6469">
      <w:pPr>
        <w:pStyle w:val="Commentaire"/>
        <w:rPr>
          <w:lang w:val="fr-FR"/>
        </w:rPr>
      </w:pPr>
      <w:r>
        <w:rPr>
          <w:rStyle w:val="Marquedecommentaire"/>
        </w:rPr>
        <w:annotationRef/>
      </w:r>
      <w:proofErr w:type="gramStart"/>
      <w:r>
        <w:rPr>
          <w:lang w:val="fr-FR"/>
        </w:rPr>
        <w:t>C’est</w:t>
      </w:r>
      <w:proofErr w:type="gramEnd"/>
      <w:r>
        <w:rPr>
          <w:lang w:val="fr-FR"/>
        </w:rPr>
        <w:t xml:space="preserve"> pas aléatoire comme vibrations</w:t>
      </w:r>
    </w:p>
  </w:comment>
  <w:comment w:id="492" w:author="Alexandre ROSCHEWITZ" w:date="2015-07-28T15:38:00Z" w:initials="ALR">
    <w:p w:rsidR="00EF6469" w:rsidRPr="00EF6469" w:rsidRDefault="00EF6469">
      <w:pPr>
        <w:pStyle w:val="Commentaire"/>
        <w:rPr>
          <w:lang w:val="fr-FR"/>
        </w:rPr>
      </w:pPr>
      <w:r>
        <w:rPr>
          <w:rStyle w:val="Marquedecommentaire"/>
        </w:rPr>
        <w:annotationRef/>
      </w:r>
      <w:r>
        <w:rPr>
          <w:lang w:val="fr-FR"/>
        </w:rPr>
        <w:t>Bah un spectre sismique c’est quand même aléatoire. Mais l’étude n’est pas aléatoire, c’est une spectrale modale.</w:t>
      </w:r>
    </w:p>
  </w:comment>
  <w:comment w:id="508" w:author="Theo CHABASSIER" w:date="2015-07-28T15:38:00Z" w:initials="TC">
    <w:p w:rsidR="00EF6469" w:rsidRPr="00177B20" w:rsidRDefault="00EF6469">
      <w:pPr>
        <w:pStyle w:val="Commentaire"/>
        <w:rPr>
          <w:lang w:val="fr-FR"/>
        </w:rPr>
      </w:pPr>
      <w:r>
        <w:rPr>
          <w:rStyle w:val="Marquedecommentaire"/>
        </w:rPr>
        <w:annotationRef/>
      </w:r>
      <w:r>
        <w:rPr>
          <w:lang w:val="fr-FR"/>
        </w:rPr>
        <w:t>Un calcul RDM ?</w:t>
      </w:r>
    </w:p>
  </w:comment>
  <w:comment w:id="479" w:author="Theo CHABASSIER" w:date="2015-07-28T15:38:00Z" w:initials="TC">
    <w:p w:rsidR="00EF6469" w:rsidRDefault="00EF6469">
      <w:pPr>
        <w:pStyle w:val="Commentaire"/>
        <w:rPr>
          <w:lang w:val="fr-FR"/>
        </w:rPr>
      </w:pPr>
      <w:r>
        <w:rPr>
          <w:lang w:val="fr-FR"/>
        </w:rPr>
        <w:t xml:space="preserve">C’est un peu </w:t>
      </w:r>
      <w:proofErr w:type="spellStart"/>
      <w:r>
        <w:rPr>
          <w:lang w:val="fr-FR"/>
        </w:rPr>
        <w:t>fouilli</w:t>
      </w:r>
      <w:proofErr w:type="spellEnd"/>
      <w:r>
        <w:rPr>
          <w:lang w:val="fr-FR"/>
        </w:rPr>
        <w:t xml:space="preserve">, j’aurais plutôt mis ça, je te laisse récupérer ce qui te plait : </w:t>
      </w:r>
    </w:p>
    <w:p w:rsidR="00EF6469" w:rsidRDefault="00EF6469">
      <w:pPr>
        <w:pStyle w:val="Commentaire"/>
        <w:rPr>
          <w:lang w:val="fr-FR"/>
        </w:rPr>
      </w:pPr>
      <w:r>
        <w:rPr>
          <w:rStyle w:val="Marquedecommentaire"/>
        </w:rPr>
        <w:annotationRef/>
      </w:r>
      <w:r>
        <w:rPr>
          <w:lang w:val="fr-FR"/>
        </w:rPr>
        <w:t xml:space="preserve">Cette structure permet le blocage d’un équipement afin d’assurer son non-basculement en cas de séisme. </w:t>
      </w:r>
      <w:r>
        <w:rPr>
          <w:lang w:val="fr-FR"/>
        </w:rPr>
        <w:br/>
        <w:t>Pour permettre un dimensionnement itératif, le chargement séisme est traduit en chargement statique linéaire, plus simple à mettre en œuvre, car il ne nécessite par la modélisation de l’équipement supporté.</w:t>
      </w:r>
    </w:p>
    <w:p w:rsidR="00EF6469" w:rsidRPr="00E71023" w:rsidRDefault="00EF6469">
      <w:pPr>
        <w:pStyle w:val="Commentaire"/>
        <w:rPr>
          <w:lang w:val="fr-FR"/>
        </w:rPr>
      </w:pPr>
      <w:r>
        <w:rPr>
          <w:lang w:val="fr-FR"/>
        </w:rPr>
        <w:t xml:space="preserve">Pour chaque direction, une accélération est donc appliquée à la structure,  dont la valeur est calculée comme suit : </w:t>
      </w:r>
      <w:r>
        <w:rPr>
          <w:lang w:val="fr-FR"/>
        </w:rPr>
        <w:br/>
        <w:t>ET LA BOOM TU METS UNE EQUATION OU T’EXPLIQUE LES TERMES ET POF T’EN METS PLEIN LES YEUX AVEC UN CALCUL DE MERDE !!!</w:t>
      </w:r>
    </w:p>
  </w:comment>
  <w:comment w:id="514" w:author="Theo CHABASSIER" w:date="2015-07-28T15:38:00Z" w:initials="TC">
    <w:p w:rsidR="00EF6469" w:rsidRPr="00AC5DB2" w:rsidRDefault="00EF6469">
      <w:pPr>
        <w:pStyle w:val="Commentaire"/>
        <w:rPr>
          <w:lang w:val="fr-FR"/>
        </w:rPr>
      </w:pPr>
      <w:r>
        <w:rPr>
          <w:rStyle w:val="Marquedecommentaire"/>
        </w:rPr>
        <w:annotationRef/>
      </w:r>
      <w:r>
        <w:rPr>
          <w:lang w:val="fr-FR"/>
        </w:rPr>
        <w:t>Evite vraiment d’être trop large, 18 cm en tout c’est vraiment la limite</w:t>
      </w:r>
    </w:p>
  </w:comment>
  <w:comment w:id="517" w:author="Alexandre ROSCHEWITZ" w:date="2015-07-28T15:38:00Z" w:initials="ALR">
    <w:p w:rsidR="00EF6469" w:rsidRPr="00CA194D" w:rsidRDefault="00EF6469">
      <w:pPr>
        <w:pStyle w:val="Commentaire"/>
        <w:rPr>
          <w:lang w:val="fr-FR"/>
        </w:rPr>
      </w:pPr>
      <w:r>
        <w:rPr>
          <w:rStyle w:val="Marquedecommentaire"/>
        </w:rPr>
        <w:annotationRef/>
      </w:r>
      <w:r>
        <w:rPr>
          <w:lang w:val="fr-FR"/>
        </w:rPr>
        <w:t>Les figures débordent trop sur les marges.</w:t>
      </w:r>
    </w:p>
  </w:comment>
  <w:comment w:id="522" w:author="Alexandre ROSCHEWITZ" w:date="2015-07-28T15:38:00Z" w:initials="ALR">
    <w:p w:rsidR="00EF6469" w:rsidRPr="00CA3BA1" w:rsidRDefault="00EF6469">
      <w:pPr>
        <w:pStyle w:val="Commentaire"/>
        <w:rPr>
          <w:lang w:val="fr-FR"/>
        </w:rPr>
      </w:pPr>
      <w:r>
        <w:rPr>
          <w:rStyle w:val="Marquedecommentaire"/>
        </w:rPr>
        <w:annotationRef/>
      </w:r>
      <w:proofErr w:type="gramStart"/>
      <w:r>
        <w:rPr>
          <w:lang w:val="fr-FR"/>
        </w:rPr>
        <w:t>calcul</w:t>
      </w:r>
      <w:proofErr w:type="gramEnd"/>
      <w:r>
        <w:rPr>
          <w:lang w:val="fr-FR"/>
        </w:rPr>
        <w:t xml:space="preserve"> (tu te prends pour JCVD ?)</w:t>
      </w:r>
    </w:p>
  </w:comment>
  <w:comment w:id="554" w:author="Alexandre ROSCHEWITZ" w:date="2015-07-28T15:38:00Z" w:initials="ALR">
    <w:p w:rsidR="00EF6469" w:rsidRPr="00FB6609" w:rsidRDefault="00EF6469">
      <w:pPr>
        <w:pStyle w:val="Commentaire"/>
        <w:rPr>
          <w:lang w:val="fr-FR"/>
        </w:rPr>
      </w:pPr>
      <w:r>
        <w:rPr>
          <w:rStyle w:val="Marquedecommentaire"/>
        </w:rPr>
        <w:annotationRef/>
      </w:r>
      <w:proofErr w:type="gramStart"/>
      <w:r>
        <w:rPr>
          <w:lang w:val="fr-FR"/>
        </w:rPr>
        <w:t>ça</w:t>
      </w:r>
      <w:proofErr w:type="gramEnd"/>
      <w:r>
        <w:rPr>
          <w:lang w:val="fr-FR"/>
        </w:rPr>
        <w:t xml:space="preserve"> rend pas clair ce bout de phrase ici</w:t>
      </w:r>
    </w:p>
  </w:comment>
  <w:comment w:id="557" w:author="Theo CHABASSIER" w:date="2015-07-28T15:38:00Z" w:initials="TC">
    <w:p w:rsidR="00EF6469" w:rsidRPr="005A2640" w:rsidRDefault="00EF6469">
      <w:pPr>
        <w:pStyle w:val="Commentaire"/>
        <w:rPr>
          <w:lang w:val="fr-FR"/>
        </w:rPr>
      </w:pPr>
      <w:r>
        <w:rPr>
          <w:rStyle w:val="Marquedecommentaire"/>
        </w:rPr>
        <w:annotationRef/>
      </w:r>
      <w:r>
        <w:rPr>
          <w:lang w:val="fr-FR"/>
        </w:rPr>
        <w:t xml:space="preserve">En fait </w:t>
      </w:r>
      <w:proofErr w:type="gramStart"/>
      <w:r>
        <w:rPr>
          <w:lang w:val="fr-FR"/>
        </w:rPr>
        <w:t>c’est</w:t>
      </w:r>
      <w:proofErr w:type="gramEnd"/>
      <w:r>
        <w:rPr>
          <w:lang w:val="fr-FR"/>
        </w:rPr>
        <w:t xml:space="preserve"> pas vrai, mais comme c’est crédible comme pipeau et que ça colle bien dans l’histoire, je garderai</w:t>
      </w:r>
    </w:p>
  </w:comment>
  <w:comment w:id="560" w:author="Alexandre ROSCHEWITZ" w:date="2015-07-28T15:38:00Z" w:initials="ALR">
    <w:p w:rsidR="00AB55F2" w:rsidRPr="00FB6609" w:rsidRDefault="00AB55F2">
      <w:pPr>
        <w:pStyle w:val="Commentaire"/>
        <w:rPr>
          <w:lang w:val="fr-FR"/>
        </w:rPr>
      </w:pPr>
      <w:r>
        <w:rPr>
          <w:rStyle w:val="Marquedecommentaire"/>
        </w:rPr>
        <w:annotationRef/>
      </w:r>
      <w:r w:rsidR="00FB6609">
        <w:rPr>
          <w:lang w:val="fr-FR"/>
        </w:rPr>
        <w:t>?</w:t>
      </w:r>
    </w:p>
  </w:comment>
  <w:comment w:id="574" w:author="Theo CHABASSIER" w:date="2015-07-28T15:38:00Z" w:initials="TC">
    <w:p w:rsidR="00EF6469" w:rsidRPr="005A2640" w:rsidRDefault="00EF6469">
      <w:pPr>
        <w:pStyle w:val="Commentaire"/>
        <w:rPr>
          <w:lang w:val="fr-FR"/>
        </w:rPr>
      </w:pPr>
      <w:r>
        <w:rPr>
          <w:rStyle w:val="Marquedecommentaire"/>
        </w:rPr>
        <w:annotationRef/>
      </w:r>
      <w:r>
        <w:rPr>
          <w:lang w:val="fr-FR"/>
        </w:rPr>
        <w:t>En fait, c’est le code du travail, tu peux citer si tu trouves que ça fait classe</w:t>
      </w:r>
    </w:p>
  </w:comment>
  <w:comment w:id="578" w:author="Theo CHABASSIER" w:date="2015-07-28T15:38:00Z" w:initials="TC">
    <w:p w:rsidR="00EF6469" w:rsidRPr="005A2640" w:rsidRDefault="00EF6469">
      <w:pPr>
        <w:pStyle w:val="Commentaire"/>
        <w:rPr>
          <w:lang w:val="fr-FR"/>
        </w:rPr>
      </w:pPr>
      <w:r>
        <w:rPr>
          <w:rStyle w:val="Marquedecommentaire"/>
        </w:rPr>
        <w:annotationRef/>
      </w:r>
      <w:r>
        <w:rPr>
          <w:lang w:val="fr-FR"/>
        </w:rPr>
        <w:t>Rappel ou retour ?</w:t>
      </w:r>
    </w:p>
  </w:comment>
  <w:comment w:id="581" w:author="Theo CHABASSIER" w:date="2015-07-28T15:38:00Z" w:initials="TC">
    <w:p w:rsidR="00EF6469" w:rsidRPr="005A2640" w:rsidRDefault="00EF6469">
      <w:pPr>
        <w:pStyle w:val="Commentaire"/>
        <w:rPr>
          <w:lang w:val="fr-FR"/>
        </w:rPr>
      </w:pPr>
      <w:r>
        <w:rPr>
          <w:rStyle w:val="Marquedecommentaire"/>
        </w:rPr>
        <w:annotationRef/>
      </w:r>
      <w:r>
        <w:rPr>
          <w:rStyle w:val="Marquedecommentaire"/>
          <w:lang w:val="fr-FR"/>
        </w:rPr>
        <w:t>A reprendre</w:t>
      </w:r>
    </w:p>
  </w:comment>
  <w:comment w:id="586" w:author="Theo CHABASSIER" w:date="2015-07-28T15:38:00Z" w:initials="TC">
    <w:p w:rsidR="00EF6469" w:rsidRPr="004C7C41" w:rsidRDefault="00EF6469">
      <w:pPr>
        <w:pStyle w:val="Commentaire"/>
        <w:rPr>
          <w:lang w:val="fr-FR"/>
        </w:rPr>
      </w:pPr>
      <w:r>
        <w:rPr>
          <w:rStyle w:val="Marquedecommentaire"/>
        </w:rPr>
        <w:annotationRef/>
      </w:r>
      <w:r>
        <w:rPr>
          <w:lang w:val="fr-FR"/>
        </w:rPr>
        <w:t xml:space="preserve">Pipeau </w:t>
      </w:r>
      <w:proofErr w:type="spellStart"/>
      <w:r>
        <w:rPr>
          <w:lang w:val="fr-FR"/>
        </w:rPr>
        <w:t>pipeau</w:t>
      </w:r>
      <w:proofErr w:type="spellEnd"/>
      <w:r>
        <w:rPr>
          <w:lang w:val="fr-FR"/>
        </w:rPr>
        <w:t xml:space="preserve"> </w:t>
      </w:r>
      <w:proofErr w:type="spellStart"/>
      <w:r>
        <w:rPr>
          <w:lang w:val="fr-FR"/>
        </w:rPr>
        <w:t>pipeau</w:t>
      </w:r>
      <w:proofErr w:type="spellEnd"/>
      <w:r>
        <w:rPr>
          <w:lang w:val="fr-FR"/>
        </w:rPr>
        <w:t xml:space="preserve"> </w:t>
      </w:r>
      <w:proofErr w:type="spellStart"/>
      <w:r>
        <w:rPr>
          <w:lang w:val="fr-FR"/>
        </w:rPr>
        <w:t>pipeau</w:t>
      </w:r>
      <w:proofErr w:type="spellEnd"/>
    </w:p>
  </w:comment>
  <w:comment w:id="591" w:author="Theo CHABASSIER" w:date="2015-07-28T15:38:00Z" w:initials="TC">
    <w:p w:rsidR="00EF6469" w:rsidRPr="004C7C41" w:rsidRDefault="00EF6469">
      <w:pPr>
        <w:pStyle w:val="Commentaire"/>
        <w:rPr>
          <w:lang w:val="fr-FR"/>
        </w:rPr>
      </w:pPr>
      <w:r>
        <w:rPr>
          <w:rStyle w:val="Marquedecommentaire"/>
        </w:rPr>
        <w:annotationRef/>
      </w:r>
      <w:r>
        <w:rPr>
          <w:lang w:val="fr-FR"/>
        </w:rPr>
        <w:t>Un peu crado comme phrase</w:t>
      </w:r>
    </w:p>
  </w:comment>
  <w:comment w:id="603" w:author="Alexandre ROSCHEWITZ" w:date="2015-07-28T15:38:00Z" w:initials="ALR">
    <w:p w:rsidR="00AB55F2" w:rsidRPr="00FB6609" w:rsidRDefault="00FB6609">
      <w:pPr>
        <w:pStyle w:val="Commentaire"/>
        <w:rPr>
          <w:lang w:val="fr-FR"/>
        </w:rPr>
      </w:pPr>
      <w:proofErr w:type="gramStart"/>
      <w:r>
        <w:rPr>
          <w:lang w:val="fr-FR"/>
        </w:rPr>
        <w:t>tu</w:t>
      </w:r>
      <w:proofErr w:type="gramEnd"/>
      <w:r>
        <w:rPr>
          <w:lang w:val="fr-FR"/>
        </w:rPr>
        <w:t xml:space="preserve"> vises trop le </w:t>
      </w:r>
      <w:proofErr w:type="spellStart"/>
      <w:r>
        <w:rPr>
          <w:lang w:val="fr-FR"/>
        </w:rPr>
        <w:t>quickwin</w:t>
      </w:r>
      <w:proofErr w:type="spellEnd"/>
      <w:r>
        <w:rPr>
          <w:lang w:val="fr-FR"/>
        </w:rPr>
        <w:t xml:space="preserve"> monsieur le </w:t>
      </w:r>
      <w:proofErr w:type="spellStart"/>
      <w:r>
        <w:rPr>
          <w:lang w:val="fr-FR"/>
        </w:rPr>
        <w:t>fast</w:t>
      </w:r>
      <w:proofErr w:type="spellEnd"/>
      <w:r>
        <w:rPr>
          <w:lang w:val="fr-FR"/>
        </w:rPr>
        <w:t xml:space="preserve"> </w:t>
      </w:r>
      <w:proofErr w:type="spellStart"/>
      <w:r>
        <w:rPr>
          <w:lang w:val="fr-FR"/>
        </w:rPr>
        <w:t>follower</w:t>
      </w:r>
      <w:proofErr w:type="spellEnd"/>
      <w:r>
        <w:rPr>
          <w:lang w:val="fr-FR"/>
        </w:rPr>
        <w:t xml:space="preserve"> !</w:t>
      </w:r>
      <w:r w:rsidR="00AB55F2">
        <w:rPr>
          <w:rStyle w:val="Marquedecommentaire"/>
        </w:rPr>
        <w:annotationRef/>
      </w:r>
    </w:p>
  </w:comment>
  <w:comment w:id="615" w:author="Alexandre ROSCHEWITZ" w:date="2015-07-28T15:38:00Z" w:initials="ALR">
    <w:p w:rsidR="00FB6609" w:rsidRPr="00FB6609" w:rsidRDefault="00FB6609">
      <w:pPr>
        <w:pStyle w:val="Commentaire"/>
        <w:rPr>
          <w:lang w:val="fr-FR"/>
        </w:rPr>
      </w:pPr>
      <w:r>
        <w:rPr>
          <w:rStyle w:val="Marquedecommentaire"/>
        </w:rPr>
        <w:annotationRef/>
      </w:r>
      <w:proofErr w:type="gramStart"/>
      <w:r>
        <w:rPr>
          <w:lang w:val="fr-FR"/>
        </w:rPr>
        <w:t>comprends</w:t>
      </w:r>
      <w:proofErr w:type="gramEnd"/>
      <w:r>
        <w:rPr>
          <w:lang w:val="fr-FR"/>
        </w:rPr>
        <w:t xml:space="preserve"> pas ce bout de phrase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6469" w:rsidRDefault="00EF6469" w:rsidP="002377D8">
      <w:r>
        <w:separator/>
      </w:r>
    </w:p>
  </w:endnote>
  <w:endnote w:type="continuationSeparator" w:id="0">
    <w:p w:rsidR="00EF6469" w:rsidRDefault="00EF6469" w:rsidP="00237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Gras">
    <w:altName w:val="Arial 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oman-Regular">
    <w:panose1 w:val="00000000000000000000"/>
    <w:charset w:val="00"/>
    <w:family w:val="swiss"/>
    <w:notTrueType/>
    <w:pitch w:val="default"/>
    <w:sig w:usb0="00000003" w:usb1="00000000" w:usb2="00000000" w:usb3="00000000" w:csb0="00000001" w:csb1="00000000"/>
  </w:font>
  <w:font w:name="CMRoman-Italic">
    <w:panose1 w:val="00000000000000000000"/>
    <w:charset w:val="00"/>
    <w:family w:val="swiss"/>
    <w:notTrueType/>
    <w:pitch w:val="default"/>
    <w:sig w:usb0="00000003" w:usb1="00000000" w:usb2="00000000" w:usb3="00000000" w:csb0="00000001" w:csb1="00000000"/>
  </w:font>
  <w:font w:name="CMRoman-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TimesNewRoman,Italic">
    <w:panose1 w:val="00000000000000000000"/>
    <w:charset w:val="00"/>
    <w:family w:val="auto"/>
    <w:notTrueType/>
    <w:pitch w:val="default"/>
    <w:sig w:usb0="00000003" w:usb1="00000000" w:usb2="00000000" w:usb3="00000000" w:csb0="00000001" w:csb1="00000000"/>
  </w:font>
  <w:font w:name="TimesNewRoman,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47" w:type="dxa"/>
      <w:tblLayout w:type="fixed"/>
      <w:tblLook w:val="04A0" w:firstRow="1" w:lastRow="0" w:firstColumn="1" w:lastColumn="0" w:noHBand="0" w:noVBand="1"/>
    </w:tblPr>
    <w:tblGrid>
      <w:gridCol w:w="2093"/>
      <w:gridCol w:w="7371"/>
      <w:gridCol w:w="283"/>
    </w:tblGrid>
    <w:tr w:rsidR="00EF6469" w:rsidRPr="003579BE" w:rsidTr="00921686">
      <w:trPr>
        <w:cantSplit/>
        <w:trHeight w:val="570"/>
      </w:trPr>
      <w:tc>
        <w:tcPr>
          <w:tcW w:w="2093" w:type="dxa"/>
          <w:shd w:val="clear" w:color="auto" w:fill="auto"/>
        </w:tcPr>
        <w:p w:rsidR="00EF6469" w:rsidRPr="000B5851" w:rsidRDefault="00EF6469" w:rsidP="008D2E26">
          <w:pPr>
            <w:pStyle w:val="Pieddepage"/>
            <w:rPr>
              <w:sz w:val="22"/>
              <w:szCs w:val="22"/>
              <w:lang w:val="fr-FR" w:eastAsia="en-US"/>
            </w:rPr>
          </w:pPr>
          <w:r>
            <w:rPr>
              <w:noProof/>
              <w:sz w:val="22"/>
              <w:szCs w:val="22"/>
              <w:lang w:val="fr-FR" w:eastAsia="fr-FR"/>
            </w:rPr>
            <w:drawing>
              <wp:inline distT="0" distB="0" distL="0" distR="0" wp14:anchorId="1D4C31B1" wp14:editId="0F1B2247">
                <wp:extent cx="1144905" cy="540385"/>
                <wp:effectExtent l="0" t="0" r="0" b="0"/>
                <wp:docPr id="45067" name="Image 6" descr="Description : 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Description : C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4905" cy="540385"/>
                        </a:xfrm>
                        <a:prstGeom prst="rect">
                          <a:avLst/>
                        </a:prstGeom>
                        <a:noFill/>
                        <a:ln>
                          <a:noFill/>
                        </a:ln>
                      </pic:spPr>
                    </pic:pic>
                  </a:graphicData>
                </a:graphic>
              </wp:inline>
            </w:drawing>
          </w:r>
        </w:p>
      </w:tc>
      <w:tc>
        <w:tcPr>
          <w:tcW w:w="7371" w:type="dxa"/>
          <w:shd w:val="clear" w:color="auto" w:fill="auto"/>
          <w:vAlign w:val="center"/>
        </w:tcPr>
        <w:p w:rsidR="00EF6469" w:rsidRPr="00DA5A68" w:rsidRDefault="00EF6469" w:rsidP="008D2E26">
          <w:pPr>
            <w:jc w:val="center"/>
            <w:rPr>
              <w:color w:val="9C9F9F"/>
              <w:sz w:val="16"/>
              <w:szCs w:val="16"/>
            </w:rPr>
          </w:pPr>
          <w:r w:rsidRPr="00243928">
            <w:rPr>
              <w:b/>
              <w:noProof/>
              <w:color w:val="9C9F9F"/>
              <w:sz w:val="16"/>
              <w:szCs w:val="16"/>
            </w:rPr>
            <w:t>INGELIANCE TECHNOLOGIES</w:t>
          </w:r>
          <w:r w:rsidRPr="00DA5A68">
            <w:rPr>
              <w:color w:val="9C9F9F"/>
              <w:sz w:val="16"/>
              <w:szCs w:val="16"/>
            </w:rPr>
            <w:t xml:space="preserve"> - </w:t>
          </w:r>
          <w:r w:rsidRPr="00243928">
            <w:rPr>
              <w:noProof/>
              <w:color w:val="9C9F9F"/>
              <w:sz w:val="16"/>
              <w:szCs w:val="16"/>
            </w:rPr>
            <w:t>6, rue Nicolas Leblanc</w:t>
          </w:r>
          <w:r w:rsidRPr="00DA5A68">
            <w:rPr>
              <w:color w:val="9C9F9F"/>
              <w:sz w:val="16"/>
              <w:szCs w:val="16"/>
            </w:rPr>
            <w:t xml:space="preserve"> - </w:t>
          </w:r>
          <w:r w:rsidRPr="00243928">
            <w:rPr>
              <w:noProof/>
              <w:color w:val="9C9F9F"/>
              <w:sz w:val="16"/>
              <w:szCs w:val="16"/>
            </w:rPr>
            <w:t>ZA Saint Exupéry 2</w:t>
          </w:r>
          <w:r w:rsidRPr="00DA5A68">
            <w:rPr>
              <w:color w:val="9C9F9F"/>
              <w:sz w:val="16"/>
              <w:szCs w:val="16"/>
            </w:rPr>
            <w:t xml:space="preserve"> - </w:t>
          </w:r>
          <w:r w:rsidRPr="00243928">
            <w:rPr>
              <w:noProof/>
              <w:color w:val="9C9F9F"/>
              <w:sz w:val="16"/>
              <w:szCs w:val="16"/>
            </w:rPr>
            <w:t>F-33700 MERIGNAC</w:t>
          </w:r>
        </w:p>
        <w:p w:rsidR="00EF6469" w:rsidRPr="004745E1" w:rsidRDefault="00EF6469" w:rsidP="008D2E26">
          <w:pPr>
            <w:jc w:val="center"/>
            <w:rPr>
              <w:color w:val="9C9F9F"/>
              <w:sz w:val="16"/>
              <w:szCs w:val="16"/>
            </w:rPr>
          </w:pPr>
          <w:r w:rsidRPr="00243928">
            <w:rPr>
              <w:noProof/>
              <w:color w:val="9C9F9F"/>
              <w:sz w:val="16"/>
              <w:szCs w:val="16"/>
            </w:rPr>
            <w:t>SARL</w:t>
          </w:r>
          <w:r w:rsidRPr="004745E1">
            <w:rPr>
              <w:color w:val="9C9F9F"/>
              <w:sz w:val="16"/>
              <w:szCs w:val="16"/>
            </w:rPr>
            <w:t xml:space="preserve"> au capital de </w:t>
          </w:r>
          <w:r w:rsidRPr="00243928">
            <w:rPr>
              <w:noProof/>
              <w:color w:val="9C9F9F"/>
              <w:sz w:val="16"/>
              <w:szCs w:val="16"/>
            </w:rPr>
            <w:t>947 250 euros</w:t>
          </w:r>
          <w:r w:rsidRPr="004745E1">
            <w:rPr>
              <w:color w:val="9C9F9F"/>
              <w:sz w:val="16"/>
              <w:szCs w:val="16"/>
            </w:rPr>
            <w:t xml:space="preserve"> - RCS </w:t>
          </w:r>
          <w:r w:rsidRPr="00243928">
            <w:rPr>
              <w:noProof/>
              <w:color w:val="9C9F9F"/>
              <w:sz w:val="16"/>
              <w:szCs w:val="16"/>
            </w:rPr>
            <w:t>Bordeaux B 444 436 042</w:t>
          </w:r>
          <w:r w:rsidRPr="004745E1">
            <w:rPr>
              <w:color w:val="9C9F9F"/>
              <w:sz w:val="16"/>
              <w:szCs w:val="16"/>
            </w:rPr>
            <w:t xml:space="preserve"> - APE </w:t>
          </w:r>
          <w:r w:rsidRPr="00243928">
            <w:rPr>
              <w:noProof/>
              <w:color w:val="9C9F9F"/>
              <w:sz w:val="16"/>
              <w:szCs w:val="16"/>
            </w:rPr>
            <w:t>7112B</w:t>
          </w:r>
          <w:r w:rsidRPr="004745E1">
            <w:rPr>
              <w:color w:val="9C9F9F"/>
              <w:sz w:val="16"/>
              <w:szCs w:val="16"/>
            </w:rPr>
            <w:t xml:space="preserve"> - </w:t>
          </w:r>
          <w:r w:rsidRPr="00243928">
            <w:rPr>
              <w:noProof/>
              <w:color w:val="9C9F9F"/>
              <w:sz w:val="16"/>
              <w:szCs w:val="16"/>
            </w:rPr>
            <w:t>FR 70 444 436 042</w:t>
          </w:r>
        </w:p>
        <w:p w:rsidR="00EF6469" w:rsidRPr="003579BE" w:rsidRDefault="00EF6469" w:rsidP="008D2E26">
          <w:pPr>
            <w:jc w:val="center"/>
            <w:rPr>
              <w:color w:val="9C9F9F"/>
              <w:sz w:val="18"/>
              <w:szCs w:val="16"/>
            </w:rPr>
          </w:pPr>
          <w:r w:rsidRPr="004745E1">
            <w:rPr>
              <w:color w:val="9C9F9F"/>
              <w:sz w:val="16"/>
              <w:szCs w:val="16"/>
            </w:rPr>
            <w:t xml:space="preserve">Tél  </w:t>
          </w:r>
          <w:r w:rsidRPr="00243928">
            <w:rPr>
              <w:noProof/>
              <w:color w:val="9C9F9F"/>
              <w:sz w:val="16"/>
              <w:szCs w:val="16"/>
            </w:rPr>
            <w:t>+33 (0)557 92 28 80</w:t>
          </w:r>
          <w:r w:rsidRPr="004745E1">
            <w:rPr>
              <w:color w:val="9C9F9F"/>
              <w:sz w:val="16"/>
              <w:szCs w:val="16"/>
            </w:rPr>
            <w:t xml:space="preserve"> - Fax  </w:t>
          </w:r>
          <w:r w:rsidRPr="00243928">
            <w:rPr>
              <w:noProof/>
              <w:color w:val="9C9F9F"/>
              <w:sz w:val="16"/>
              <w:szCs w:val="16"/>
            </w:rPr>
            <w:t>+33 (0)557 92 28 81</w:t>
          </w:r>
          <w:r w:rsidRPr="004745E1">
            <w:rPr>
              <w:color w:val="9C9F9F"/>
              <w:sz w:val="16"/>
              <w:szCs w:val="16"/>
            </w:rPr>
            <w:t xml:space="preserve"> - </w:t>
          </w:r>
          <w:r w:rsidRPr="00243928">
            <w:rPr>
              <w:noProof/>
              <w:color w:val="9C9F9F"/>
              <w:sz w:val="16"/>
              <w:szCs w:val="16"/>
            </w:rPr>
            <w:t>contacts@ingeliance.com</w:t>
          </w:r>
          <w:r w:rsidRPr="004745E1">
            <w:rPr>
              <w:color w:val="9C9F9F"/>
              <w:sz w:val="16"/>
              <w:szCs w:val="16"/>
            </w:rPr>
            <w:t xml:space="preserve">  - www.ingeliance.com</w:t>
          </w:r>
        </w:p>
      </w:tc>
      <w:tc>
        <w:tcPr>
          <w:tcW w:w="283" w:type="dxa"/>
          <w:shd w:val="clear" w:color="auto" w:fill="auto"/>
          <w:textDirection w:val="btLr"/>
          <w:vAlign w:val="center"/>
        </w:tcPr>
        <w:p w:rsidR="00EF6469" w:rsidRPr="009B1F65" w:rsidRDefault="00EF6469" w:rsidP="00896DB1">
          <w:pPr>
            <w:jc w:val="center"/>
            <w:rPr>
              <w:color w:val="9C9F9F"/>
              <w:sz w:val="10"/>
              <w:szCs w:val="10"/>
            </w:rPr>
          </w:pPr>
          <w:r w:rsidRPr="003B0FEA">
            <w:rPr>
              <w:color w:val="9C9F9F"/>
              <w:sz w:val="12"/>
              <w:szCs w:val="10"/>
            </w:rPr>
            <w:fldChar w:fldCharType="begin"/>
          </w:r>
          <w:r w:rsidRPr="003B0FEA">
            <w:rPr>
              <w:color w:val="9C9F9F"/>
              <w:sz w:val="12"/>
              <w:szCs w:val="10"/>
            </w:rPr>
            <w:instrText xml:space="preserve"> DOCPROPERTY  Source  \* MERGEFORMAT </w:instrText>
          </w:r>
          <w:r w:rsidRPr="003B0FEA">
            <w:rPr>
              <w:color w:val="9C9F9F"/>
              <w:sz w:val="12"/>
              <w:szCs w:val="10"/>
            </w:rPr>
            <w:fldChar w:fldCharType="separate"/>
          </w:r>
          <w:r>
            <w:rPr>
              <w:color w:val="9C9F9F"/>
              <w:sz w:val="12"/>
              <w:szCs w:val="10"/>
            </w:rPr>
            <w:t xml:space="preserve">MODE043 </w:t>
          </w:r>
          <w:proofErr w:type="spellStart"/>
          <w:r>
            <w:rPr>
              <w:color w:val="9C9F9F"/>
              <w:sz w:val="12"/>
              <w:szCs w:val="10"/>
            </w:rPr>
            <w:t>Rev</w:t>
          </w:r>
          <w:proofErr w:type="spellEnd"/>
          <w:r>
            <w:rPr>
              <w:color w:val="9C9F9F"/>
              <w:sz w:val="12"/>
              <w:szCs w:val="10"/>
            </w:rPr>
            <w:t xml:space="preserve"> D</w:t>
          </w:r>
          <w:r w:rsidRPr="003B0FEA">
            <w:rPr>
              <w:color w:val="9C9F9F"/>
              <w:sz w:val="12"/>
              <w:szCs w:val="10"/>
            </w:rPr>
            <w:fldChar w:fldCharType="end"/>
          </w:r>
        </w:p>
      </w:tc>
    </w:tr>
  </w:tbl>
  <w:p w:rsidR="00EF6469" w:rsidRDefault="00EF646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6469" w:rsidRPr="0003210E" w:rsidRDefault="00347AD3" w:rsidP="002F5C83">
    <w:pPr>
      <w:pStyle w:val="Pieddepage"/>
      <w:pBdr>
        <w:top w:val="single" w:sz="4" w:space="1" w:color="auto"/>
      </w:pBdr>
      <w:tabs>
        <w:tab w:val="clear" w:pos="4536"/>
        <w:tab w:val="clear" w:pos="9072"/>
        <w:tab w:val="right" w:pos="9639"/>
      </w:tabs>
      <w:rPr>
        <w:lang w:val="fr-FR"/>
      </w:rPr>
    </w:pPr>
    <w:fldSimple w:instr=" STYLEREF  &quot;Titre 1&quot;  \* MERGEFORMAT ">
      <w:r w:rsidR="00B623E2">
        <w:rPr>
          <w:noProof/>
        </w:rPr>
        <w:t>SELLETTE</w:t>
      </w:r>
    </w:fldSimple>
    <w:r w:rsidR="00EF6469">
      <w:tab/>
    </w:r>
    <w:r w:rsidR="00EF6469">
      <w:fldChar w:fldCharType="begin"/>
    </w:r>
    <w:r w:rsidR="00EF6469">
      <w:instrText xml:space="preserve">PAGE </w:instrText>
    </w:r>
    <w:r w:rsidR="00EF6469">
      <w:fldChar w:fldCharType="separate"/>
    </w:r>
    <w:r w:rsidR="00B623E2">
      <w:rPr>
        <w:noProof/>
      </w:rPr>
      <w:t>41</w:t>
    </w:r>
    <w:r w:rsidR="00EF6469">
      <w:fldChar w:fldCharType="end"/>
    </w:r>
    <w:r w:rsidR="00EF6469">
      <w:rPr>
        <w:lang w:val="fr-FR"/>
      </w:rPr>
      <w:t xml:space="preserve"> / </w:t>
    </w:r>
    <w:r w:rsidR="00EF6469">
      <w:rPr>
        <w:lang w:val="fr-FR"/>
      </w:rPr>
      <w:fldChar w:fldCharType="begin"/>
    </w:r>
    <w:r w:rsidR="00EF6469">
      <w:rPr>
        <w:lang w:val="fr-FR"/>
      </w:rPr>
      <w:instrText xml:space="preserve"> NUMPAGES   \* MERGEFORMAT </w:instrText>
    </w:r>
    <w:r w:rsidR="00EF6469">
      <w:rPr>
        <w:lang w:val="fr-FR"/>
      </w:rPr>
      <w:fldChar w:fldCharType="separate"/>
    </w:r>
    <w:r w:rsidR="00B623E2">
      <w:rPr>
        <w:noProof/>
        <w:lang w:val="fr-FR"/>
      </w:rPr>
      <w:t>77</w:t>
    </w:r>
    <w:r w:rsidR="00EF6469">
      <w:rPr>
        <w:lang w:val="fr-F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6469" w:rsidRPr="00F04782" w:rsidRDefault="00EF6469" w:rsidP="004A20D8">
    <w:pPr>
      <w:pStyle w:val="Pieddepage"/>
      <w:pBdr>
        <w:top w:val="single" w:sz="4" w:space="1" w:color="auto"/>
      </w:pBdr>
      <w:tabs>
        <w:tab w:val="clear" w:pos="4536"/>
        <w:tab w:val="clear" w:pos="9072"/>
        <w:tab w:val="right" w:pos="9639"/>
      </w:tabs>
    </w:pPr>
    <w:r>
      <w:fldChar w:fldCharType="begin"/>
    </w:r>
    <w:r>
      <w:instrText xml:space="preserve"> REF _Ref346890530 \h </w:instrText>
    </w:r>
    <w:r>
      <w:fldChar w:fldCharType="separate"/>
    </w:r>
    <w:r>
      <w:rPr>
        <w:b/>
        <w:bCs/>
        <w:lang w:val="fr-FR"/>
      </w:rPr>
      <w:t>Erreur ! Source du renvoi introuvable.</w:t>
    </w:r>
    <w:r>
      <w:fldChar w:fldCharType="end"/>
    </w:r>
    <w:r>
      <w:tab/>
    </w:r>
    <w:r>
      <w:fldChar w:fldCharType="begin"/>
    </w:r>
    <w:r>
      <w:instrText xml:space="preserve">PAGE </w:instrText>
    </w:r>
    <w:r>
      <w:fldChar w:fldCharType="separate"/>
    </w:r>
    <w:r w:rsidR="00B623E2">
      <w:rPr>
        <w:noProof/>
      </w:rPr>
      <w:t>77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6469" w:rsidRDefault="00EF6469" w:rsidP="002377D8">
      <w:r>
        <w:separator/>
      </w:r>
    </w:p>
  </w:footnote>
  <w:footnote w:type="continuationSeparator" w:id="0">
    <w:p w:rsidR="00EF6469" w:rsidRDefault="00EF6469" w:rsidP="002377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671" w:type="dxa"/>
      <w:tblCellMar>
        <w:left w:w="70" w:type="dxa"/>
        <w:right w:w="70" w:type="dxa"/>
      </w:tblCellMar>
      <w:tblLook w:val="0000" w:firstRow="0" w:lastRow="0" w:firstColumn="0" w:lastColumn="0" w:noHBand="0" w:noVBand="0"/>
    </w:tblPr>
    <w:tblGrid>
      <w:gridCol w:w="5671"/>
    </w:tblGrid>
    <w:tr w:rsidR="00EF6469" w:rsidRPr="009031B2" w:rsidTr="008319D6">
      <w:trPr>
        <w:trHeight w:val="244"/>
      </w:trPr>
      <w:tc>
        <w:tcPr>
          <w:tcW w:w="5671" w:type="dxa"/>
          <w:vMerge w:val="restart"/>
          <w:vAlign w:val="center"/>
        </w:tcPr>
        <w:p w:rsidR="00EF6469" w:rsidRPr="009031B2" w:rsidRDefault="00EF6469" w:rsidP="00896DB1">
          <w:pPr>
            <w:ind w:left="-27"/>
            <w:jc w:val="left"/>
            <w:rPr>
              <w:sz w:val="20"/>
            </w:rPr>
          </w:pPr>
          <w:r>
            <w:rPr>
              <w:caps/>
              <w:noProof/>
              <w:sz w:val="16"/>
              <w:szCs w:val="16"/>
              <w:lang w:eastAsia="fr-FR"/>
            </w:rPr>
            <w:drawing>
              <wp:inline distT="0" distB="0" distL="0" distR="0" wp14:anchorId="75473788" wp14:editId="482A6407">
                <wp:extent cx="2385695" cy="826770"/>
                <wp:effectExtent l="0" t="0" r="0" b="0"/>
                <wp:docPr id="45062" name="Image 8" descr="inge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ingelia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5695" cy="826770"/>
                        </a:xfrm>
                        <a:prstGeom prst="rect">
                          <a:avLst/>
                        </a:prstGeom>
                        <a:noFill/>
                        <a:ln>
                          <a:noFill/>
                        </a:ln>
                      </pic:spPr>
                    </pic:pic>
                  </a:graphicData>
                </a:graphic>
              </wp:inline>
            </w:drawing>
          </w:r>
        </w:p>
      </w:tc>
    </w:tr>
    <w:tr w:rsidR="00EF6469" w:rsidRPr="009031B2" w:rsidTr="008319D6">
      <w:trPr>
        <w:trHeight w:val="244"/>
      </w:trPr>
      <w:tc>
        <w:tcPr>
          <w:tcW w:w="5671" w:type="dxa"/>
          <w:vMerge/>
        </w:tcPr>
        <w:p w:rsidR="00EF6469" w:rsidRPr="009031B2" w:rsidRDefault="00EF6469" w:rsidP="0051134A">
          <w:pPr>
            <w:ind w:left="-27"/>
            <w:rPr>
              <w:sz w:val="20"/>
            </w:rPr>
          </w:pPr>
        </w:p>
      </w:tc>
    </w:tr>
    <w:tr w:rsidR="00EF6469" w:rsidRPr="009031B2" w:rsidTr="008319D6">
      <w:trPr>
        <w:trHeight w:val="244"/>
      </w:trPr>
      <w:tc>
        <w:tcPr>
          <w:tcW w:w="5671" w:type="dxa"/>
          <w:vMerge/>
        </w:tcPr>
        <w:p w:rsidR="00EF6469" w:rsidRPr="009031B2" w:rsidRDefault="00EF6469" w:rsidP="0051134A">
          <w:pPr>
            <w:ind w:left="-27"/>
            <w:rPr>
              <w:sz w:val="20"/>
            </w:rPr>
          </w:pPr>
        </w:p>
      </w:tc>
    </w:tr>
    <w:tr w:rsidR="00EF6469" w:rsidRPr="009031B2" w:rsidTr="008319D6">
      <w:trPr>
        <w:trHeight w:val="244"/>
      </w:trPr>
      <w:tc>
        <w:tcPr>
          <w:tcW w:w="5671" w:type="dxa"/>
          <w:vMerge/>
        </w:tcPr>
        <w:p w:rsidR="00EF6469" w:rsidRPr="009031B2" w:rsidRDefault="00EF6469" w:rsidP="0051134A">
          <w:pPr>
            <w:ind w:left="-27"/>
            <w:rPr>
              <w:sz w:val="20"/>
            </w:rPr>
          </w:pPr>
        </w:p>
      </w:tc>
    </w:tr>
    <w:tr w:rsidR="00EF6469" w:rsidRPr="009031B2"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125AE4" w:rsidRDefault="00EF6469" w:rsidP="0051134A">
          <w:pPr>
            <w:ind w:left="-27"/>
            <w:rPr>
              <w:sz w:val="20"/>
              <w:lang w:val="en-US"/>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r w:rsidR="00EF6469" w:rsidRPr="009C549C" w:rsidTr="008319D6">
      <w:trPr>
        <w:trHeight w:val="244"/>
      </w:trPr>
      <w:tc>
        <w:tcPr>
          <w:tcW w:w="5671" w:type="dxa"/>
          <w:vMerge/>
        </w:tcPr>
        <w:p w:rsidR="00EF6469" w:rsidRPr="009031B2" w:rsidRDefault="00EF6469" w:rsidP="0051134A">
          <w:pPr>
            <w:ind w:left="-27"/>
            <w:rPr>
              <w:sz w:val="20"/>
            </w:rPr>
          </w:pPr>
        </w:p>
      </w:tc>
    </w:tr>
  </w:tbl>
  <w:p w:rsidR="00EF6469" w:rsidRPr="00114C4A" w:rsidRDefault="00EF6469" w:rsidP="00E27015">
    <w:pPr>
      <w:pStyle w:val="En-tte"/>
      <w:rPr>
        <w:lang w:val="fr-F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6469" w:rsidRPr="00861FF1" w:rsidRDefault="00EF6469" w:rsidP="00896DB1">
    <w:pPr>
      <w:pStyle w:val="En-tte"/>
      <w:pBdr>
        <w:bottom w:val="single" w:sz="4" w:space="1" w:color="auto"/>
      </w:pBdr>
      <w:tabs>
        <w:tab w:val="clear" w:pos="4536"/>
        <w:tab w:val="clear" w:pos="9072"/>
        <w:tab w:val="center" w:pos="4820"/>
        <w:tab w:val="right" w:pos="9639"/>
      </w:tabs>
      <w:rPr>
        <w:caps/>
        <w:lang w:val="fr-FR"/>
      </w:rPr>
    </w:pPr>
    <w:r>
      <w:rPr>
        <w:caps/>
        <w:noProof/>
        <w:lang w:val="fr-FR" w:eastAsia="fr-FR"/>
      </w:rPr>
      <w:drawing>
        <wp:inline distT="0" distB="0" distL="0" distR="0" wp14:anchorId="17E38D83" wp14:editId="0FB8A61F">
          <wp:extent cx="1248410" cy="429260"/>
          <wp:effectExtent l="0" t="0" r="8890" b="8890"/>
          <wp:docPr id="10" name="Image 39945" descr="inge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945" descr="ingelia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8410" cy="429260"/>
                  </a:xfrm>
                  <a:prstGeom prst="rect">
                    <a:avLst/>
                  </a:prstGeom>
                  <a:noFill/>
                  <a:ln>
                    <a:noFill/>
                  </a:ln>
                </pic:spPr>
              </pic:pic>
            </a:graphicData>
          </a:graphic>
        </wp:inline>
      </w:drawing>
    </w:r>
    <w:r w:rsidRPr="00896DB1">
      <w:rPr>
        <w:caps/>
      </w:rPr>
      <w:tab/>
    </w:r>
    <w:r>
      <w:fldChar w:fldCharType="begin"/>
    </w:r>
    <w:r>
      <w:instrText xml:space="preserve"> DOCPROPERTY  Titre_Court  \* MERGEFORMAT </w:instrText>
    </w:r>
    <w:r>
      <w:fldChar w:fldCharType="separate"/>
    </w:r>
    <w:r>
      <w:t>Titre court</w:t>
    </w:r>
    <w:r>
      <w:fldChar w:fldCharType="end"/>
    </w:r>
    <w:r>
      <w:rPr>
        <w:caps/>
      </w:rPr>
      <w:tab/>
    </w:r>
    <w:r>
      <w:fldChar w:fldCharType="begin"/>
    </w:r>
    <w:r>
      <w:instrText xml:space="preserve"> DOCPROPERTY  "N° du document"  \* MERGEFORMAT </w:instrText>
    </w:r>
    <w:r>
      <w:fldChar w:fldCharType="separate"/>
    </w:r>
    <w:proofErr w:type="spellStart"/>
    <w:r>
      <w:t>N°Chrono</w:t>
    </w:r>
    <w:proofErr w:type="spellEnd"/>
    <w:r>
      <w:fldChar w:fldCharType="end"/>
    </w:r>
    <w:r w:rsidRPr="00896DB1">
      <w:t xml:space="preserve"> - </w:t>
    </w:r>
    <w:fldSimple w:instr=" DOCPROPERTY  Révision  \* MERGEFORMAT ">
      <w:r>
        <w:t>A</w:t>
      </w:r>
    </w:fldSimple>
    <w:r>
      <w:rPr>
        <w:lang w:val="fr-FR"/>
      </w:rPr>
      <w:t xml:space="preserve"> - </w:t>
    </w:r>
    <w:r>
      <w:rPr>
        <w:lang w:val="fr-FR"/>
      </w:rPr>
      <w:fldChar w:fldCharType="begin"/>
    </w:r>
    <w:r>
      <w:rPr>
        <w:lang w:val="fr-FR"/>
      </w:rPr>
      <w:instrText xml:space="preserve"> DOCPROPERTY  État  \* MERGEFORMAT </w:instrText>
    </w:r>
    <w:r>
      <w:rPr>
        <w:lang w:val="fr-FR"/>
      </w:rPr>
      <w:fldChar w:fldCharType="separate"/>
    </w:r>
    <w:proofErr w:type="spellStart"/>
    <w:r>
      <w:rPr>
        <w:lang w:val="fr-FR"/>
      </w:rPr>
      <w:t>Etat_document</w:t>
    </w:r>
    <w:proofErr w:type="spellEnd"/>
    <w:r>
      <w:rPr>
        <w:lang w:val="fr-FR"/>
      </w:rPr>
      <w:fldChar w:fldCharType="end"/>
    </w:r>
  </w:p>
  <w:p w:rsidR="00EF6469" w:rsidRDefault="00EF6469" w:rsidP="00B63D9F">
    <w:pPr>
      <w:pStyle w:val="En-tte"/>
      <w:rPr>
        <w:lang w:val="fr-FR"/>
      </w:rPr>
    </w:pPr>
  </w:p>
  <w:p w:rsidR="00EF6469" w:rsidRDefault="00EF6469" w:rsidP="00B63D9F">
    <w:pPr>
      <w:pStyle w:val="En-tte"/>
      <w:rPr>
        <w:lang w:val="fr-FR"/>
      </w:rPr>
    </w:pPr>
  </w:p>
  <w:p w:rsidR="00EF6469" w:rsidRDefault="00EF6469" w:rsidP="00B63D9F">
    <w:pPr>
      <w:pStyle w:val="En-tte"/>
      <w:rPr>
        <w:lang w:val="fr-FR"/>
      </w:rPr>
    </w:pPr>
    <w:ins w:id="638" w:author="Alexandre ROSCHEWITZ" w:date="2015-07-28T10:20:00Z">
      <w:r>
        <w:rPr>
          <w:lang w:val="fr-FR"/>
        </w:rPr>
        <w:t>TROP D’ESPACES LA DEDANS</w:t>
      </w:r>
    </w:ins>
    <w:ins w:id="639" w:author="Alexandre ROSCHEWITZ" w:date="2015-07-28T10:38:00Z">
      <w:r>
        <w:rPr>
          <w:lang w:val="fr-FR"/>
        </w:rPr>
        <w:t xml:space="preserve"> MAUDIT FRANCAIS</w:t>
      </w:r>
    </w:ins>
  </w:p>
  <w:p w:rsidR="00EF6469" w:rsidDel="009E0DA8" w:rsidRDefault="00EF6469" w:rsidP="00B63D9F">
    <w:pPr>
      <w:pStyle w:val="En-tte"/>
      <w:rPr>
        <w:del w:id="640" w:author="Alexandre ROSCHEWITZ" w:date="2015-07-28T10:20:00Z"/>
        <w:lang w:val="fr-FR"/>
      </w:rPr>
    </w:pPr>
  </w:p>
  <w:p w:rsidR="00EF6469" w:rsidRPr="00114C4A" w:rsidRDefault="00EF6469" w:rsidP="00B63D9F">
    <w:pPr>
      <w:pStyle w:val="En-tte"/>
      <w:rPr>
        <w:lang w:val="fr-FR"/>
      </w:rPr>
    </w:pPr>
  </w:p>
  <w:p w:rsidR="00EF6469" w:rsidRDefault="00EF646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B19CC"/>
    <w:multiLevelType w:val="hybridMultilevel"/>
    <w:tmpl w:val="C3787EE6"/>
    <w:lvl w:ilvl="0" w:tplc="F8F68842">
      <w:start w:val="1"/>
      <w:numFmt w:val="bullet"/>
      <w:lvlText w:val="-"/>
      <w:lvlJc w:val="left"/>
      <w:pPr>
        <w:ind w:left="1776" w:hanging="360"/>
      </w:pPr>
      <w:rPr>
        <w:rFonts w:ascii="Calibri" w:eastAsia="Calibri" w:hAnsi="Calibri" w:cs="Times New Roman"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08A96717"/>
    <w:multiLevelType w:val="hybridMultilevel"/>
    <w:tmpl w:val="57920280"/>
    <w:lvl w:ilvl="0" w:tplc="493ABC60">
      <w:start w:val="1"/>
      <w:numFmt w:val="bullet"/>
      <w:pStyle w:val="tiret1"/>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651C6E00">
      <w:numFmt w:val="bullet"/>
      <w:lvlText w:val="-"/>
      <w:lvlJc w:val="left"/>
      <w:pPr>
        <w:tabs>
          <w:tab w:val="num" w:pos="2880"/>
        </w:tabs>
        <w:ind w:left="2880" w:hanging="360"/>
      </w:pPr>
      <w:rPr>
        <w:rFonts w:ascii="Arial" w:eastAsia="Times New Roman" w:hAnsi="Arial" w:cs="Aria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nsid w:val="08B36795"/>
    <w:multiLevelType w:val="hybridMultilevel"/>
    <w:tmpl w:val="5CFA5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F10C83"/>
    <w:multiLevelType w:val="hybridMultilevel"/>
    <w:tmpl w:val="74566B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4501F1"/>
    <w:multiLevelType w:val="hybridMultilevel"/>
    <w:tmpl w:val="61A0B5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2C548A"/>
    <w:multiLevelType w:val="hybridMultilevel"/>
    <w:tmpl w:val="D5BE6D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43A31CE"/>
    <w:multiLevelType w:val="hybridMultilevel"/>
    <w:tmpl w:val="9DA42E74"/>
    <w:lvl w:ilvl="0" w:tplc="5DC02332">
      <w:start w:val="1"/>
      <w:numFmt w:val="decimal"/>
      <w:pStyle w:val="Tableau"/>
      <w:lvlText w:val="Tableau %1 :"/>
      <w:lvlJc w:val="left"/>
      <w:pPr>
        <w:ind w:left="717" w:hanging="36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6A3C1C"/>
    <w:multiLevelType w:val="hybridMultilevel"/>
    <w:tmpl w:val="AAE47B3A"/>
    <w:lvl w:ilvl="0" w:tplc="05CA8828">
      <w:start w:val="1"/>
      <w:numFmt w:val="bullet"/>
      <w:pStyle w:val="Liste2"/>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8">
    <w:nsid w:val="23645F1B"/>
    <w:multiLevelType w:val="hybridMultilevel"/>
    <w:tmpl w:val="7EAC05A4"/>
    <w:lvl w:ilvl="0" w:tplc="F96A17E2">
      <w:start w:val="1"/>
      <w:numFmt w:val="lowerLetter"/>
      <w:lvlText w:val="%1)"/>
      <w:lvlJc w:val="left"/>
      <w:pPr>
        <w:ind w:left="405" w:hanging="360"/>
      </w:pPr>
      <w:rPr>
        <w:rFonts w:hint="default"/>
        <w:b w:val="0"/>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9">
    <w:nsid w:val="23A814D0"/>
    <w:multiLevelType w:val="hybridMultilevel"/>
    <w:tmpl w:val="49244E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A9549FB"/>
    <w:multiLevelType w:val="hybridMultilevel"/>
    <w:tmpl w:val="F0CEC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747088"/>
    <w:multiLevelType w:val="hybridMultilevel"/>
    <w:tmpl w:val="CCFA0B52"/>
    <w:lvl w:ilvl="0" w:tplc="040C0001">
      <w:start w:val="1"/>
      <w:numFmt w:val="bullet"/>
      <w:lvlText w:val=""/>
      <w:lvlJc w:val="left"/>
      <w:pPr>
        <w:ind w:left="765" w:hanging="360"/>
      </w:pPr>
      <w:rPr>
        <w:rFonts w:ascii="Symbol" w:hAnsi="Symbol" w:hint="default"/>
      </w:rPr>
    </w:lvl>
    <w:lvl w:ilvl="1" w:tplc="040C0003">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nsid w:val="3E2F4C3F"/>
    <w:multiLevelType w:val="hybridMultilevel"/>
    <w:tmpl w:val="C7ACB5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7DF0BE3"/>
    <w:multiLevelType w:val="hybridMultilevel"/>
    <w:tmpl w:val="5E042DB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A0E4BAF"/>
    <w:multiLevelType w:val="hybridMultilevel"/>
    <w:tmpl w:val="D0E21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D951E2C"/>
    <w:multiLevelType w:val="hybridMultilevel"/>
    <w:tmpl w:val="F1A60EA2"/>
    <w:lvl w:ilvl="0" w:tplc="D794C794">
      <w:start w:val="1"/>
      <w:numFmt w:val="lowerLetter"/>
      <w:lvlText w:val="%1)"/>
      <w:lvlJc w:val="left"/>
      <w:pPr>
        <w:ind w:left="765" w:hanging="360"/>
      </w:pPr>
      <w:rPr>
        <w:rFonts w:hint="default"/>
        <w:b w:val="0"/>
      </w:r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16">
    <w:nsid w:val="5AB402A7"/>
    <w:multiLevelType w:val="hybridMultilevel"/>
    <w:tmpl w:val="DCD0D63A"/>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7">
    <w:nsid w:val="5E1E7DD0"/>
    <w:multiLevelType w:val="hybridMultilevel"/>
    <w:tmpl w:val="8ED633B0"/>
    <w:lvl w:ilvl="0" w:tplc="25B0588E">
      <w:start w:val="1"/>
      <w:numFmt w:val="decimal"/>
      <w:pStyle w:val="Texte2Listenumrote1"/>
      <w:lvlText w:val="%1"/>
      <w:lvlJc w:val="left"/>
      <w:pPr>
        <w:tabs>
          <w:tab w:val="num" w:pos="851"/>
        </w:tabs>
        <w:ind w:left="851" w:hanging="567"/>
      </w:pPr>
      <w:rPr>
        <w:rFonts w:hint="default"/>
      </w:rPr>
    </w:lvl>
    <w:lvl w:ilvl="1" w:tplc="040C0003" w:tentative="1">
      <w:start w:val="1"/>
      <w:numFmt w:val="lowerLetter"/>
      <w:lvlText w:val="%2."/>
      <w:lvlJc w:val="left"/>
      <w:pPr>
        <w:tabs>
          <w:tab w:val="num" w:pos="1440"/>
        </w:tabs>
        <w:ind w:left="1440" w:hanging="360"/>
      </w:pPr>
    </w:lvl>
    <w:lvl w:ilvl="2" w:tplc="040C0005" w:tentative="1">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18">
    <w:nsid w:val="63201C8C"/>
    <w:multiLevelType w:val="hybridMultilevel"/>
    <w:tmpl w:val="71B6F73C"/>
    <w:lvl w:ilvl="0" w:tplc="7BB8A354">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nsid w:val="6517603D"/>
    <w:multiLevelType w:val="hybridMultilevel"/>
    <w:tmpl w:val="B93CA2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721218F"/>
    <w:multiLevelType w:val="hybridMultilevel"/>
    <w:tmpl w:val="5D8411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E9B7D8E"/>
    <w:multiLevelType w:val="hybridMultilevel"/>
    <w:tmpl w:val="4CE66478"/>
    <w:lvl w:ilvl="0" w:tplc="CBFE5424">
      <w:numFmt w:val="bullet"/>
      <w:pStyle w:val="Listepuces"/>
      <w:lvlText w:val="-"/>
      <w:lvlJc w:val="left"/>
      <w:pPr>
        <w:ind w:left="502" w:hanging="360"/>
      </w:pPr>
      <w:rPr>
        <w:rFonts w:ascii="Calibri" w:eastAsia="Times New Roman" w:hAnsi="Calibri" w:hint="default"/>
      </w:rPr>
    </w:lvl>
    <w:lvl w:ilvl="1" w:tplc="040C0003" w:tentative="1">
      <w:start w:val="1"/>
      <w:numFmt w:val="bullet"/>
      <w:lvlText w:val="o"/>
      <w:lvlJc w:val="left"/>
      <w:pPr>
        <w:ind w:left="1222" w:hanging="360"/>
      </w:pPr>
      <w:rPr>
        <w:rFonts w:ascii="Courier New" w:hAnsi="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2">
    <w:nsid w:val="70972B6C"/>
    <w:multiLevelType w:val="hybridMultilevel"/>
    <w:tmpl w:val="454AB588"/>
    <w:lvl w:ilvl="0" w:tplc="97FAC7B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nsid w:val="71C61BC0"/>
    <w:multiLevelType w:val="multilevel"/>
    <w:tmpl w:val="DDB4E20E"/>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fr-FR"/>
      </w:rPr>
    </w:lvl>
    <w:lvl w:ilvl="2">
      <w:start w:val="1"/>
      <w:numFmt w:val="decimal"/>
      <w:pStyle w:val="Titre3"/>
      <w:lvlText w:val="%1.%2.%3"/>
      <w:lvlJc w:val="left"/>
      <w:pPr>
        <w:ind w:left="720" w:hanging="720"/>
      </w:pPr>
      <w:rPr>
        <w:lang w:val="fr-FR"/>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4">
    <w:nsid w:val="724D3B06"/>
    <w:multiLevelType w:val="hybridMultilevel"/>
    <w:tmpl w:val="17EAAC0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2DE0157"/>
    <w:multiLevelType w:val="hybridMultilevel"/>
    <w:tmpl w:val="7AB855D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21"/>
  </w:num>
  <w:num w:numId="3">
    <w:abstractNumId w:val="23"/>
  </w:num>
  <w:num w:numId="4">
    <w:abstractNumId w:val="17"/>
  </w:num>
  <w:num w:numId="5">
    <w:abstractNumId w:val="6"/>
  </w:num>
  <w:num w:numId="6">
    <w:abstractNumId w:val="1"/>
  </w:num>
  <w:num w:numId="7">
    <w:abstractNumId w:val="13"/>
  </w:num>
  <w:num w:numId="8">
    <w:abstractNumId w:val="9"/>
  </w:num>
  <w:num w:numId="9">
    <w:abstractNumId w:val="12"/>
  </w:num>
  <w:num w:numId="10">
    <w:abstractNumId w:val="4"/>
  </w:num>
  <w:num w:numId="11">
    <w:abstractNumId w:val="2"/>
  </w:num>
  <w:num w:numId="12">
    <w:abstractNumId w:val="3"/>
  </w:num>
  <w:num w:numId="13">
    <w:abstractNumId w:val="14"/>
  </w:num>
  <w:num w:numId="14">
    <w:abstractNumId w:val="10"/>
  </w:num>
  <w:num w:numId="15">
    <w:abstractNumId w:val="16"/>
  </w:num>
  <w:num w:numId="16">
    <w:abstractNumId w:val="24"/>
  </w:num>
  <w:num w:numId="17">
    <w:abstractNumId w:val="5"/>
  </w:num>
  <w:num w:numId="18">
    <w:abstractNumId w:val="20"/>
  </w:num>
  <w:num w:numId="19">
    <w:abstractNumId w:val="8"/>
  </w:num>
  <w:num w:numId="20">
    <w:abstractNumId w:val="15"/>
  </w:num>
  <w:num w:numId="21">
    <w:abstractNumId w:val="11"/>
  </w:num>
  <w:num w:numId="22">
    <w:abstractNumId w:val="0"/>
  </w:num>
  <w:num w:numId="23">
    <w:abstractNumId w:val="19"/>
  </w:num>
  <w:num w:numId="24">
    <w:abstractNumId w:val="25"/>
  </w:num>
  <w:num w:numId="25">
    <w:abstractNumId w:val="22"/>
  </w:num>
  <w:num w:numId="26">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77D8"/>
    <w:rsid w:val="000011D1"/>
    <w:rsid w:val="00001281"/>
    <w:rsid w:val="00001473"/>
    <w:rsid w:val="000019B6"/>
    <w:rsid w:val="0000299B"/>
    <w:rsid w:val="00002A38"/>
    <w:rsid w:val="000033F5"/>
    <w:rsid w:val="00003510"/>
    <w:rsid w:val="000037D4"/>
    <w:rsid w:val="000037FA"/>
    <w:rsid w:val="00004494"/>
    <w:rsid w:val="00004EAF"/>
    <w:rsid w:val="0000503C"/>
    <w:rsid w:val="000052DB"/>
    <w:rsid w:val="000059F5"/>
    <w:rsid w:val="00005E05"/>
    <w:rsid w:val="000062C6"/>
    <w:rsid w:val="00006E66"/>
    <w:rsid w:val="00007180"/>
    <w:rsid w:val="00007D11"/>
    <w:rsid w:val="00010A33"/>
    <w:rsid w:val="00010F16"/>
    <w:rsid w:val="0001117A"/>
    <w:rsid w:val="00011C3D"/>
    <w:rsid w:val="00012375"/>
    <w:rsid w:val="00013BEC"/>
    <w:rsid w:val="00015062"/>
    <w:rsid w:val="0001532B"/>
    <w:rsid w:val="00015D4E"/>
    <w:rsid w:val="00015D6A"/>
    <w:rsid w:val="000171D2"/>
    <w:rsid w:val="00017E61"/>
    <w:rsid w:val="00020072"/>
    <w:rsid w:val="00020099"/>
    <w:rsid w:val="00020B8D"/>
    <w:rsid w:val="0002158E"/>
    <w:rsid w:val="0002167B"/>
    <w:rsid w:val="00021A47"/>
    <w:rsid w:val="00021B73"/>
    <w:rsid w:val="00021F2F"/>
    <w:rsid w:val="00021F73"/>
    <w:rsid w:val="000229C0"/>
    <w:rsid w:val="00022B49"/>
    <w:rsid w:val="00023B70"/>
    <w:rsid w:val="000241FB"/>
    <w:rsid w:val="000252BB"/>
    <w:rsid w:val="000255DB"/>
    <w:rsid w:val="00025EEF"/>
    <w:rsid w:val="00026705"/>
    <w:rsid w:val="00026CF0"/>
    <w:rsid w:val="00026DCD"/>
    <w:rsid w:val="000271AA"/>
    <w:rsid w:val="0002780E"/>
    <w:rsid w:val="00027938"/>
    <w:rsid w:val="0003210E"/>
    <w:rsid w:val="0003248F"/>
    <w:rsid w:val="0003312E"/>
    <w:rsid w:val="00033454"/>
    <w:rsid w:val="000340B6"/>
    <w:rsid w:val="00034356"/>
    <w:rsid w:val="00034914"/>
    <w:rsid w:val="00035A17"/>
    <w:rsid w:val="00035E02"/>
    <w:rsid w:val="000363DA"/>
    <w:rsid w:val="000365A8"/>
    <w:rsid w:val="00036897"/>
    <w:rsid w:val="0003691E"/>
    <w:rsid w:val="00036C8C"/>
    <w:rsid w:val="0003729A"/>
    <w:rsid w:val="000377EE"/>
    <w:rsid w:val="00040858"/>
    <w:rsid w:val="000414A1"/>
    <w:rsid w:val="00041F3C"/>
    <w:rsid w:val="000420A9"/>
    <w:rsid w:val="000420D6"/>
    <w:rsid w:val="0004260B"/>
    <w:rsid w:val="0004261D"/>
    <w:rsid w:val="00042712"/>
    <w:rsid w:val="000436E6"/>
    <w:rsid w:val="00043CAC"/>
    <w:rsid w:val="00044431"/>
    <w:rsid w:val="0004477C"/>
    <w:rsid w:val="00044CB1"/>
    <w:rsid w:val="000455C2"/>
    <w:rsid w:val="00045FC0"/>
    <w:rsid w:val="000473D3"/>
    <w:rsid w:val="000473F7"/>
    <w:rsid w:val="00050020"/>
    <w:rsid w:val="00051745"/>
    <w:rsid w:val="000521F9"/>
    <w:rsid w:val="00052684"/>
    <w:rsid w:val="00052DDA"/>
    <w:rsid w:val="00053145"/>
    <w:rsid w:val="00053791"/>
    <w:rsid w:val="00053B57"/>
    <w:rsid w:val="00055250"/>
    <w:rsid w:val="000554AD"/>
    <w:rsid w:val="00055CC5"/>
    <w:rsid w:val="00055FA4"/>
    <w:rsid w:val="000565B9"/>
    <w:rsid w:val="00056943"/>
    <w:rsid w:val="00057174"/>
    <w:rsid w:val="00057D48"/>
    <w:rsid w:val="00060411"/>
    <w:rsid w:val="00060C6C"/>
    <w:rsid w:val="000612A8"/>
    <w:rsid w:val="000615E7"/>
    <w:rsid w:val="000617D2"/>
    <w:rsid w:val="00063351"/>
    <w:rsid w:val="00063F4D"/>
    <w:rsid w:val="00064EFF"/>
    <w:rsid w:val="00065690"/>
    <w:rsid w:val="00065962"/>
    <w:rsid w:val="00065A3C"/>
    <w:rsid w:val="00066180"/>
    <w:rsid w:val="0006618F"/>
    <w:rsid w:val="000661CB"/>
    <w:rsid w:val="000670A0"/>
    <w:rsid w:val="00067167"/>
    <w:rsid w:val="0007005B"/>
    <w:rsid w:val="000710E0"/>
    <w:rsid w:val="00071C12"/>
    <w:rsid w:val="000720AD"/>
    <w:rsid w:val="00072270"/>
    <w:rsid w:val="00072768"/>
    <w:rsid w:val="000731B6"/>
    <w:rsid w:val="0007379A"/>
    <w:rsid w:val="000739D8"/>
    <w:rsid w:val="000740F1"/>
    <w:rsid w:val="00074837"/>
    <w:rsid w:val="00074F3B"/>
    <w:rsid w:val="000770AD"/>
    <w:rsid w:val="00077489"/>
    <w:rsid w:val="000776FD"/>
    <w:rsid w:val="00077B14"/>
    <w:rsid w:val="00077F36"/>
    <w:rsid w:val="00080653"/>
    <w:rsid w:val="00080861"/>
    <w:rsid w:val="00080DA1"/>
    <w:rsid w:val="00080E38"/>
    <w:rsid w:val="00081162"/>
    <w:rsid w:val="0008173E"/>
    <w:rsid w:val="000825F5"/>
    <w:rsid w:val="0008268E"/>
    <w:rsid w:val="00082DDE"/>
    <w:rsid w:val="0008344D"/>
    <w:rsid w:val="000835DB"/>
    <w:rsid w:val="00083EE8"/>
    <w:rsid w:val="0008401A"/>
    <w:rsid w:val="0008416B"/>
    <w:rsid w:val="00084531"/>
    <w:rsid w:val="00085EF2"/>
    <w:rsid w:val="00085F4D"/>
    <w:rsid w:val="00087BBE"/>
    <w:rsid w:val="00087C25"/>
    <w:rsid w:val="000904D4"/>
    <w:rsid w:val="00090765"/>
    <w:rsid w:val="00090E2C"/>
    <w:rsid w:val="00091714"/>
    <w:rsid w:val="00091741"/>
    <w:rsid w:val="00091BCE"/>
    <w:rsid w:val="000920CB"/>
    <w:rsid w:val="0009214F"/>
    <w:rsid w:val="00092A45"/>
    <w:rsid w:val="00092CC3"/>
    <w:rsid w:val="00093041"/>
    <w:rsid w:val="0009339B"/>
    <w:rsid w:val="00093480"/>
    <w:rsid w:val="0009350E"/>
    <w:rsid w:val="000939B3"/>
    <w:rsid w:val="00095117"/>
    <w:rsid w:val="00095DA0"/>
    <w:rsid w:val="00096268"/>
    <w:rsid w:val="00097B3B"/>
    <w:rsid w:val="000A2279"/>
    <w:rsid w:val="000A2333"/>
    <w:rsid w:val="000A361E"/>
    <w:rsid w:val="000A36B3"/>
    <w:rsid w:val="000A3871"/>
    <w:rsid w:val="000A4280"/>
    <w:rsid w:val="000A45F5"/>
    <w:rsid w:val="000A5B66"/>
    <w:rsid w:val="000A5C29"/>
    <w:rsid w:val="000A5D0B"/>
    <w:rsid w:val="000A6DA9"/>
    <w:rsid w:val="000A7239"/>
    <w:rsid w:val="000A73D6"/>
    <w:rsid w:val="000A7605"/>
    <w:rsid w:val="000A7708"/>
    <w:rsid w:val="000B0157"/>
    <w:rsid w:val="000B057B"/>
    <w:rsid w:val="000B08AB"/>
    <w:rsid w:val="000B140B"/>
    <w:rsid w:val="000B1DEA"/>
    <w:rsid w:val="000B226D"/>
    <w:rsid w:val="000B305D"/>
    <w:rsid w:val="000B391C"/>
    <w:rsid w:val="000B5851"/>
    <w:rsid w:val="000B61E6"/>
    <w:rsid w:val="000B7A28"/>
    <w:rsid w:val="000B7A4A"/>
    <w:rsid w:val="000B7B17"/>
    <w:rsid w:val="000B7E14"/>
    <w:rsid w:val="000C0431"/>
    <w:rsid w:val="000C063A"/>
    <w:rsid w:val="000C1B51"/>
    <w:rsid w:val="000C1C35"/>
    <w:rsid w:val="000C1D94"/>
    <w:rsid w:val="000C1E7B"/>
    <w:rsid w:val="000C2697"/>
    <w:rsid w:val="000C2ABC"/>
    <w:rsid w:val="000C33C0"/>
    <w:rsid w:val="000C3B09"/>
    <w:rsid w:val="000C3CAF"/>
    <w:rsid w:val="000C46B5"/>
    <w:rsid w:val="000C4835"/>
    <w:rsid w:val="000C48D2"/>
    <w:rsid w:val="000C4A45"/>
    <w:rsid w:val="000C4B9A"/>
    <w:rsid w:val="000C4D52"/>
    <w:rsid w:val="000C4DB2"/>
    <w:rsid w:val="000C5016"/>
    <w:rsid w:val="000C57C8"/>
    <w:rsid w:val="000C67A0"/>
    <w:rsid w:val="000C692D"/>
    <w:rsid w:val="000C7751"/>
    <w:rsid w:val="000C7DC0"/>
    <w:rsid w:val="000D082B"/>
    <w:rsid w:val="000D0E1B"/>
    <w:rsid w:val="000D1701"/>
    <w:rsid w:val="000D1794"/>
    <w:rsid w:val="000D1DC5"/>
    <w:rsid w:val="000D263E"/>
    <w:rsid w:val="000D29E9"/>
    <w:rsid w:val="000D3618"/>
    <w:rsid w:val="000D49CC"/>
    <w:rsid w:val="000D4CA8"/>
    <w:rsid w:val="000D519D"/>
    <w:rsid w:val="000D5207"/>
    <w:rsid w:val="000D544F"/>
    <w:rsid w:val="000D6419"/>
    <w:rsid w:val="000D7650"/>
    <w:rsid w:val="000D7A59"/>
    <w:rsid w:val="000E000E"/>
    <w:rsid w:val="000E0530"/>
    <w:rsid w:val="000E070C"/>
    <w:rsid w:val="000E1AF6"/>
    <w:rsid w:val="000E1B5A"/>
    <w:rsid w:val="000E1DF8"/>
    <w:rsid w:val="000E253F"/>
    <w:rsid w:val="000E30AB"/>
    <w:rsid w:val="000E31A1"/>
    <w:rsid w:val="000E3213"/>
    <w:rsid w:val="000E3707"/>
    <w:rsid w:val="000E3CF1"/>
    <w:rsid w:val="000E430B"/>
    <w:rsid w:val="000E4D1A"/>
    <w:rsid w:val="000E5A64"/>
    <w:rsid w:val="000E6044"/>
    <w:rsid w:val="000E6677"/>
    <w:rsid w:val="000E6892"/>
    <w:rsid w:val="000E7289"/>
    <w:rsid w:val="000E7E27"/>
    <w:rsid w:val="000E7F46"/>
    <w:rsid w:val="000F1B25"/>
    <w:rsid w:val="000F2681"/>
    <w:rsid w:val="000F2A60"/>
    <w:rsid w:val="000F2EB7"/>
    <w:rsid w:val="000F2F8F"/>
    <w:rsid w:val="000F2FEB"/>
    <w:rsid w:val="000F30C9"/>
    <w:rsid w:val="000F3105"/>
    <w:rsid w:val="000F4048"/>
    <w:rsid w:val="000F579B"/>
    <w:rsid w:val="000F6DE8"/>
    <w:rsid w:val="000F7D2F"/>
    <w:rsid w:val="00100517"/>
    <w:rsid w:val="0010052C"/>
    <w:rsid w:val="001006F3"/>
    <w:rsid w:val="00101597"/>
    <w:rsid w:val="00101850"/>
    <w:rsid w:val="0010187A"/>
    <w:rsid w:val="00101B7C"/>
    <w:rsid w:val="0010229E"/>
    <w:rsid w:val="00102C0A"/>
    <w:rsid w:val="00102DFC"/>
    <w:rsid w:val="00103419"/>
    <w:rsid w:val="00106C8E"/>
    <w:rsid w:val="00110C29"/>
    <w:rsid w:val="00111244"/>
    <w:rsid w:val="001121BB"/>
    <w:rsid w:val="001126ED"/>
    <w:rsid w:val="0011355E"/>
    <w:rsid w:val="0011378D"/>
    <w:rsid w:val="00113C78"/>
    <w:rsid w:val="0011417F"/>
    <w:rsid w:val="001141D5"/>
    <w:rsid w:val="0011429A"/>
    <w:rsid w:val="001142DD"/>
    <w:rsid w:val="001147AA"/>
    <w:rsid w:val="00114A8A"/>
    <w:rsid w:val="00114C4A"/>
    <w:rsid w:val="00114CEF"/>
    <w:rsid w:val="00115081"/>
    <w:rsid w:val="001158BF"/>
    <w:rsid w:val="00115CCF"/>
    <w:rsid w:val="0011607D"/>
    <w:rsid w:val="00116627"/>
    <w:rsid w:val="00117314"/>
    <w:rsid w:val="0011783E"/>
    <w:rsid w:val="00117842"/>
    <w:rsid w:val="001178BB"/>
    <w:rsid w:val="00117B38"/>
    <w:rsid w:val="00120037"/>
    <w:rsid w:val="0012014D"/>
    <w:rsid w:val="00120585"/>
    <w:rsid w:val="00120593"/>
    <w:rsid w:val="00120CE7"/>
    <w:rsid w:val="00120D7C"/>
    <w:rsid w:val="00121322"/>
    <w:rsid w:val="001216BC"/>
    <w:rsid w:val="00121907"/>
    <w:rsid w:val="001219A2"/>
    <w:rsid w:val="0012293F"/>
    <w:rsid w:val="00122F56"/>
    <w:rsid w:val="00122F75"/>
    <w:rsid w:val="001232F8"/>
    <w:rsid w:val="001237FC"/>
    <w:rsid w:val="001238B8"/>
    <w:rsid w:val="00123E89"/>
    <w:rsid w:val="001243FB"/>
    <w:rsid w:val="00124CD3"/>
    <w:rsid w:val="001253D6"/>
    <w:rsid w:val="00125490"/>
    <w:rsid w:val="00125A3F"/>
    <w:rsid w:val="00126CED"/>
    <w:rsid w:val="00126E4C"/>
    <w:rsid w:val="001272E6"/>
    <w:rsid w:val="001274A7"/>
    <w:rsid w:val="00127D5A"/>
    <w:rsid w:val="00127E16"/>
    <w:rsid w:val="001305D9"/>
    <w:rsid w:val="0013113B"/>
    <w:rsid w:val="00131C12"/>
    <w:rsid w:val="001320BE"/>
    <w:rsid w:val="001321F2"/>
    <w:rsid w:val="00132220"/>
    <w:rsid w:val="00132364"/>
    <w:rsid w:val="0013259D"/>
    <w:rsid w:val="00132C53"/>
    <w:rsid w:val="00133448"/>
    <w:rsid w:val="00133511"/>
    <w:rsid w:val="00133C15"/>
    <w:rsid w:val="00133D6B"/>
    <w:rsid w:val="00133FAE"/>
    <w:rsid w:val="0013425F"/>
    <w:rsid w:val="00134640"/>
    <w:rsid w:val="0013490B"/>
    <w:rsid w:val="00135446"/>
    <w:rsid w:val="00135906"/>
    <w:rsid w:val="00137463"/>
    <w:rsid w:val="001375B8"/>
    <w:rsid w:val="00137E1B"/>
    <w:rsid w:val="0014093B"/>
    <w:rsid w:val="00141029"/>
    <w:rsid w:val="00141032"/>
    <w:rsid w:val="001412BB"/>
    <w:rsid w:val="00141468"/>
    <w:rsid w:val="00141701"/>
    <w:rsid w:val="00141AFB"/>
    <w:rsid w:val="0014251D"/>
    <w:rsid w:val="001428CC"/>
    <w:rsid w:val="00143198"/>
    <w:rsid w:val="0014375D"/>
    <w:rsid w:val="00144AC7"/>
    <w:rsid w:val="00144D82"/>
    <w:rsid w:val="001453B3"/>
    <w:rsid w:val="00145692"/>
    <w:rsid w:val="001457E8"/>
    <w:rsid w:val="00145866"/>
    <w:rsid w:val="00145B96"/>
    <w:rsid w:val="00145BE3"/>
    <w:rsid w:val="00145C60"/>
    <w:rsid w:val="001464CE"/>
    <w:rsid w:val="001475A7"/>
    <w:rsid w:val="0014763D"/>
    <w:rsid w:val="00147692"/>
    <w:rsid w:val="001478C2"/>
    <w:rsid w:val="001507D7"/>
    <w:rsid w:val="00150CDE"/>
    <w:rsid w:val="001510CD"/>
    <w:rsid w:val="00151317"/>
    <w:rsid w:val="00151777"/>
    <w:rsid w:val="00151808"/>
    <w:rsid w:val="00151DD2"/>
    <w:rsid w:val="00152A6D"/>
    <w:rsid w:val="001549DB"/>
    <w:rsid w:val="00154A6F"/>
    <w:rsid w:val="00154C99"/>
    <w:rsid w:val="001558A2"/>
    <w:rsid w:val="001565C1"/>
    <w:rsid w:val="00157B8F"/>
    <w:rsid w:val="0016130D"/>
    <w:rsid w:val="00161C4A"/>
    <w:rsid w:val="00161F5D"/>
    <w:rsid w:val="00162625"/>
    <w:rsid w:val="00162683"/>
    <w:rsid w:val="00163048"/>
    <w:rsid w:val="00163D5E"/>
    <w:rsid w:val="0016429D"/>
    <w:rsid w:val="00164534"/>
    <w:rsid w:val="00164970"/>
    <w:rsid w:val="001649FD"/>
    <w:rsid w:val="00164C09"/>
    <w:rsid w:val="00165E59"/>
    <w:rsid w:val="001672F1"/>
    <w:rsid w:val="00167A29"/>
    <w:rsid w:val="00170B44"/>
    <w:rsid w:val="00170D9B"/>
    <w:rsid w:val="001711FF"/>
    <w:rsid w:val="001713F8"/>
    <w:rsid w:val="001714B6"/>
    <w:rsid w:val="00171C60"/>
    <w:rsid w:val="00173A9B"/>
    <w:rsid w:val="00173DF5"/>
    <w:rsid w:val="00174181"/>
    <w:rsid w:val="001741F7"/>
    <w:rsid w:val="00174785"/>
    <w:rsid w:val="0017484B"/>
    <w:rsid w:val="00174D08"/>
    <w:rsid w:val="0017500E"/>
    <w:rsid w:val="00175D66"/>
    <w:rsid w:val="00175F8C"/>
    <w:rsid w:val="001779B5"/>
    <w:rsid w:val="00177B20"/>
    <w:rsid w:val="0018007E"/>
    <w:rsid w:val="00180398"/>
    <w:rsid w:val="00180502"/>
    <w:rsid w:val="0018128D"/>
    <w:rsid w:val="001819FB"/>
    <w:rsid w:val="00181C2A"/>
    <w:rsid w:val="0018293C"/>
    <w:rsid w:val="001840EF"/>
    <w:rsid w:val="0018501E"/>
    <w:rsid w:val="0018555C"/>
    <w:rsid w:val="00190CCD"/>
    <w:rsid w:val="001913D1"/>
    <w:rsid w:val="001915C1"/>
    <w:rsid w:val="001922DF"/>
    <w:rsid w:val="00192398"/>
    <w:rsid w:val="00192ED7"/>
    <w:rsid w:val="00193049"/>
    <w:rsid w:val="00193D54"/>
    <w:rsid w:val="00193FC7"/>
    <w:rsid w:val="001943AB"/>
    <w:rsid w:val="00194C13"/>
    <w:rsid w:val="001950EA"/>
    <w:rsid w:val="00195719"/>
    <w:rsid w:val="00195F13"/>
    <w:rsid w:val="001967A9"/>
    <w:rsid w:val="0019680F"/>
    <w:rsid w:val="00196E36"/>
    <w:rsid w:val="00197C0F"/>
    <w:rsid w:val="00197F05"/>
    <w:rsid w:val="001A024A"/>
    <w:rsid w:val="001A06AD"/>
    <w:rsid w:val="001A06BC"/>
    <w:rsid w:val="001A0AFB"/>
    <w:rsid w:val="001A0B3A"/>
    <w:rsid w:val="001A0CC3"/>
    <w:rsid w:val="001A0F11"/>
    <w:rsid w:val="001A1C74"/>
    <w:rsid w:val="001A228F"/>
    <w:rsid w:val="001A2B1D"/>
    <w:rsid w:val="001A3022"/>
    <w:rsid w:val="001A32B8"/>
    <w:rsid w:val="001A3953"/>
    <w:rsid w:val="001A471E"/>
    <w:rsid w:val="001A4D7A"/>
    <w:rsid w:val="001A542B"/>
    <w:rsid w:val="001A68F7"/>
    <w:rsid w:val="001A6AD9"/>
    <w:rsid w:val="001A71C8"/>
    <w:rsid w:val="001A7399"/>
    <w:rsid w:val="001A7443"/>
    <w:rsid w:val="001A7689"/>
    <w:rsid w:val="001A7692"/>
    <w:rsid w:val="001B0788"/>
    <w:rsid w:val="001B096D"/>
    <w:rsid w:val="001B0EFA"/>
    <w:rsid w:val="001B109A"/>
    <w:rsid w:val="001B1E24"/>
    <w:rsid w:val="001B2372"/>
    <w:rsid w:val="001B2978"/>
    <w:rsid w:val="001B3505"/>
    <w:rsid w:val="001B3829"/>
    <w:rsid w:val="001B40F0"/>
    <w:rsid w:val="001B41F9"/>
    <w:rsid w:val="001B5C9B"/>
    <w:rsid w:val="001B60F3"/>
    <w:rsid w:val="001B6D79"/>
    <w:rsid w:val="001B7761"/>
    <w:rsid w:val="001B7EEC"/>
    <w:rsid w:val="001C09B0"/>
    <w:rsid w:val="001C0DD6"/>
    <w:rsid w:val="001C1CFE"/>
    <w:rsid w:val="001C2214"/>
    <w:rsid w:val="001C24A4"/>
    <w:rsid w:val="001C29D9"/>
    <w:rsid w:val="001C2F6A"/>
    <w:rsid w:val="001C379A"/>
    <w:rsid w:val="001C3927"/>
    <w:rsid w:val="001C5291"/>
    <w:rsid w:val="001C577E"/>
    <w:rsid w:val="001C59D0"/>
    <w:rsid w:val="001C5D4C"/>
    <w:rsid w:val="001C6151"/>
    <w:rsid w:val="001C677B"/>
    <w:rsid w:val="001C6837"/>
    <w:rsid w:val="001D0EFF"/>
    <w:rsid w:val="001D17DA"/>
    <w:rsid w:val="001D2471"/>
    <w:rsid w:val="001D3765"/>
    <w:rsid w:val="001D3BAD"/>
    <w:rsid w:val="001D4D0A"/>
    <w:rsid w:val="001D5617"/>
    <w:rsid w:val="001D587B"/>
    <w:rsid w:val="001D60C1"/>
    <w:rsid w:val="001D7332"/>
    <w:rsid w:val="001D7D6E"/>
    <w:rsid w:val="001E0132"/>
    <w:rsid w:val="001E0D85"/>
    <w:rsid w:val="001E0E47"/>
    <w:rsid w:val="001E0FC6"/>
    <w:rsid w:val="001E1ADA"/>
    <w:rsid w:val="001E2E8B"/>
    <w:rsid w:val="001E31EC"/>
    <w:rsid w:val="001E3241"/>
    <w:rsid w:val="001E3A37"/>
    <w:rsid w:val="001E40DD"/>
    <w:rsid w:val="001E4371"/>
    <w:rsid w:val="001E489A"/>
    <w:rsid w:val="001E51CA"/>
    <w:rsid w:val="001E5272"/>
    <w:rsid w:val="001E60EB"/>
    <w:rsid w:val="001E6767"/>
    <w:rsid w:val="001E7E37"/>
    <w:rsid w:val="001F16B6"/>
    <w:rsid w:val="001F1AFE"/>
    <w:rsid w:val="001F1FBA"/>
    <w:rsid w:val="001F2241"/>
    <w:rsid w:val="001F400E"/>
    <w:rsid w:val="001F50FD"/>
    <w:rsid w:val="001F5114"/>
    <w:rsid w:val="001F5275"/>
    <w:rsid w:val="001F58D4"/>
    <w:rsid w:val="001F65E4"/>
    <w:rsid w:val="001F6A32"/>
    <w:rsid w:val="001F6C50"/>
    <w:rsid w:val="00200439"/>
    <w:rsid w:val="002016E3"/>
    <w:rsid w:val="002021E5"/>
    <w:rsid w:val="00202DB4"/>
    <w:rsid w:val="00202FAA"/>
    <w:rsid w:val="002033A4"/>
    <w:rsid w:val="00203B14"/>
    <w:rsid w:val="00203BBA"/>
    <w:rsid w:val="00204449"/>
    <w:rsid w:val="00204D42"/>
    <w:rsid w:val="00205011"/>
    <w:rsid w:val="00205668"/>
    <w:rsid w:val="00205A3D"/>
    <w:rsid w:val="00205A74"/>
    <w:rsid w:val="00205F11"/>
    <w:rsid w:val="0020610E"/>
    <w:rsid w:val="00207077"/>
    <w:rsid w:val="002070FB"/>
    <w:rsid w:val="002072E7"/>
    <w:rsid w:val="002106EE"/>
    <w:rsid w:val="00210FD3"/>
    <w:rsid w:val="0021112A"/>
    <w:rsid w:val="0021116A"/>
    <w:rsid w:val="002116B6"/>
    <w:rsid w:val="002117DB"/>
    <w:rsid w:val="0021203B"/>
    <w:rsid w:val="002120CB"/>
    <w:rsid w:val="002126CA"/>
    <w:rsid w:val="0021337C"/>
    <w:rsid w:val="00213720"/>
    <w:rsid w:val="0021379A"/>
    <w:rsid w:val="00214087"/>
    <w:rsid w:val="00214CB6"/>
    <w:rsid w:val="00214CE1"/>
    <w:rsid w:val="00215544"/>
    <w:rsid w:val="00215B5F"/>
    <w:rsid w:val="00217B0A"/>
    <w:rsid w:val="00217FF9"/>
    <w:rsid w:val="00220D12"/>
    <w:rsid w:val="002216D0"/>
    <w:rsid w:val="00221B41"/>
    <w:rsid w:val="00222FE9"/>
    <w:rsid w:val="0022307D"/>
    <w:rsid w:val="0022315A"/>
    <w:rsid w:val="00223964"/>
    <w:rsid w:val="00224626"/>
    <w:rsid w:val="00224A61"/>
    <w:rsid w:val="00224BAF"/>
    <w:rsid w:val="0022554B"/>
    <w:rsid w:val="00225950"/>
    <w:rsid w:val="00225EAF"/>
    <w:rsid w:val="002260E9"/>
    <w:rsid w:val="00226AD0"/>
    <w:rsid w:val="00226C0D"/>
    <w:rsid w:val="0022732E"/>
    <w:rsid w:val="00227B70"/>
    <w:rsid w:val="00227FA9"/>
    <w:rsid w:val="0023002E"/>
    <w:rsid w:val="0023048C"/>
    <w:rsid w:val="0023148A"/>
    <w:rsid w:val="00231572"/>
    <w:rsid w:val="00232632"/>
    <w:rsid w:val="00232942"/>
    <w:rsid w:val="0023318A"/>
    <w:rsid w:val="002333AD"/>
    <w:rsid w:val="002359EE"/>
    <w:rsid w:val="00235F9F"/>
    <w:rsid w:val="0023600B"/>
    <w:rsid w:val="0023683B"/>
    <w:rsid w:val="002368F8"/>
    <w:rsid w:val="002372DD"/>
    <w:rsid w:val="00237329"/>
    <w:rsid w:val="002377D8"/>
    <w:rsid w:val="00237F4A"/>
    <w:rsid w:val="00240C01"/>
    <w:rsid w:val="002414F0"/>
    <w:rsid w:val="0024179C"/>
    <w:rsid w:val="00241FCD"/>
    <w:rsid w:val="00242DE9"/>
    <w:rsid w:val="00243024"/>
    <w:rsid w:val="00243EBC"/>
    <w:rsid w:val="0024429D"/>
    <w:rsid w:val="00244958"/>
    <w:rsid w:val="002453E0"/>
    <w:rsid w:val="00245761"/>
    <w:rsid w:val="002457D7"/>
    <w:rsid w:val="0024584A"/>
    <w:rsid w:val="002458AB"/>
    <w:rsid w:val="00247934"/>
    <w:rsid w:val="0025023D"/>
    <w:rsid w:val="00250419"/>
    <w:rsid w:val="00250740"/>
    <w:rsid w:val="00251D25"/>
    <w:rsid w:val="002521CD"/>
    <w:rsid w:val="00252819"/>
    <w:rsid w:val="00252FE0"/>
    <w:rsid w:val="00253AF8"/>
    <w:rsid w:val="00253FAA"/>
    <w:rsid w:val="0025439F"/>
    <w:rsid w:val="0025583E"/>
    <w:rsid w:val="002559A8"/>
    <w:rsid w:val="002560F4"/>
    <w:rsid w:val="002565C8"/>
    <w:rsid w:val="00256D74"/>
    <w:rsid w:val="0025724B"/>
    <w:rsid w:val="00257F3C"/>
    <w:rsid w:val="00260E23"/>
    <w:rsid w:val="00261D27"/>
    <w:rsid w:val="00262DBE"/>
    <w:rsid w:val="00262F72"/>
    <w:rsid w:val="00263782"/>
    <w:rsid w:val="00263A5A"/>
    <w:rsid w:val="00263DDB"/>
    <w:rsid w:val="0026404B"/>
    <w:rsid w:val="00264139"/>
    <w:rsid w:val="00264E5C"/>
    <w:rsid w:val="002659A0"/>
    <w:rsid w:val="002664C9"/>
    <w:rsid w:val="00266885"/>
    <w:rsid w:val="002669A7"/>
    <w:rsid w:val="00266BEA"/>
    <w:rsid w:val="002677D5"/>
    <w:rsid w:val="00267B72"/>
    <w:rsid w:val="00267B9F"/>
    <w:rsid w:val="00270899"/>
    <w:rsid w:val="00270B13"/>
    <w:rsid w:val="0027120B"/>
    <w:rsid w:val="00271432"/>
    <w:rsid w:val="002714EC"/>
    <w:rsid w:val="00271832"/>
    <w:rsid w:val="002720A9"/>
    <w:rsid w:val="0027229F"/>
    <w:rsid w:val="00272D8C"/>
    <w:rsid w:val="00273020"/>
    <w:rsid w:val="0027375D"/>
    <w:rsid w:val="00273C6C"/>
    <w:rsid w:val="002741FD"/>
    <w:rsid w:val="00275677"/>
    <w:rsid w:val="00275D9D"/>
    <w:rsid w:val="00276649"/>
    <w:rsid w:val="00276E85"/>
    <w:rsid w:val="00277586"/>
    <w:rsid w:val="00277A01"/>
    <w:rsid w:val="00277E3D"/>
    <w:rsid w:val="00280098"/>
    <w:rsid w:val="0028032D"/>
    <w:rsid w:val="002809D5"/>
    <w:rsid w:val="00280DCD"/>
    <w:rsid w:val="00280DE7"/>
    <w:rsid w:val="002810A7"/>
    <w:rsid w:val="0028194B"/>
    <w:rsid w:val="002828A7"/>
    <w:rsid w:val="00282D09"/>
    <w:rsid w:val="00283F44"/>
    <w:rsid w:val="00284730"/>
    <w:rsid w:val="00285116"/>
    <w:rsid w:val="0028512C"/>
    <w:rsid w:val="00285AE0"/>
    <w:rsid w:val="00285DBE"/>
    <w:rsid w:val="00286608"/>
    <w:rsid w:val="00286A65"/>
    <w:rsid w:val="00287242"/>
    <w:rsid w:val="00287257"/>
    <w:rsid w:val="0029026F"/>
    <w:rsid w:val="00290681"/>
    <w:rsid w:val="00291349"/>
    <w:rsid w:val="0029179E"/>
    <w:rsid w:val="0029193D"/>
    <w:rsid w:val="00291AA4"/>
    <w:rsid w:val="00292AB6"/>
    <w:rsid w:val="00292C7C"/>
    <w:rsid w:val="00293245"/>
    <w:rsid w:val="0029367E"/>
    <w:rsid w:val="0029389E"/>
    <w:rsid w:val="00294471"/>
    <w:rsid w:val="00294DD5"/>
    <w:rsid w:val="00295131"/>
    <w:rsid w:val="0029513A"/>
    <w:rsid w:val="00295990"/>
    <w:rsid w:val="00295AF2"/>
    <w:rsid w:val="00296D89"/>
    <w:rsid w:val="00297BBE"/>
    <w:rsid w:val="00297EAC"/>
    <w:rsid w:val="00297FC7"/>
    <w:rsid w:val="002A0085"/>
    <w:rsid w:val="002A037D"/>
    <w:rsid w:val="002A1037"/>
    <w:rsid w:val="002A139C"/>
    <w:rsid w:val="002A23CE"/>
    <w:rsid w:val="002A2A54"/>
    <w:rsid w:val="002A38EC"/>
    <w:rsid w:val="002A408E"/>
    <w:rsid w:val="002A4331"/>
    <w:rsid w:val="002A48DB"/>
    <w:rsid w:val="002A527A"/>
    <w:rsid w:val="002A5871"/>
    <w:rsid w:val="002A5BA3"/>
    <w:rsid w:val="002A67DB"/>
    <w:rsid w:val="002A6A8C"/>
    <w:rsid w:val="002A7403"/>
    <w:rsid w:val="002B0544"/>
    <w:rsid w:val="002B1D14"/>
    <w:rsid w:val="002B2097"/>
    <w:rsid w:val="002B256E"/>
    <w:rsid w:val="002B27A5"/>
    <w:rsid w:val="002B2809"/>
    <w:rsid w:val="002B29F7"/>
    <w:rsid w:val="002B2AB9"/>
    <w:rsid w:val="002B2D9D"/>
    <w:rsid w:val="002B4BE2"/>
    <w:rsid w:val="002B52B5"/>
    <w:rsid w:val="002B55BD"/>
    <w:rsid w:val="002B5AAB"/>
    <w:rsid w:val="002B6014"/>
    <w:rsid w:val="002B6209"/>
    <w:rsid w:val="002B6529"/>
    <w:rsid w:val="002B69B1"/>
    <w:rsid w:val="002B6D4F"/>
    <w:rsid w:val="002B7904"/>
    <w:rsid w:val="002C0368"/>
    <w:rsid w:val="002C06AD"/>
    <w:rsid w:val="002C0A34"/>
    <w:rsid w:val="002C1226"/>
    <w:rsid w:val="002C1505"/>
    <w:rsid w:val="002C1FB8"/>
    <w:rsid w:val="002C2BA6"/>
    <w:rsid w:val="002C2DA2"/>
    <w:rsid w:val="002C30B8"/>
    <w:rsid w:val="002C3D0D"/>
    <w:rsid w:val="002C4525"/>
    <w:rsid w:val="002C4590"/>
    <w:rsid w:val="002C5103"/>
    <w:rsid w:val="002C54B2"/>
    <w:rsid w:val="002C55AD"/>
    <w:rsid w:val="002C5940"/>
    <w:rsid w:val="002C5E3F"/>
    <w:rsid w:val="002C5F4B"/>
    <w:rsid w:val="002C6C72"/>
    <w:rsid w:val="002C70C9"/>
    <w:rsid w:val="002C7301"/>
    <w:rsid w:val="002C7CC7"/>
    <w:rsid w:val="002C7FE1"/>
    <w:rsid w:val="002D0D1D"/>
    <w:rsid w:val="002D1297"/>
    <w:rsid w:val="002D238A"/>
    <w:rsid w:val="002D2544"/>
    <w:rsid w:val="002D34FD"/>
    <w:rsid w:val="002D46FB"/>
    <w:rsid w:val="002D5702"/>
    <w:rsid w:val="002D5FCD"/>
    <w:rsid w:val="002D6018"/>
    <w:rsid w:val="002D6D2A"/>
    <w:rsid w:val="002D76F6"/>
    <w:rsid w:val="002E0E7B"/>
    <w:rsid w:val="002E10C1"/>
    <w:rsid w:val="002E24D9"/>
    <w:rsid w:val="002E2DD4"/>
    <w:rsid w:val="002E38E1"/>
    <w:rsid w:val="002E3D59"/>
    <w:rsid w:val="002E3D7E"/>
    <w:rsid w:val="002E422F"/>
    <w:rsid w:val="002E49E3"/>
    <w:rsid w:val="002E61FC"/>
    <w:rsid w:val="002E6215"/>
    <w:rsid w:val="002E654C"/>
    <w:rsid w:val="002E68D4"/>
    <w:rsid w:val="002E6B43"/>
    <w:rsid w:val="002E72C1"/>
    <w:rsid w:val="002E762D"/>
    <w:rsid w:val="002F044F"/>
    <w:rsid w:val="002F0C07"/>
    <w:rsid w:val="002F14E0"/>
    <w:rsid w:val="002F17A8"/>
    <w:rsid w:val="002F198E"/>
    <w:rsid w:val="002F1AD5"/>
    <w:rsid w:val="002F1D46"/>
    <w:rsid w:val="002F2235"/>
    <w:rsid w:val="002F2E6D"/>
    <w:rsid w:val="002F3765"/>
    <w:rsid w:val="002F5C83"/>
    <w:rsid w:val="002F5E80"/>
    <w:rsid w:val="002F64C7"/>
    <w:rsid w:val="002F722D"/>
    <w:rsid w:val="00300152"/>
    <w:rsid w:val="00300368"/>
    <w:rsid w:val="0030085F"/>
    <w:rsid w:val="00301497"/>
    <w:rsid w:val="0030312E"/>
    <w:rsid w:val="00303BE2"/>
    <w:rsid w:val="00303FB6"/>
    <w:rsid w:val="00304197"/>
    <w:rsid w:val="0030428F"/>
    <w:rsid w:val="003049DC"/>
    <w:rsid w:val="00305C28"/>
    <w:rsid w:val="00305D7B"/>
    <w:rsid w:val="00306232"/>
    <w:rsid w:val="0030644A"/>
    <w:rsid w:val="00306FFD"/>
    <w:rsid w:val="003071CD"/>
    <w:rsid w:val="00307699"/>
    <w:rsid w:val="00307995"/>
    <w:rsid w:val="00310171"/>
    <w:rsid w:val="00310ACA"/>
    <w:rsid w:val="00310B4F"/>
    <w:rsid w:val="00311FD9"/>
    <w:rsid w:val="00312002"/>
    <w:rsid w:val="003125D7"/>
    <w:rsid w:val="0031302B"/>
    <w:rsid w:val="00313DAA"/>
    <w:rsid w:val="003145D3"/>
    <w:rsid w:val="00314D82"/>
    <w:rsid w:val="003151CD"/>
    <w:rsid w:val="003155F3"/>
    <w:rsid w:val="00315BAB"/>
    <w:rsid w:val="00315DD2"/>
    <w:rsid w:val="0031613F"/>
    <w:rsid w:val="0031675A"/>
    <w:rsid w:val="00316EA4"/>
    <w:rsid w:val="00317325"/>
    <w:rsid w:val="00320FC1"/>
    <w:rsid w:val="00322292"/>
    <w:rsid w:val="00322704"/>
    <w:rsid w:val="00322B6E"/>
    <w:rsid w:val="00322C0F"/>
    <w:rsid w:val="00322C5C"/>
    <w:rsid w:val="0032324E"/>
    <w:rsid w:val="003232F2"/>
    <w:rsid w:val="003234F1"/>
    <w:rsid w:val="00323828"/>
    <w:rsid w:val="00323D09"/>
    <w:rsid w:val="00324787"/>
    <w:rsid w:val="00324BF3"/>
    <w:rsid w:val="00324FF4"/>
    <w:rsid w:val="0032613B"/>
    <w:rsid w:val="003262B2"/>
    <w:rsid w:val="003263B2"/>
    <w:rsid w:val="00326CD8"/>
    <w:rsid w:val="00326D13"/>
    <w:rsid w:val="00326E06"/>
    <w:rsid w:val="00326E6D"/>
    <w:rsid w:val="00327106"/>
    <w:rsid w:val="0033028D"/>
    <w:rsid w:val="00330335"/>
    <w:rsid w:val="00330D33"/>
    <w:rsid w:val="00330D57"/>
    <w:rsid w:val="00330E3D"/>
    <w:rsid w:val="003311A7"/>
    <w:rsid w:val="003320B9"/>
    <w:rsid w:val="00332137"/>
    <w:rsid w:val="0033217D"/>
    <w:rsid w:val="00332512"/>
    <w:rsid w:val="00332FA4"/>
    <w:rsid w:val="00333DAB"/>
    <w:rsid w:val="00333E7F"/>
    <w:rsid w:val="003340F2"/>
    <w:rsid w:val="00335881"/>
    <w:rsid w:val="00335BDA"/>
    <w:rsid w:val="00335FEC"/>
    <w:rsid w:val="00337425"/>
    <w:rsid w:val="003374D4"/>
    <w:rsid w:val="00337E4C"/>
    <w:rsid w:val="00340362"/>
    <w:rsid w:val="00340532"/>
    <w:rsid w:val="003406A9"/>
    <w:rsid w:val="00340760"/>
    <w:rsid w:val="00340A4B"/>
    <w:rsid w:val="00340B28"/>
    <w:rsid w:val="00340CD9"/>
    <w:rsid w:val="003410B7"/>
    <w:rsid w:val="00341152"/>
    <w:rsid w:val="00341268"/>
    <w:rsid w:val="00341A2C"/>
    <w:rsid w:val="00342496"/>
    <w:rsid w:val="003431CA"/>
    <w:rsid w:val="0034338A"/>
    <w:rsid w:val="00343EDE"/>
    <w:rsid w:val="0034439C"/>
    <w:rsid w:val="003443F3"/>
    <w:rsid w:val="00344C84"/>
    <w:rsid w:val="003450C7"/>
    <w:rsid w:val="00345438"/>
    <w:rsid w:val="00345488"/>
    <w:rsid w:val="00345A18"/>
    <w:rsid w:val="0034608A"/>
    <w:rsid w:val="00346A36"/>
    <w:rsid w:val="00346C0B"/>
    <w:rsid w:val="0034741D"/>
    <w:rsid w:val="0034782B"/>
    <w:rsid w:val="00347AD3"/>
    <w:rsid w:val="00350622"/>
    <w:rsid w:val="00350781"/>
    <w:rsid w:val="003523D0"/>
    <w:rsid w:val="003541E0"/>
    <w:rsid w:val="00354DE4"/>
    <w:rsid w:val="00354DF6"/>
    <w:rsid w:val="00355E08"/>
    <w:rsid w:val="00356CAE"/>
    <w:rsid w:val="00356F11"/>
    <w:rsid w:val="003570B5"/>
    <w:rsid w:val="00357A87"/>
    <w:rsid w:val="00357AEC"/>
    <w:rsid w:val="003601CA"/>
    <w:rsid w:val="003603C4"/>
    <w:rsid w:val="00360B52"/>
    <w:rsid w:val="0036157A"/>
    <w:rsid w:val="0036217B"/>
    <w:rsid w:val="003623C8"/>
    <w:rsid w:val="00362FBE"/>
    <w:rsid w:val="00363A79"/>
    <w:rsid w:val="00363AFB"/>
    <w:rsid w:val="00364BA1"/>
    <w:rsid w:val="00364E63"/>
    <w:rsid w:val="00365C0C"/>
    <w:rsid w:val="00365CFD"/>
    <w:rsid w:val="00366C2F"/>
    <w:rsid w:val="003674BF"/>
    <w:rsid w:val="00367689"/>
    <w:rsid w:val="00367F12"/>
    <w:rsid w:val="003705CF"/>
    <w:rsid w:val="003707AB"/>
    <w:rsid w:val="00370C25"/>
    <w:rsid w:val="003711C5"/>
    <w:rsid w:val="00371B97"/>
    <w:rsid w:val="0037226B"/>
    <w:rsid w:val="003723A1"/>
    <w:rsid w:val="00372505"/>
    <w:rsid w:val="003728AC"/>
    <w:rsid w:val="003739AB"/>
    <w:rsid w:val="0037412C"/>
    <w:rsid w:val="003741BE"/>
    <w:rsid w:val="00374621"/>
    <w:rsid w:val="0037477A"/>
    <w:rsid w:val="00374962"/>
    <w:rsid w:val="0037515D"/>
    <w:rsid w:val="00375705"/>
    <w:rsid w:val="00377042"/>
    <w:rsid w:val="0037710D"/>
    <w:rsid w:val="00377488"/>
    <w:rsid w:val="00377557"/>
    <w:rsid w:val="003775BF"/>
    <w:rsid w:val="00377FF2"/>
    <w:rsid w:val="00380012"/>
    <w:rsid w:val="00380953"/>
    <w:rsid w:val="00382EF6"/>
    <w:rsid w:val="0038428A"/>
    <w:rsid w:val="0038566B"/>
    <w:rsid w:val="00385943"/>
    <w:rsid w:val="00385C86"/>
    <w:rsid w:val="00385DD3"/>
    <w:rsid w:val="00386286"/>
    <w:rsid w:val="0038636C"/>
    <w:rsid w:val="0038668B"/>
    <w:rsid w:val="003869F5"/>
    <w:rsid w:val="00386D87"/>
    <w:rsid w:val="00387086"/>
    <w:rsid w:val="003903B1"/>
    <w:rsid w:val="00391051"/>
    <w:rsid w:val="003910AC"/>
    <w:rsid w:val="003913C6"/>
    <w:rsid w:val="003919EC"/>
    <w:rsid w:val="00391F8B"/>
    <w:rsid w:val="00392AF8"/>
    <w:rsid w:val="00393AC2"/>
    <w:rsid w:val="00393D64"/>
    <w:rsid w:val="003946A1"/>
    <w:rsid w:val="00394CD7"/>
    <w:rsid w:val="00395851"/>
    <w:rsid w:val="00395AE7"/>
    <w:rsid w:val="003963EE"/>
    <w:rsid w:val="003968B1"/>
    <w:rsid w:val="00396905"/>
    <w:rsid w:val="00396B1D"/>
    <w:rsid w:val="0039741A"/>
    <w:rsid w:val="003A03FA"/>
    <w:rsid w:val="003A0857"/>
    <w:rsid w:val="003A0E34"/>
    <w:rsid w:val="003A0F9D"/>
    <w:rsid w:val="003A1046"/>
    <w:rsid w:val="003A11F0"/>
    <w:rsid w:val="003A1E46"/>
    <w:rsid w:val="003A20C4"/>
    <w:rsid w:val="003A3FEB"/>
    <w:rsid w:val="003A4104"/>
    <w:rsid w:val="003A4770"/>
    <w:rsid w:val="003A4AF0"/>
    <w:rsid w:val="003A5DB2"/>
    <w:rsid w:val="003A5FBF"/>
    <w:rsid w:val="003A6440"/>
    <w:rsid w:val="003A732C"/>
    <w:rsid w:val="003A761D"/>
    <w:rsid w:val="003A7F6B"/>
    <w:rsid w:val="003B06A0"/>
    <w:rsid w:val="003B0FEA"/>
    <w:rsid w:val="003B261A"/>
    <w:rsid w:val="003B2798"/>
    <w:rsid w:val="003B301E"/>
    <w:rsid w:val="003B35E8"/>
    <w:rsid w:val="003B5DF9"/>
    <w:rsid w:val="003B6D54"/>
    <w:rsid w:val="003B72D0"/>
    <w:rsid w:val="003C0510"/>
    <w:rsid w:val="003C0AFA"/>
    <w:rsid w:val="003C1180"/>
    <w:rsid w:val="003C191E"/>
    <w:rsid w:val="003C1BBF"/>
    <w:rsid w:val="003C1BE9"/>
    <w:rsid w:val="003C1D59"/>
    <w:rsid w:val="003C29BF"/>
    <w:rsid w:val="003C337C"/>
    <w:rsid w:val="003C3641"/>
    <w:rsid w:val="003C400D"/>
    <w:rsid w:val="003C468B"/>
    <w:rsid w:val="003C48F0"/>
    <w:rsid w:val="003C4B79"/>
    <w:rsid w:val="003C4EE2"/>
    <w:rsid w:val="003C576D"/>
    <w:rsid w:val="003C5876"/>
    <w:rsid w:val="003C5A8F"/>
    <w:rsid w:val="003C5B07"/>
    <w:rsid w:val="003C5BAC"/>
    <w:rsid w:val="003C5F55"/>
    <w:rsid w:val="003C6C4A"/>
    <w:rsid w:val="003C79FD"/>
    <w:rsid w:val="003D00E8"/>
    <w:rsid w:val="003D14C1"/>
    <w:rsid w:val="003D209F"/>
    <w:rsid w:val="003D2CC1"/>
    <w:rsid w:val="003D30BD"/>
    <w:rsid w:val="003D3154"/>
    <w:rsid w:val="003D5890"/>
    <w:rsid w:val="003D623E"/>
    <w:rsid w:val="003D6FD0"/>
    <w:rsid w:val="003D7746"/>
    <w:rsid w:val="003D7BEF"/>
    <w:rsid w:val="003E0BCA"/>
    <w:rsid w:val="003E120C"/>
    <w:rsid w:val="003E1EC4"/>
    <w:rsid w:val="003E2362"/>
    <w:rsid w:val="003E24DD"/>
    <w:rsid w:val="003E28BB"/>
    <w:rsid w:val="003E37F7"/>
    <w:rsid w:val="003E3D3A"/>
    <w:rsid w:val="003E548E"/>
    <w:rsid w:val="003E6267"/>
    <w:rsid w:val="003E64A8"/>
    <w:rsid w:val="003E7B61"/>
    <w:rsid w:val="003F0EC0"/>
    <w:rsid w:val="003F0EC1"/>
    <w:rsid w:val="003F11C1"/>
    <w:rsid w:val="003F314E"/>
    <w:rsid w:val="003F3228"/>
    <w:rsid w:val="003F3E05"/>
    <w:rsid w:val="003F4E6C"/>
    <w:rsid w:val="003F56FC"/>
    <w:rsid w:val="003F5792"/>
    <w:rsid w:val="003F5967"/>
    <w:rsid w:val="003F59CF"/>
    <w:rsid w:val="003F635C"/>
    <w:rsid w:val="003F6975"/>
    <w:rsid w:val="003F6C39"/>
    <w:rsid w:val="003F6DD1"/>
    <w:rsid w:val="003F7587"/>
    <w:rsid w:val="0040003E"/>
    <w:rsid w:val="004004F4"/>
    <w:rsid w:val="00400FFE"/>
    <w:rsid w:val="0040106E"/>
    <w:rsid w:val="004019F9"/>
    <w:rsid w:val="004029A9"/>
    <w:rsid w:val="00402E25"/>
    <w:rsid w:val="004033CD"/>
    <w:rsid w:val="00403908"/>
    <w:rsid w:val="00403EED"/>
    <w:rsid w:val="00404470"/>
    <w:rsid w:val="004047FC"/>
    <w:rsid w:val="00404A4F"/>
    <w:rsid w:val="004052A4"/>
    <w:rsid w:val="00405366"/>
    <w:rsid w:val="004055B6"/>
    <w:rsid w:val="004064B8"/>
    <w:rsid w:val="0040663A"/>
    <w:rsid w:val="004066CA"/>
    <w:rsid w:val="00407DE5"/>
    <w:rsid w:val="00407EE8"/>
    <w:rsid w:val="004106C3"/>
    <w:rsid w:val="004107A3"/>
    <w:rsid w:val="00410BAB"/>
    <w:rsid w:val="00410D2E"/>
    <w:rsid w:val="00411BCD"/>
    <w:rsid w:val="00414CB4"/>
    <w:rsid w:val="00415FF0"/>
    <w:rsid w:val="004162C6"/>
    <w:rsid w:val="0041645C"/>
    <w:rsid w:val="00416A3F"/>
    <w:rsid w:val="004175C9"/>
    <w:rsid w:val="00420570"/>
    <w:rsid w:val="00420572"/>
    <w:rsid w:val="004207C1"/>
    <w:rsid w:val="00420CC6"/>
    <w:rsid w:val="00421359"/>
    <w:rsid w:val="00421BBB"/>
    <w:rsid w:val="0042214F"/>
    <w:rsid w:val="00422C15"/>
    <w:rsid w:val="0042465E"/>
    <w:rsid w:val="00424823"/>
    <w:rsid w:val="00424953"/>
    <w:rsid w:val="004249DF"/>
    <w:rsid w:val="00425299"/>
    <w:rsid w:val="004261DB"/>
    <w:rsid w:val="004267DB"/>
    <w:rsid w:val="00426AB1"/>
    <w:rsid w:val="00427618"/>
    <w:rsid w:val="00427DD3"/>
    <w:rsid w:val="00427E84"/>
    <w:rsid w:val="00427FF5"/>
    <w:rsid w:val="00430DD7"/>
    <w:rsid w:val="004311B4"/>
    <w:rsid w:val="004319BE"/>
    <w:rsid w:val="0043232B"/>
    <w:rsid w:val="00432503"/>
    <w:rsid w:val="00432916"/>
    <w:rsid w:val="00432CDD"/>
    <w:rsid w:val="00432E38"/>
    <w:rsid w:val="0043302A"/>
    <w:rsid w:val="004330FB"/>
    <w:rsid w:val="004341E0"/>
    <w:rsid w:val="00434438"/>
    <w:rsid w:val="00434750"/>
    <w:rsid w:val="00436420"/>
    <w:rsid w:val="0043681C"/>
    <w:rsid w:val="0043682C"/>
    <w:rsid w:val="00436BDD"/>
    <w:rsid w:val="00437791"/>
    <w:rsid w:val="004401B5"/>
    <w:rsid w:val="004401C2"/>
    <w:rsid w:val="0044046A"/>
    <w:rsid w:val="00440752"/>
    <w:rsid w:val="004418B9"/>
    <w:rsid w:val="00441A28"/>
    <w:rsid w:val="00441CFC"/>
    <w:rsid w:val="00442263"/>
    <w:rsid w:val="00442580"/>
    <w:rsid w:val="004429B5"/>
    <w:rsid w:val="00442DFF"/>
    <w:rsid w:val="00443ACF"/>
    <w:rsid w:val="00444F7E"/>
    <w:rsid w:val="004456DF"/>
    <w:rsid w:val="004477B6"/>
    <w:rsid w:val="00447EDE"/>
    <w:rsid w:val="004503F8"/>
    <w:rsid w:val="00450892"/>
    <w:rsid w:val="00451A8D"/>
    <w:rsid w:val="00451BF3"/>
    <w:rsid w:val="0045266E"/>
    <w:rsid w:val="00452C51"/>
    <w:rsid w:val="00452CAB"/>
    <w:rsid w:val="00452F19"/>
    <w:rsid w:val="00452F9B"/>
    <w:rsid w:val="00453913"/>
    <w:rsid w:val="00453B44"/>
    <w:rsid w:val="00453E33"/>
    <w:rsid w:val="00454782"/>
    <w:rsid w:val="00454A00"/>
    <w:rsid w:val="00455286"/>
    <w:rsid w:val="0045528C"/>
    <w:rsid w:val="004560CF"/>
    <w:rsid w:val="004561D4"/>
    <w:rsid w:val="0045691D"/>
    <w:rsid w:val="00456D0C"/>
    <w:rsid w:val="00457857"/>
    <w:rsid w:val="00457974"/>
    <w:rsid w:val="00457E70"/>
    <w:rsid w:val="00457E7A"/>
    <w:rsid w:val="004602A2"/>
    <w:rsid w:val="004617AC"/>
    <w:rsid w:val="00461AF7"/>
    <w:rsid w:val="004623F8"/>
    <w:rsid w:val="00463F92"/>
    <w:rsid w:val="00464569"/>
    <w:rsid w:val="00464EDD"/>
    <w:rsid w:val="00466E7F"/>
    <w:rsid w:val="00470C89"/>
    <w:rsid w:val="004711CE"/>
    <w:rsid w:val="00471233"/>
    <w:rsid w:val="00471ACD"/>
    <w:rsid w:val="004720F3"/>
    <w:rsid w:val="004721A7"/>
    <w:rsid w:val="0047284D"/>
    <w:rsid w:val="0047482B"/>
    <w:rsid w:val="00474831"/>
    <w:rsid w:val="004751F1"/>
    <w:rsid w:val="00475467"/>
    <w:rsid w:val="00475A7D"/>
    <w:rsid w:val="00475D6A"/>
    <w:rsid w:val="004773D6"/>
    <w:rsid w:val="004779BF"/>
    <w:rsid w:val="00477B10"/>
    <w:rsid w:val="00480FED"/>
    <w:rsid w:val="0048179F"/>
    <w:rsid w:val="00481A38"/>
    <w:rsid w:val="0048236C"/>
    <w:rsid w:val="00482A46"/>
    <w:rsid w:val="00482BB3"/>
    <w:rsid w:val="004836A6"/>
    <w:rsid w:val="00483C1A"/>
    <w:rsid w:val="00483D22"/>
    <w:rsid w:val="00483E5F"/>
    <w:rsid w:val="00483EA1"/>
    <w:rsid w:val="0048475D"/>
    <w:rsid w:val="004847E6"/>
    <w:rsid w:val="004853B3"/>
    <w:rsid w:val="0048582B"/>
    <w:rsid w:val="00485B2A"/>
    <w:rsid w:val="0048617C"/>
    <w:rsid w:val="00486503"/>
    <w:rsid w:val="00486756"/>
    <w:rsid w:val="0048699A"/>
    <w:rsid w:val="00487699"/>
    <w:rsid w:val="004878A1"/>
    <w:rsid w:val="00487E7D"/>
    <w:rsid w:val="00491303"/>
    <w:rsid w:val="004913BE"/>
    <w:rsid w:val="00491861"/>
    <w:rsid w:val="00491C0A"/>
    <w:rsid w:val="00492182"/>
    <w:rsid w:val="0049298D"/>
    <w:rsid w:val="00492C72"/>
    <w:rsid w:val="00492E52"/>
    <w:rsid w:val="00492E70"/>
    <w:rsid w:val="00493259"/>
    <w:rsid w:val="00494726"/>
    <w:rsid w:val="00494944"/>
    <w:rsid w:val="00494A01"/>
    <w:rsid w:val="00494FE5"/>
    <w:rsid w:val="00495519"/>
    <w:rsid w:val="0049551C"/>
    <w:rsid w:val="004962D7"/>
    <w:rsid w:val="00496740"/>
    <w:rsid w:val="0049705E"/>
    <w:rsid w:val="00497076"/>
    <w:rsid w:val="004A046D"/>
    <w:rsid w:val="004A083B"/>
    <w:rsid w:val="004A0DCD"/>
    <w:rsid w:val="004A0E38"/>
    <w:rsid w:val="004A141F"/>
    <w:rsid w:val="004A20D8"/>
    <w:rsid w:val="004A22F1"/>
    <w:rsid w:val="004A27A7"/>
    <w:rsid w:val="004A2842"/>
    <w:rsid w:val="004A2F8D"/>
    <w:rsid w:val="004A3CDD"/>
    <w:rsid w:val="004A3E29"/>
    <w:rsid w:val="004A4B15"/>
    <w:rsid w:val="004A4BD1"/>
    <w:rsid w:val="004A4DB4"/>
    <w:rsid w:val="004A4F7A"/>
    <w:rsid w:val="004A51CC"/>
    <w:rsid w:val="004A5D5C"/>
    <w:rsid w:val="004A6190"/>
    <w:rsid w:val="004A6557"/>
    <w:rsid w:val="004A682B"/>
    <w:rsid w:val="004A7195"/>
    <w:rsid w:val="004A77F3"/>
    <w:rsid w:val="004B048C"/>
    <w:rsid w:val="004B091A"/>
    <w:rsid w:val="004B108A"/>
    <w:rsid w:val="004B336B"/>
    <w:rsid w:val="004B35A2"/>
    <w:rsid w:val="004B372B"/>
    <w:rsid w:val="004B3A9A"/>
    <w:rsid w:val="004B4190"/>
    <w:rsid w:val="004B5164"/>
    <w:rsid w:val="004B6595"/>
    <w:rsid w:val="004B6F52"/>
    <w:rsid w:val="004B7220"/>
    <w:rsid w:val="004B7C71"/>
    <w:rsid w:val="004B7E6D"/>
    <w:rsid w:val="004C00F8"/>
    <w:rsid w:val="004C0DB5"/>
    <w:rsid w:val="004C18B2"/>
    <w:rsid w:val="004C1F2F"/>
    <w:rsid w:val="004C3380"/>
    <w:rsid w:val="004C3603"/>
    <w:rsid w:val="004C5971"/>
    <w:rsid w:val="004C66EF"/>
    <w:rsid w:val="004C6D6C"/>
    <w:rsid w:val="004C78B7"/>
    <w:rsid w:val="004C7C41"/>
    <w:rsid w:val="004C7DDA"/>
    <w:rsid w:val="004C7DEE"/>
    <w:rsid w:val="004D0B19"/>
    <w:rsid w:val="004D0BB0"/>
    <w:rsid w:val="004D18C8"/>
    <w:rsid w:val="004D21B4"/>
    <w:rsid w:val="004D26C3"/>
    <w:rsid w:val="004D33BB"/>
    <w:rsid w:val="004D433D"/>
    <w:rsid w:val="004D4986"/>
    <w:rsid w:val="004D4ABF"/>
    <w:rsid w:val="004D4B3E"/>
    <w:rsid w:val="004D4C34"/>
    <w:rsid w:val="004D4DFC"/>
    <w:rsid w:val="004D54CE"/>
    <w:rsid w:val="004D6386"/>
    <w:rsid w:val="004D6B02"/>
    <w:rsid w:val="004D7DDC"/>
    <w:rsid w:val="004E0118"/>
    <w:rsid w:val="004E12CA"/>
    <w:rsid w:val="004E15C7"/>
    <w:rsid w:val="004E1678"/>
    <w:rsid w:val="004E17A2"/>
    <w:rsid w:val="004E1969"/>
    <w:rsid w:val="004E238B"/>
    <w:rsid w:val="004E2D71"/>
    <w:rsid w:val="004E3779"/>
    <w:rsid w:val="004E5451"/>
    <w:rsid w:val="004E56D3"/>
    <w:rsid w:val="004E58EA"/>
    <w:rsid w:val="004E5A62"/>
    <w:rsid w:val="004E5B9C"/>
    <w:rsid w:val="004E619D"/>
    <w:rsid w:val="004E6249"/>
    <w:rsid w:val="004E6327"/>
    <w:rsid w:val="004E6B57"/>
    <w:rsid w:val="004E6D39"/>
    <w:rsid w:val="004E6ECE"/>
    <w:rsid w:val="004E7E46"/>
    <w:rsid w:val="004E7FD7"/>
    <w:rsid w:val="004F0165"/>
    <w:rsid w:val="004F01FD"/>
    <w:rsid w:val="004F024C"/>
    <w:rsid w:val="004F1915"/>
    <w:rsid w:val="004F196D"/>
    <w:rsid w:val="004F19BE"/>
    <w:rsid w:val="004F22D7"/>
    <w:rsid w:val="004F24A2"/>
    <w:rsid w:val="004F2D93"/>
    <w:rsid w:val="004F3273"/>
    <w:rsid w:val="004F3F9B"/>
    <w:rsid w:val="004F479F"/>
    <w:rsid w:val="004F4DAE"/>
    <w:rsid w:val="004F5372"/>
    <w:rsid w:val="004F5FA1"/>
    <w:rsid w:val="004F6256"/>
    <w:rsid w:val="004F6704"/>
    <w:rsid w:val="004F6A14"/>
    <w:rsid w:val="004F6B47"/>
    <w:rsid w:val="004F6E45"/>
    <w:rsid w:val="004F6F02"/>
    <w:rsid w:val="004F73B2"/>
    <w:rsid w:val="004F7841"/>
    <w:rsid w:val="004F7B4F"/>
    <w:rsid w:val="004F7B6B"/>
    <w:rsid w:val="005006D6"/>
    <w:rsid w:val="0050075F"/>
    <w:rsid w:val="00500AC7"/>
    <w:rsid w:val="00500BAC"/>
    <w:rsid w:val="00500C1C"/>
    <w:rsid w:val="00501989"/>
    <w:rsid w:val="00501B37"/>
    <w:rsid w:val="00501E96"/>
    <w:rsid w:val="00502E89"/>
    <w:rsid w:val="00503554"/>
    <w:rsid w:val="0050499A"/>
    <w:rsid w:val="00504FC6"/>
    <w:rsid w:val="0050538E"/>
    <w:rsid w:val="00505407"/>
    <w:rsid w:val="005055B2"/>
    <w:rsid w:val="0050604B"/>
    <w:rsid w:val="0050627C"/>
    <w:rsid w:val="00506D8A"/>
    <w:rsid w:val="00506F72"/>
    <w:rsid w:val="00507D45"/>
    <w:rsid w:val="00510093"/>
    <w:rsid w:val="00510811"/>
    <w:rsid w:val="0051127B"/>
    <w:rsid w:val="0051134A"/>
    <w:rsid w:val="005115A1"/>
    <w:rsid w:val="00512187"/>
    <w:rsid w:val="00512873"/>
    <w:rsid w:val="005137BB"/>
    <w:rsid w:val="005137F4"/>
    <w:rsid w:val="005139EB"/>
    <w:rsid w:val="005147DD"/>
    <w:rsid w:val="0051483E"/>
    <w:rsid w:val="00514AA7"/>
    <w:rsid w:val="00514F92"/>
    <w:rsid w:val="0051548C"/>
    <w:rsid w:val="00516442"/>
    <w:rsid w:val="00516F6A"/>
    <w:rsid w:val="00517481"/>
    <w:rsid w:val="00517CE0"/>
    <w:rsid w:val="00520ECF"/>
    <w:rsid w:val="005211A6"/>
    <w:rsid w:val="005215A7"/>
    <w:rsid w:val="0052173B"/>
    <w:rsid w:val="00522230"/>
    <w:rsid w:val="00522927"/>
    <w:rsid w:val="005238BC"/>
    <w:rsid w:val="00523B30"/>
    <w:rsid w:val="005242A3"/>
    <w:rsid w:val="005247A3"/>
    <w:rsid w:val="0052582E"/>
    <w:rsid w:val="00526ACC"/>
    <w:rsid w:val="00530BEE"/>
    <w:rsid w:val="0053151A"/>
    <w:rsid w:val="005315D4"/>
    <w:rsid w:val="005321BB"/>
    <w:rsid w:val="0053228B"/>
    <w:rsid w:val="005323FC"/>
    <w:rsid w:val="00532F07"/>
    <w:rsid w:val="00533662"/>
    <w:rsid w:val="005336A2"/>
    <w:rsid w:val="005346D9"/>
    <w:rsid w:val="005352A2"/>
    <w:rsid w:val="0053537B"/>
    <w:rsid w:val="00535574"/>
    <w:rsid w:val="005357E5"/>
    <w:rsid w:val="005365A8"/>
    <w:rsid w:val="005368A9"/>
    <w:rsid w:val="00536938"/>
    <w:rsid w:val="0053696E"/>
    <w:rsid w:val="005370C4"/>
    <w:rsid w:val="00537495"/>
    <w:rsid w:val="00540517"/>
    <w:rsid w:val="005411DB"/>
    <w:rsid w:val="0054138F"/>
    <w:rsid w:val="0054239F"/>
    <w:rsid w:val="00542ED1"/>
    <w:rsid w:val="005435C9"/>
    <w:rsid w:val="00543B60"/>
    <w:rsid w:val="00543EFC"/>
    <w:rsid w:val="00544111"/>
    <w:rsid w:val="00544893"/>
    <w:rsid w:val="00545F38"/>
    <w:rsid w:val="005462FF"/>
    <w:rsid w:val="0054680B"/>
    <w:rsid w:val="005468BE"/>
    <w:rsid w:val="00546F8E"/>
    <w:rsid w:val="00547A7A"/>
    <w:rsid w:val="00547D66"/>
    <w:rsid w:val="005517F6"/>
    <w:rsid w:val="00551B2E"/>
    <w:rsid w:val="00551E1D"/>
    <w:rsid w:val="00552239"/>
    <w:rsid w:val="00552575"/>
    <w:rsid w:val="00552972"/>
    <w:rsid w:val="00552ECF"/>
    <w:rsid w:val="005541F2"/>
    <w:rsid w:val="005545AD"/>
    <w:rsid w:val="005551AB"/>
    <w:rsid w:val="005554AC"/>
    <w:rsid w:val="00555545"/>
    <w:rsid w:val="00555570"/>
    <w:rsid w:val="00556AD1"/>
    <w:rsid w:val="00556D97"/>
    <w:rsid w:val="00557FEE"/>
    <w:rsid w:val="0056075D"/>
    <w:rsid w:val="005608FF"/>
    <w:rsid w:val="00560F16"/>
    <w:rsid w:val="0056102F"/>
    <w:rsid w:val="005611C4"/>
    <w:rsid w:val="0056220E"/>
    <w:rsid w:val="0056373C"/>
    <w:rsid w:val="00563C19"/>
    <w:rsid w:val="0056431F"/>
    <w:rsid w:val="00564B68"/>
    <w:rsid w:val="005651ED"/>
    <w:rsid w:val="00566754"/>
    <w:rsid w:val="00566939"/>
    <w:rsid w:val="005669AF"/>
    <w:rsid w:val="005669D4"/>
    <w:rsid w:val="00566A6D"/>
    <w:rsid w:val="00566DB9"/>
    <w:rsid w:val="00566E11"/>
    <w:rsid w:val="00570AFD"/>
    <w:rsid w:val="00571131"/>
    <w:rsid w:val="00571510"/>
    <w:rsid w:val="0057157C"/>
    <w:rsid w:val="005728F0"/>
    <w:rsid w:val="00572965"/>
    <w:rsid w:val="0057320A"/>
    <w:rsid w:val="00573A4B"/>
    <w:rsid w:val="005754BA"/>
    <w:rsid w:val="00575CC8"/>
    <w:rsid w:val="005763CA"/>
    <w:rsid w:val="00576447"/>
    <w:rsid w:val="005765C5"/>
    <w:rsid w:val="005769FC"/>
    <w:rsid w:val="00576BAD"/>
    <w:rsid w:val="0057717D"/>
    <w:rsid w:val="00580586"/>
    <w:rsid w:val="005806DB"/>
    <w:rsid w:val="00580A54"/>
    <w:rsid w:val="005822A8"/>
    <w:rsid w:val="005823D5"/>
    <w:rsid w:val="00583143"/>
    <w:rsid w:val="0058322E"/>
    <w:rsid w:val="005837E6"/>
    <w:rsid w:val="00583DA3"/>
    <w:rsid w:val="00584564"/>
    <w:rsid w:val="0058490F"/>
    <w:rsid w:val="00584FB4"/>
    <w:rsid w:val="0058550D"/>
    <w:rsid w:val="00585AB4"/>
    <w:rsid w:val="00585BB9"/>
    <w:rsid w:val="00585D16"/>
    <w:rsid w:val="005860E6"/>
    <w:rsid w:val="00586104"/>
    <w:rsid w:val="00587081"/>
    <w:rsid w:val="00587086"/>
    <w:rsid w:val="0059044A"/>
    <w:rsid w:val="00591358"/>
    <w:rsid w:val="005913E7"/>
    <w:rsid w:val="005920A1"/>
    <w:rsid w:val="0059280A"/>
    <w:rsid w:val="0059286F"/>
    <w:rsid w:val="00594B06"/>
    <w:rsid w:val="0059531C"/>
    <w:rsid w:val="005954A8"/>
    <w:rsid w:val="00595577"/>
    <w:rsid w:val="0059557E"/>
    <w:rsid w:val="00595904"/>
    <w:rsid w:val="005977D0"/>
    <w:rsid w:val="005A0202"/>
    <w:rsid w:val="005A158D"/>
    <w:rsid w:val="005A197A"/>
    <w:rsid w:val="005A1F21"/>
    <w:rsid w:val="005A225A"/>
    <w:rsid w:val="005A2640"/>
    <w:rsid w:val="005A2DE8"/>
    <w:rsid w:val="005A343F"/>
    <w:rsid w:val="005A536E"/>
    <w:rsid w:val="005A5B81"/>
    <w:rsid w:val="005A61BD"/>
    <w:rsid w:val="005A6721"/>
    <w:rsid w:val="005A6AB4"/>
    <w:rsid w:val="005A6AF1"/>
    <w:rsid w:val="005A6E2D"/>
    <w:rsid w:val="005A754B"/>
    <w:rsid w:val="005A7E97"/>
    <w:rsid w:val="005B0261"/>
    <w:rsid w:val="005B05D3"/>
    <w:rsid w:val="005B0F0E"/>
    <w:rsid w:val="005B18D7"/>
    <w:rsid w:val="005B2187"/>
    <w:rsid w:val="005B223F"/>
    <w:rsid w:val="005B2254"/>
    <w:rsid w:val="005B279F"/>
    <w:rsid w:val="005B386B"/>
    <w:rsid w:val="005B43C1"/>
    <w:rsid w:val="005B63C3"/>
    <w:rsid w:val="005B669E"/>
    <w:rsid w:val="005B6E6B"/>
    <w:rsid w:val="005B6FCB"/>
    <w:rsid w:val="005B74CA"/>
    <w:rsid w:val="005B75A6"/>
    <w:rsid w:val="005B75D2"/>
    <w:rsid w:val="005B7991"/>
    <w:rsid w:val="005B79EA"/>
    <w:rsid w:val="005C0300"/>
    <w:rsid w:val="005C0582"/>
    <w:rsid w:val="005C0B87"/>
    <w:rsid w:val="005C0F3E"/>
    <w:rsid w:val="005C1239"/>
    <w:rsid w:val="005C13B6"/>
    <w:rsid w:val="005C14C4"/>
    <w:rsid w:val="005C23A8"/>
    <w:rsid w:val="005C2C25"/>
    <w:rsid w:val="005C341E"/>
    <w:rsid w:val="005C34F1"/>
    <w:rsid w:val="005C396F"/>
    <w:rsid w:val="005C3CB6"/>
    <w:rsid w:val="005C4B14"/>
    <w:rsid w:val="005C58F5"/>
    <w:rsid w:val="005C5E5D"/>
    <w:rsid w:val="005C6909"/>
    <w:rsid w:val="005C72A3"/>
    <w:rsid w:val="005C7A6A"/>
    <w:rsid w:val="005D04C3"/>
    <w:rsid w:val="005D0E05"/>
    <w:rsid w:val="005D0F7A"/>
    <w:rsid w:val="005D10FB"/>
    <w:rsid w:val="005D1144"/>
    <w:rsid w:val="005D175E"/>
    <w:rsid w:val="005D1DE6"/>
    <w:rsid w:val="005D26F2"/>
    <w:rsid w:val="005D331D"/>
    <w:rsid w:val="005D3AFE"/>
    <w:rsid w:val="005D3DC7"/>
    <w:rsid w:val="005D4164"/>
    <w:rsid w:val="005D495A"/>
    <w:rsid w:val="005D5056"/>
    <w:rsid w:val="005D5577"/>
    <w:rsid w:val="005D5CE6"/>
    <w:rsid w:val="005D602C"/>
    <w:rsid w:val="005D68C2"/>
    <w:rsid w:val="005D74F1"/>
    <w:rsid w:val="005D753F"/>
    <w:rsid w:val="005D7787"/>
    <w:rsid w:val="005D7865"/>
    <w:rsid w:val="005D7894"/>
    <w:rsid w:val="005D7DE4"/>
    <w:rsid w:val="005D7F49"/>
    <w:rsid w:val="005E0B0F"/>
    <w:rsid w:val="005E0DC5"/>
    <w:rsid w:val="005E3982"/>
    <w:rsid w:val="005E3C8A"/>
    <w:rsid w:val="005E4434"/>
    <w:rsid w:val="005E46DF"/>
    <w:rsid w:val="005E505E"/>
    <w:rsid w:val="005E5337"/>
    <w:rsid w:val="005E54A7"/>
    <w:rsid w:val="005E60B0"/>
    <w:rsid w:val="005E6CF9"/>
    <w:rsid w:val="005E7268"/>
    <w:rsid w:val="005E76EE"/>
    <w:rsid w:val="005F071F"/>
    <w:rsid w:val="005F0B05"/>
    <w:rsid w:val="005F1064"/>
    <w:rsid w:val="005F167B"/>
    <w:rsid w:val="005F295F"/>
    <w:rsid w:val="005F29C9"/>
    <w:rsid w:val="005F3719"/>
    <w:rsid w:val="005F3A13"/>
    <w:rsid w:val="005F54FE"/>
    <w:rsid w:val="005F5CB1"/>
    <w:rsid w:val="005F68B5"/>
    <w:rsid w:val="005F72F6"/>
    <w:rsid w:val="005F73A8"/>
    <w:rsid w:val="005F77E6"/>
    <w:rsid w:val="005F7945"/>
    <w:rsid w:val="006005DB"/>
    <w:rsid w:val="0060084B"/>
    <w:rsid w:val="006017CC"/>
    <w:rsid w:val="00601A7D"/>
    <w:rsid w:val="00601E4A"/>
    <w:rsid w:val="00602B2C"/>
    <w:rsid w:val="0060320C"/>
    <w:rsid w:val="00603412"/>
    <w:rsid w:val="006037B6"/>
    <w:rsid w:val="00603BEB"/>
    <w:rsid w:val="0060436F"/>
    <w:rsid w:val="00604BF0"/>
    <w:rsid w:val="00605853"/>
    <w:rsid w:val="006059B6"/>
    <w:rsid w:val="00605DBD"/>
    <w:rsid w:val="00606C5A"/>
    <w:rsid w:val="00606EDE"/>
    <w:rsid w:val="00607B27"/>
    <w:rsid w:val="006104CA"/>
    <w:rsid w:val="00610A54"/>
    <w:rsid w:val="00610CDD"/>
    <w:rsid w:val="00611916"/>
    <w:rsid w:val="00611A99"/>
    <w:rsid w:val="00611D95"/>
    <w:rsid w:val="00611DBE"/>
    <w:rsid w:val="00612C9E"/>
    <w:rsid w:val="00612D7E"/>
    <w:rsid w:val="0061367E"/>
    <w:rsid w:val="006141D7"/>
    <w:rsid w:val="006149C0"/>
    <w:rsid w:val="00615934"/>
    <w:rsid w:val="00615B00"/>
    <w:rsid w:val="006167E8"/>
    <w:rsid w:val="00616946"/>
    <w:rsid w:val="00616C01"/>
    <w:rsid w:val="006175CD"/>
    <w:rsid w:val="0062003F"/>
    <w:rsid w:val="00620150"/>
    <w:rsid w:val="00620311"/>
    <w:rsid w:val="00620444"/>
    <w:rsid w:val="0062077F"/>
    <w:rsid w:val="00620A34"/>
    <w:rsid w:val="00621012"/>
    <w:rsid w:val="0062341E"/>
    <w:rsid w:val="00623A8F"/>
    <w:rsid w:val="00624D11"/>
    <w:rsid w:val="0062557D"/>
    <w:rsid w:val="006260DC"/>
    <w:rsid w:val="00626232"/>
    <w:rsid w:val="00626321"/>
    <w:rsid w:val="00626C6A"/>
    <w:rsid w:val="00626FD3"/>
    <w:rsid w:val="00627FBF"/>
    <w:rsid w:val="00630C12"/>
    <w:rsid w:val="00631523"/>
    <w:rsid w:val="0063222C"/>
    <w:rsid w:val="00632D68"/>
    <w:rsid w:val="006340FB"/>
    <w:rsid w:val="006343DB"/>
    <w:rsid w:val="00634579"/>
    <w:rsid w:val="00634FA9"/>
    <w:rsid w:val="00635054"/>
    <w:rsid w:val="00635583"/>
    <w:rsid w:val="00635882"/>
    <w:rsid w:val="006403BD"/>
    <w:rsid w:val="0064139F"/>
    <w:rsid w:val="00642355"/>
    <w:rsid w:val="00642564"/>
    <w:rsid w:val="00642763"/>
    <w:rsid w:val="00642A73"/>
    <w:rsid w:val="00643BBA"/>
    <w:rsid w:val="0064493D"/>
    <w:rsid w:val="006454B0"/>
    <w:rsid w:val="00645D1D"/>
    <w:rsid w:val="00646275"/>
    <w:rsid w:val="0064658D"/>
    <w:rsid w:val="00646ACA"/>
    <w:rsid w:val="006473F9"/>
    <w:rsid w:val="006477FA"/>
    <w:rsid w:val="006479EB"/>
    <w:rsid w:val="00647A8E"/>
    <w:rsid w:val="00650104"/>
    <w:rsid w:val="006505EA"/>
    <w:rsid w:val="006509F6"/>
    <w:rsid w:val="00650B85"/>
    <w:rsid w:val="00650BBC"/>
    <w:rsid w:val="00650D9F"/>
    <w:rsid w:val="006510DD"/>
    <w:rsid w:val="006519E6"/>
    <w:rsid w:val="00651F26"/>
    <w:rsid w:val="00652147"/>
    <w:rsid w:val="006521A0"/>
    <w:rsid w:val="006525D9"/>
    <w:rsid w:val="006526DC"/>
    <w:rsid w:val="00652750"/>
    <w:rsid w:val="006528CE"/>
    <w:rsid w:val="00652ADA"/>
    <w:rsid w:val="00652DE2"/>
    <w:rsid w:val="00652E73"/>
    <w:rsid w:val="006541A6"/>
    <w:rsid w:val="006545D8"/>
    <w:rsid w:val="006545EF"/>
    <w:rsid w:val="006547F9"/>
    <w:rsid w:val="00654E91"/>
    <w:rsid w:val="006559D7"/>
    <w:rsid w:val="00657374"/>
    <w:rsid w:val="00657411"/>
    <w:rsid w:val="006603ED"/>
    <w:rsid w:val="00660B6A"/>
    <w:rsid w:val="00661E93"/>
    <w:rsid w:val="00662170"/>
    <w:rsid w:val="006623C7"/>
    <w:rsid w:val="00663735"/>
    <w:rsid w:val="00663E50"/>
    <w:rsid w:val="00664DFB"/>
    <w:rsid w:val="006650CD"/>
    <w:rsid w:val="00665C77"/>
    <w:rsid w:val="006668CB"/>
    <w:rsid w:val="00666CE5"/>
    <w:rsid w:val="00667276"/>
    <w:rsid w:val="006675D1"/>
    <w:rsid w:val="00667701"/>
    <w:rsid w:val="00667C8F"/>
    <w:rsid w:val="006706B3"/>
    <w:rsid w:val="00670D76"/>
    <w:rsid w:val="006714D7"/>
    <w:rsid w:val="006714F0"/>
    <w:rsid w:val="00671F9C"/>
    <w:rsid w:val="00673439"/>
    <w:rsid w:val="00673479"/>
    <w:rsid w:val="00673597"/>
    <w:rsid w:val="00673A8E"/>
    <w:rsid w:val="00674DA1"/>
    <w:rsid w:val="0067512D"/>
    <w:rsid w:val="0067580B"/>
    <w:rsid w:val="00675840"/>
    <w:rsid w:val="00675F61"/>
    <w:rsid w:val="00676313"/>
    <w:rsid w:val="00676A32"/>
    <w:rsid w:val="00676B58"/>
    <w:rsid w:val="006772DE"/>
    <w:rsid w:val="00677E38"/>
    <w:rsid w:val="00680958"/>
    <w:rsid w:val="006813ED"/>
    <w:rsid w:val="00681AB8"/>
    <w:rsid w:val="00682512"/>
    <w:rsid w:val="006829E4"/>
    <w:rsid w:val="006834BA"/>
    <w:rsid w:val="00683C1D"/>
    <w:rsid w:val="00684331"/>
    <w:rsid w:val="006848A7"/>
    <w:rsid w:val="006851B4"/>
    <w:rsid w:val="00685B3F"/>
    <w:rsid w:val="00685E16"/>
    <w:rsid w:val="00686781"/>
    <w:rsid w:val="00686A4E"/>
    <w:rsid w:val="00687E20"/>
    <w:rsid w:val="00687EF6"/>
    <w:rsid w:val="006909CE"/>
    <w:rsid w:val="00690A8E"/>
    <w:rsid w:val="00692F83"/>
    <w:rsid w:val="006935F7"/>
    <w:rsid w:val="006935F8"/>
    <w:rsid w:val="00693AF0"/>
    <w:rsid w:val="00694850"/>
    <w:rsid w:val="00694DA3"/>
    <w:rsid w:val="0069585C"/>
    <w:rsid w:val="00697F71"/>
    <w:rsid w:val="006A1202"/>
    <w:rsid w:val="006A1505"/>
    <w:rsid w:val="006A2540"/>
    <w:rsid w:val="006A2A0B"/>
    <w:rsid w:val="006A37FE"/>
    <w:rsid w:val="006A39DF"/>
    <w:rsid w:val="006A426C"/>
    <w:rsid w:val="006A4585"/>
    <w:rsid w:val="006A4646"/>
    <w:rsid w:val="006A513C"/>
    <w:rsid w:val="006A54EC"/>
    <w:rsid w:val="006A57B2"/>
    <w:rsid w:val="006A5A5A"/>
    <w:rsid w:val="006A5C48"/>
    <w:rsid w:val="006A6372"/>
    <w:rsid w:val="006A6B2A"/>
    <w:rsid w:val="006A74E0"/>
    <w:rsid w:val="006A752D"/>
    <w:rsid w:val="006A78AE"/>
    <w:rsid w:val="006B012D"/>
    <w:rsid w:val="006B07F5"/>
    <w:rsid w:val="006B0975"/>
    <w:rsid w:val="006B0AD0"/>
    <w:rsid w:val="006B0EF6"/>
    <w:rsid w:val="006B1B82"/>
    <w:rsid w:val="006B2480"/>
    <w:rsid w:val="006B2E96"/>
    <w:rsid w:val="006B32AF"/>
    <w:rsid w:val="006B3300"/>
    <w:rsid w:val="006B39B9"/>
    <w:rsid w:val="006B3F2E"/>
    <w:rsid w:val="006B4D37"/>
    <w:rsid w:val="006B5FDF"/>
    <w:rsid w:val="006B690B"/>
    <w:rsid w:val="006B7D68"/>
    <w:rsid w:val="006C0171"/>
    <w:rsid w:val="006C03DA"/>
    <w:rsid w:val="006C0879"/>
    <w:rsid w:val="006C08BE"/>
    <w:rsid w:val="006C0F90"/>
    <w:rsid w:val="006C12BF"/>
    <w:rsid w:val="006C2300"/>
    <w:rsid w:val="006C2FA1"/>
    <w:rsid w:val="006C3D81"/>
    <w:rsid w:val="006C4684"/>
    <w:rsid w:val="006C4A48"/>
    <w:rsid w:val="006C5838"/>
    <w:rsid w:val="006C5940"/>
    <w:rsid w:val="006C598D"/>
    <w:rsid w:val="006C610D"/>
    <w:rsid w:val="006C622C"/>
    <w:rsid w:val="006C69D2"/>
    <w:rsid w:val="006D02B0"/>
    <w:rsid w:val="006D0D5A"/>
    <w:rsid w:val="006D0E1D"/>
    <w:rsid w:val="006D176C"/>
    <w:rsid w:val="006D1B09"/>
    <w:rsid w:val="006D2140"/>
    <w:rsid w:val="006D244A"/>
    <w:rsid w:val="006D2906"/>
    <w:rsid w:val="006D328C"/>
    <w:rsid w:val="006D340B"/>
    <w:rsid w:val="006D3A6E"/>
    <w:rsid w:val="006D4B1C"/>
    <w:rsid w:val="006D5C8E"/>
    <w:rsid w:val="006D5CF2"/>
    <w:rsid w:val="006D5D7E"/>
    <w:rsid w:val="006D6C35"/>
    <w:rsid w:val="006D7997"/>
    <w:rsid w:val="006E009B"/>
    <w:rsid w:val="006E0156"/>
    <w:rsid w:val="006E05ED"/>
    <w:rsid w:val="006E16FF"/>
    <w:rsid w:val="006E1798"/>
    <w:rsid w:val="006E18D0"/>
    <w:rsid w:val="006E191A"/>
    <w:rsid w:val="006E1C5E"/>
    <w:rsid w:val="006E2494"/>
    <w:rsid w:val="006E2742"/>
    <w:rsid w:val="006E2C00"/>
    <w:rsid w:val="006E363B"/>
    <w:rsid w:val="006E3975"/>
    <w:rsid w:val="006E4899"/>
    <w:rsid w:val="006E63BC"/>
    <w:rsid w:val="006E6D21"/>
    <w:rsid w:val="006E738B"/>
    <w:rsid w:val="006E7439"/>
    <w:rsid w:val="006E7A80"/>
    <w:rsid w:val="006E7BE7"/>
    <w:rsid w:val="006F0357"/>
    <w:rsid w:val="006F0776"/>
    <w:rsid w:val="006F092C"/>
    <w:rsid w:val="006F1416"/>
    <w:rsid w:val="006F1743"/>
    <w:rsid w:val="006F3D74"/>
    <w:rsid w:val="006F44CD"/>
    <w:rsid w:val="006F4EC6"/>
    <w:rsid w:val="006F55A7"/>
    <w:rsid w:val="006F5916"/>
    <w:rsid w:val="006F5955"/>
    <w:rsid w:val="006F5DC4"/>
    <w:rsid w:val="006F6289"/>
    <w:rsid w:val="006F6F78"/>
    <w:rsid w:val="006F7229"/>
    <w:rsid w:val="0070106E"/>
    <w:rsid w:val="007014D6"/>
    <w:rsid w:val="0070160D"/>
    <w:rsid w:val="00702295"/>
    <w:rsid w:val="0070232C"/>
    <w:rsid w:val="00702DE0"/>
    <w:rsid w:val="00703330"/>
    <w:rsid w:val="00703536"/>
    <w:rsid w:val="007038C1"/>
    <w:rsid w:val="00703A13"/>
    <w:rsid w:val="00703E34"/>
    <w:rsid w:val="007040DF"/>
    <w:rsid w:val="00704321"/>
    <w:rsid w:val="007045AE"/>
    <w:rsid w:val="007046BB"/>
    <w:rsid w:val="0070497A"/>
    <w:rsid w:val="007051C0"/>
    <w:rsid w:val="007053E6"/>
    <w:rsid w:val="00705A88"/>
    <w:rsid w:val="00705BD6"/>
    <w:rsid w:val="007065EA"/>
    <w:rsid w:val="00706A31"/>
    <w:rsid w:val="00707223"/>
    <w:rsid w:val="007074A8"/>
    <w:rsid w:val="00707F95"/>
    <w:rsid w:val="007103BB"/>
    <w:rsid w:val="00711A33"/>
    <w:rsid w:val="00713397"/>
    <w:rsid w:val="00713892"/>
    <w:rsid w:val="007141D8"/>
    <w:rsid w:val="0071563C"/>
    <w:rsid w:val="00716087"/>
    <w:rsid w:val="0071664B"/>
    <w:rsid w:val="007166F1"/>
    <w:rsid w:val="0071680E"/>
    <w:rsid w:val="0071697C"/>
    <w:rsid w:val="0071714A"/>
    <w:rsid w:val="00717598"/>
    <w:rsid w:val="00717C10"/>
    <w:rsid w:val="00720F8D"/>
    <w:rsid w:val="007218D2"/>
    <w:rsid w:val="00721AF3"/>
    <w:rsid w:val="0072314A"/>
    <w:rsid w:val="00723993"/>
    <w:rsid w:val="0072485E"/>
    <w:rsid w:val="00724A5C"/>
    <w:rsid w:val="00724D7B"/>
    <w:rsid w:val="00724F59"/>
    <w:rsid w:val="007255B1"/>
    <w:rsid w:val="00725CAD"/>
    <w:rsid w:val="0072649A"/>
    <w:rsid w:val="0072649B"/>
    <w:rsid w:val="007267FA"/>
    <w:rsid w:val="00727558"/>
    <w:rsid w:val="00730154"/>
    <w:rsid w:val="007303B9"/>
    <w:rsid w:val="0073051E"/>
    <w:rsid w:val="007306E8"/>
    <w:rsid w:val="007309E1"/>
    <w:rsid w:val="00732301"/>
    <w:rsid w:val="0073265A"/>
    <w:rsid w:val="00732B83"/>
    <w:rsid w:val="00733494"/>
    <w:rsid w:val="00733F26"/>
    <w:rsid w:val="00734131"/>
    <w:rsid w:val="00735530"/>
    <w:rsid w:val="0073571F"/>
    <w:rsid w:val="007357C0"/>
    <w:rsid w:val="00735A74"/>
    <w:rsid w:val="00736225"/>
    <w:rsid w:val="007372B0"/>
    <w:rsid w:val="00740655"/>
    <w:rsid w:val="007406A7"/>
    <w:rsid w:val="007416B1"/>
    <w:rsid w:val="00741772"/>
    <w:rsid w:val="00741C81"/>
    <w:rsid w:val="007422BE"/>
    <w:rsid w:val="0074233A"/>
    <w:rsid w:val="00742824"/>
    <w:rsid w:val="00742AB1"/>
    <w:rsid w:val="00742CCB"/>
    <w:rsid w:val="0074424E"/>
    <w:rsid w:val="00744EF3"/>
    <w:rsid w:val="00745279"/>
    <w:rsid w:val="00745C2A"/>
    <w:rsid w:val="00745D37"/>
    <w:rsid w:val="00746A4E"/>
    <w:rsid w:val="00746F85"/>
    <w:rsid w:val="00747411"/>
    <w:rsid w:val="0075037B"/>
    <w:rsid w:val="00750662"/>
    <w:rsid w:val="007522D3"/>
    <w:rsid w:val="0075252F"/>
    <w:rsid w:val="00753420"/>
    <w:rsid w:val="00753C8E"/>
    <w:rsid w:val="007541DA"/>
    <w:rsid w:val="0075427D"/>
    <w:rsid w:val="00754668"/>
    <w:rsid w:val="00754682"/>
    <w:rsid w:val="00754A41"/>
    <w:rsid w:val="007550FE"/>
    <w:rsid w:val="00755686"/>
    <w:rsid w:val="00755AF9"/>
    <w:rsid w:val="00756A85"/>
    <w:rsid w:val="00756C92"/>
    <w:rsid w:val="0075739D"/>
    <w:rsid w:val="00757673"/>
    <w:rsid w:val="00757E77"/>
    <w:rsid w:val="00760C22"/>
    <w:rsid w:val="0076107A"/>
    <w:rsid w:val="007617B3"/>
    <w:rsid w:val="007623E4"/>
    <w:rsid w:val="007631D7"/>
    <w:rsid w:val="0076397C"/>
    <w:rsid w:val="007641B0"/>
    <w:rsid w:val="00764463"/>
    <w:rsid w:val="007645BA"/>
    <w:rsid w:val="00764ABB"/>
    <w:rsid w:val="007653A4"/>
    <w:rsid w:val="00765E38"/>
    <w:rsid w:val="007662EA"/>
    <w:rsid w:val="007663E2"/>
    <w:rsid w:val="00766B3C"/>
    <w:rsid w:val="0076743B"/>
    <w:rsid w:val="00770033"/>
    <w:rsid w:val="00770109"/>
    <w:rsid w:val="00770D4B"/>
    <w:rsid w:val="00771B20"/>
    <w:rsid w:val="00771F82"/>
    <w:rsid w:val="0077285B"/>
    <w:rsid w:val="00773030"/>
    <w:rsid w:val="00773B8B"/>
    <w:rsid w:val="00773C02"/>
    <w:rsid w:val="00775EC2"/>
    <w:rsid w:val="00775F83"/>
    <w:rsid w:val="0077604D"/>
    <w:rsid w:val="007779DD"/>
    <w:rsid w:val="00777C67"/>
    <w:rsid w:val="00780063"/>
    <w:rsid w:val="0078039D"/>
    <w:rsid w:val="007815BA"/>
    <w:rsid w:val="007819C8"/>
    <w:rsid w:val="007825C6"/>
    <w:rsid w:val="00782646"/>
    <w:rsid w:val="00782771"/>
    <w:rsid w:val="00782DE6"/>
    <w:rsid w:val="00783C24"/>
    <w:rsid w:val="007846A6"/>
    <w:rsid w:val="00784E60"/>
    <w:rsid w:val="00784FDE"/>
    <w:rsid w:val="00785030"/>
    <w:rsid w:val="00785282"/>
    <w:rsid w:val="00785E26"/>
    <w:rsid w:val="0078703C"/>
    <w:rsid w:val="00787DA0"/>
    <w:rsid w:val="00787F62"/>
    <w:rsid w:val="0079033C"/>
    <w:rsid w:val="00790431"/>
    <w:rsid w:val="00790483"/>
    <w:rsid w:val="00790ECE"/>
    <w:rsid w:val="00791162"/>
    <w:rsid w:val="007914F6"/>
    <w:rsid w:val="007915FE"/>
    <w:rsid w:val="00791A26"/>
    <w:rsid w:val="00793507"/>
    <w:rsid w:val="00796485"/>
    <w:rsid w:val="007967C0"/>
    <w:rsid w:val="00796DE9"/>
    <w:rsid w:val="007974AE"/>
    <w:rsid w:val="00797544"/>
    <w:rsid w:val="00797C1F"/>
    <w:rsid w:val="007A0654"/>
    <w:rsid w:val="007A0E7A"/>
    <w:rsid w:val="007A1369"/>
    <w:rsid w:val="007A14F4"/>
    <w:rsid w:val="007A1B55"/>
    <w:rsid w:val="007A2463"/>
    <w:rsid w:val="007A25AC"/>
    <w:rsid w:val="007A288A"/>
    <w:rsid w:val="007A3953"/>
    <w:rsid w:val="007A3BF0"/>
    <w:rsid w:val="007A3CBE"/>
    <w:rsid w:val="007A3D66"/>
    <w:rsid w:val="007A4884"/>
    <w:rsid w:val="007A53A7"/>
    <w:rsid w:val="007A5E1C"/>
    <w:rsid w:val="007A61DC"/>
    <w:rsid w:val="007A6448"/>
    <w:rsid w:val="007A6B19"/>
    <w:rsid w:val="007A6CDB"/>
    <w:rsid w:val="007A773F"/>
    <w:rsid w:val="007A790A"/>
    <w:rsid w:val="007A7BA6"/>
    <w:rsid w:val="007B002F"/>
    <w:rsid w:val="007B0495"/>
    <w:rsid w:val="007B091D"/>
    <w:rsid w:val="007B0999"/>
    <w:rsid w:val="007B2357"/>
    <w:rsid w:val="007B2E46"/>
    <w:rsid w:val="007B366A"/>
    <w:rsid w:val="007B4510"/>
    <w:rsid w:val="007B4AFE"/>
    <w:rsid w:val="007B4FA4"/>
    <w:rsid w:val="007B4FFE"/>
    <w:rsid w:val="007B5651"/>
    <w:rsid w:val="007B5AE4"/>
    <w:rsid w:val="007B6931"/>
    <w:rsid w:val="007B6C3D"/>
    <w:rsid w:val="007B723A"/>
    <w:rsid w:val="007B7396"/>
    <w:rsid w:val="007B73F2"/>
    <w:rsid w:val="007B750C"/>
    <w:rsid w:val="007B767B"/>
    <w:rsid w:val="007B782A"/>
    <w:rsid w:val="007C03B0"/>
    <w:rsid w:val="007C0D7A"/>
    <w:rsid w:val="007C0EB9"/>
    <w:rsid w:val="007C13F0"/>
    <w:rsid w:val="007C1747"/>
    <w:rsid w:val="007C2225"/>
    <w:rsid w:val="007C3D46"/>
    <w:rsid w:val="007C4109"/>
    <w:rsid w:val="007C462C"/>
    <w:rsid w:val="007C4BD2"/>
    <w:rsid w:val="007C4E7B"/>
    <w:rsid w:val="007C5928"/>
    <w:rsid w:val="007C59FA"/>
    <w:rsid w:val="007C5DFA"/>
    <w:rsid w:val="007C5F3D"/>
    <w:rsid w:val="007C60B9"/>
    <w:rsid w:val="007C66CA"/>
    <w:rsid w:val="007C73C7"/>
    <w:rsid w:val="007D001D"/>
    <w:rsid w:val="007D09F9"/>
    <w:rsid w:val="007D27DE"/>
    <w:rsid w:val="007D2A95"/>
    <w:rsid w:val="007D2AA8"/>
    <w:rsid w:val="007D302C"/>
    <w:rsid w:val="007D397D"/>
    <w:rsid w:val="007D3F7D"/>
    <w:rsid w:val="007D44FB"/>
    <w:rsid w:val="007D466B"/>
    <w:rsid w:val="007D4FB7"/>
    <w:rsid w:val="007D5305"/>
    <w:rsid w:val="007D5FF8"/>
    <w:rsid w:val="007D6339"/>
    <w:rsid w:val="007D6B61"/>
    <w:rsid w:val="007D6B87"/>
    <w:rsid w:val="007E03C5"/>
    <w:rsid w:val="007E0E8E"/>
    <w:rsid w:val="007E0EA9"/>
    <w:rsid w:val="007E142D"/>
    <w:rsid w:val="007E174E"/>
    <w:rsid w:val="007E193B"/>
    <w:rsid w:val="007E1B43"/>
    <w:rsid w:val="007E2224"/>
    <w:rsid w:val="007E2FA1"/>
    <w:rsid w:val="007E326C"/>
    <w:rsid w:val="007E47D1"/>
    <w:rsid w:val="007E4A21"/>
    <w:rsid w:val="007E5CCC"/>
    <w:rsid w:val="007E5DE4"/>
    <w:rsid w:val="007E5F4A"/>
    <w:rsid w:val="007E6203"/>
    <w:rsid w:val="007E633B"/>
    <w:rsid w:val="007E637B"/>
    <w:rsid w:val="007E6384"/>
    <w:rsid w:val="007E6C0E"/>
    <w:rsid w:val="007E6D02"/>
    <w:rsid w:val="007E6F13"/>
    <w:rsid w:val="007E709D"/>
    <w:rsid w:val="007E7BC0"/>
    <w:rsid w:val="007F1BFC"/>
    <w:rsid w:val="007F1DA1"/>
    <w:rsid w:val="007F2D0C"/>
    <w:rsid w:val="007F33AC"/>
    <w:rsid w:val="007F3741"/>
    <w:rsid w:val="007F409D"/>
    <w:rsid w:val="007F429F"/>
    <w:rsid w:val="007F4839"/>
    <w:rsid w:val="007F4FDF"/>
    <w:rsid w:val="007F4FF8"/>
    <w:rsid w:val="007F5125"/>
    <w:rsid w:val="007F514E"/>
    <w:rsid w:val="007F58E9"/>
    <w:rsid w:val="007F5930"/>
    <w:rsid w:val="007F5F4B"/>
    <w:rsid w:val="007F6CB5"/>
    <w:rsid w:val="007F6F9E"/>
    <w:rsid w:val="007F76AB"/>
    <w:rsid w:val="0080229B"/>
    <w:rsid w:val="0080287C"/>
    <w:rsid w:val="00803B51"/>
    <w:rsid w:val="00803DC4"/>
    <w:rsid w:val="00803FF7"/>
    <w:rsid w:val="00804780"/>
    <w:rsid w:val="0080553A"/>
    <w:rsid w:val="00805BAC"/>
    <w:rsid w:val="008060C7"/>
    <w:rsid w:val="00806177"/>
    <w:rsid w:val="00806444"/>
    <w:rsid w:val="00806951"/>
    <w:rsid w:val="008070B3"/>
    <w:rsid w:val="00807D3A"/>
    <w:rsid w:val="008100F3"/>
    <w:rsid w:val="00810D51"/>
    <w:rsid w:val="00811135"/>
    <w:rsid w:val="00811420"/>
    <w:rsid w:val="008119C3"/>
    <w:rsid w:val="008128E7"/>
    <w:rsid w:val="00812A35"/>
    <w:rsid w:val="008133F8"/>
    <w:rsid w:val="00813BC8"/>
    <w:rsid w:val="00814224"/>
    <w:rsid w:val="00814604"/>
    <w:rsid w:val="008148B6"/>
    <w:rsid w:val="00814C5F"/>
    <w:rsid w:val="00814DC8"/>
    <w:rsid w:val="00815545"/>
    <w:rsid w:val="0081664D"/>
    <w:rsid w:val="00816656"/>
    <w:rsid w:val="00816BFF"/>
    <w:rsid w:val="00817326"/>
    <w:rsid w:val="00817848"/>
    <w:rsid w:val="00817C7B"/>
    <w:rsid w:val="00817DAD"/>
    <w:rsid w:val="008207EC"/>
    <w:rsid w:val="00820D67"/>
    <w:rsid w:val="00820F1B"/>
    <w:rsid w:val="00821FEE"/>
    <w:rsid w:val="008230E1"/>
    <w:rsid w:val="008249A8"/>
    <w:rsid w:val="00824AAD"/>
    <w:rsid w:val="0082550E"/>
    <w:rsid w:val="008260BB"/>
    <w:rsid w:val="0082683D"/>
    <w:rsid w:val="00826D76"/>
    <w:rsid w:val="00827544"/>
    <w:rsid w:val="00827E27"/>
    <w:rsid w:val="00830146"/>
    <w:rsid w:val="00830595"/>
    <w:rsid w:val="008306C6"/>
    <w:rsid w:val="00830B5C"/>
    <w:rsid w:val="008319D6"/>
    <w:rsid w:val="00831F02"/>
    <w:rsid w:val="00833DBA"/>
    <w:rsid w:val="00834E03"/>
    <w:rsid w:val="00834EF1"/>
    <w:rsid w:val="008354C1"/>
    <w:rsid w:val="00835B4C"/>
    <w:rsid w:val="00835D52"/>
    <w:rsid w:val="008364DC"/>
    <w:rsid w:val="00836545"/>
    <w:rsid w:val="00836A59"/>
    <w:rsid w:val="00841115"/>
    <w:rsid w:val="008426EB"/>
    <w:rsid w:val="00842E4C"/>
    <w:rsid w:val="00842F5A"/>
    <w:rsid w:val="00843156"/>
    <w:rsid w:val="008438D2"/>
    <w:rsid w:val="00843C7C"/>
    <w:rsid w:val="00844380"/>
    <w:rsid w:val="008445C6"/>
    <w:rsid w:val="0084461E"/>
    <w:rsid w:val="00845996"/>
    <w:rsid w:val="00846588"/>
    <w:rsid w:val="008465A3"/>
    <w:rsid w:val="008469AC"/>
    <w:rsid w:val="00846D8B"/>
    <w:rsid w:val="00847283"/>
    <w:rsid w:val="00847417"/>
    <w:rsid w:val="00847B27"/>
    <w:rsid w:val="008504BC"/>
    <w:rsid w:val="00850BBA"/>
    <w:rsid w:val="00850C13"/>
    <w:rsid w:val="00850DCF"/>
    <w:rsid w:val="0085141A"/>
    <w:rsid w:val="008516ED"/>
    <w:rsid w:val="00851D32"/>
    <w:rsid w:val="00851E22"/>
    <w:rsid w:val="00852C7E"/>
    <w:rsid w:val="00852C89"/>
    <w:rsid w:val="008532B6"/>
    <w:rsid w:val="00853637"/>
    <w:rsid w:val="008542D2"/>
    <w:rsid w:val="00854443"/>
    <w:rsid w:val="00854B74"/>
    <w:rsid w:val="008558F9"/>
    <w:rsid w:val="00855FFE"/>
    <w:rsid w:val="008566C3"/>
    <w:rsid w:val="008575F0"/>
    <w:rsid w:val="00860179"/>
    <w:rsid w:val="008602A9"/>
    <w:rsid w:val="00860712"/>
    <w:rsid w:val="00860803"/>
    <w:rsid w:val="008608FF"/>
    <w:rsid w:val="0086105C"/>
    <w:rsid w:val="00861585"/>
    <w:rsid w:val="00861DE9"/>
    <w:rsid w:val="00861FF1"/>
    <w:rsid w:val="008627EB"/>
    <w:rsid w:val="008627FE"/>
    <w:rsid w:val="00862FBA"/>
    <w:rsid w:val="00863548"/>
    <w:rsid w:val="00863D0E"/>
    <w:rsid w:val="008641B0"/>
    <w:rsid w:val="00864412"/>
    <w:rsid w:val="0086474D"/>
    <w:rsid w:val="00864847"/>
    <w:rsid w:val="00864CA7"/>
    <w:rsid w:val="00865082"/>
    <w:rsid w:val="00865FD0"/>
    <w:rsid w:val="00866CBA"/>
    <w:rsid w:val="008677AA"/>
    <w:rsid w:val="00867A1E"/>
    <w:rsid w:val="0087047F"/>
    <w:rsid w:val="008705EA"/>
    <w:rsid w:val="00870683"/>
    <w:rsid w:val="008712D3"/>
    <w:rsid w:val="0087146D"/>
    <w:rsid w:val="0087179C"/>
    <w:rsid w:val="00871C9D"/>
    <w:rsid w:val="00872930"/>
    <w:rsid w:val="00872AA0"/>
    <w:rsid w:val="00872B66"/>
    <w:rsid w:val="00873283"/>
    <w:rsid w:val="0087356F"/>
    <w:rsid w:val="0087408C"/>
    <w:rsid w:val="008742AD"/>
    <w:rsid w:val="00874756"/>
    <w:rsid w:val="0087520D"/>
    <w:rsid w:val="00875F39"/>
    <w:rsid w:val="008766E5"/>
    <w:rsid w:val="00877187"/>
    <w:rsid w:val="0088000F"/>
    <w:rsid w:val="00881D7E"/>
    <w:rsid w:val="008825B2"/>
    <w:rsid w:val="00882F0B"/>
    <w:rsid w:val="00882FBA"/>
    <w:rsid w:val="0088336D"/>
    <w:rsid w:val="00883CE6"/>
    <w:rsid w:val="008847E2"/>
    <w:rsid w:val="008849A5"/>
    <w:rsid w:val="008849FB"/>
    <w:rsid w:val="00884B1A"/>
    <w:rsid w:val="008850D1"/>
    <w:rsid w:val="008852BA"/>
    <w:rsid w:val="00885E12"/>
    <w:rsid w:val="00886062"/>
    <w:rsid w:val="008868BA"/>
    <w:rsid w:val="00886C60"/>
    <w:rsid w:val="00887047"/>
    <w:rsid w:val="00890AB9"/>
    <w:rsid w:val="00890FEF"/>
    <w:rsid w:val="0089105E"/>
    <w:rsid w:val="00891146"/>
    <w:rsid w:val="0089144D"/>
    <w:rsid w:val="00892641"/>
    <w:rsid w:val="00892AC9"/>
    <w:rsid w:val="00892B5C"/>
    <w:rsid w:val="00893889"/>
    <w:rsid w:val="00893B9D"/>
    <w:rsid w:val="008942D8"/>
    <w:rsid w:val="00894319"/>
    <w:rsid w:val="00894343"/>
    <w:rsid w:val="0089463F"/>
    <w:rsid w:val="00894D9A"/>
    <w:rsid w:val="00895AC8"/>
    <w:rsid w:val="00896529"/>
    <w:rsid w:val="008965CB"/>
    <w:rsid w:val="00896DB1"/>
    <w:rsid w:val="0089702A"/>
    <w:rsid w:val="00897803"/>
    <w:rsid w:val="00897F30"/>
    <w:rsid w:val="008A02FF"/>
    <w:rsid w:val="008A03A1"/>
    <w:rsid w:val="008A088A"/>
    <w:rsid w:val="008A0B7D"/>
    <w:rsid w:val="008A117D"/>
    <w:rsid w:val="008A13E9"/>
    <w:rsid w:val="008A1591"/>
    <w:rsid w:val="008A171C"/>
    <w:rsid w:val="008A2672"/>
    <w:rsid w:val="008A2769"/>
    <w:rsid w:val="008A2C11"/>
    <w:rsid w:val="008A2C37"/>
    <w:rsid w:val="008A3040"/>
    <w:rsid w:val="008A315B"/>
    <w:rsid w:val="008A3390"/>
    <w:rsid w:val="008A3DF2"/>
    <w:rsid w:val="008A48B3"/>
    <w:rsid w:val="008A5898"/>
    <w:rsid w:val="008A5ABB"/>
    <w:rsid w:val="008A62AF"/>
    <w:rsid w:val="008A62C4"/>
    <w:rsid w:val="008B03A2"/>
    <w:rsid w:val="008B03FD"/>
    <w:rsid w:val="008B06AD"/>
    <w:rsid w:val="008B0817"/>
    <w:rsid w:val="008B08AA"/>
    <w:rsid w:val="008B0C15"/>
    <w:rsid w:val="008B11D2"/>
    <w:rsid w:val="008B1A5F"/>
    <w:rsid w:val="008B269F"/>
    <w:rsid w:val="008B369B"/>
    <w:rsid w:val="008B4486"/>
    <w:rsid w:val="008B4FF6"/>
    <w:rsid w:val="008B5C69"/>
    <w:rsid w:val="008B625E"/>
    <w:rsid w:val="008B6AED"/>
    <w:rsid w:val="008B79C9"/>
    <w:rsid w:val="008B7C42"/>
    <w:rsid w:val="008B7CF0"/>
    <w:rsid w:val="008B7FDD"/>
    <w:rsid w:val="008C03EE"/>
    <w:rsid w:val="008C04B6"/>
    <w:rsid w:val="008C066D"/>
    <w:rsid w:val="008C0C10"/>
    <w:rsid w:val="008C0C29"/>
    <w:rsid w:val="008C0D72"/>
    <w:rsid w:val="008C19AC"/>
    <w:rsid w:val="008C1B67"/>
    <w:rsid w:val="008C2258"/>
    <w:rsid w:val="008C2506"/>
    <w:rsid w:val="008C2C5B"/>
    <w:rsid w:val="008C2C77"/>
    <w:rsid w:val="008C36EB"/>
    <w:rsid w:val="008C4A70"/>
    <w:rsid w:val="008C4F65"/>
    <w:rsid w:val="008C54BD"/>
    <w:rsid w:val="008C5754"/>
    <w:rsid w:val="008C5EFF"/>
    <w:rsid w:val="008C662B"/>
    <w:rsid w:val="008C6929"/>
    <w:rsid w:val="008C6C49"/>
    <w:rsid w:val="008C7578"/>
    <w:rsid w:val="008C7982"/>
    <w:rsid w:val="008C7ECF"/>
    <w:rsid w:val="008C7FAA"/>
    <w:rsid w:val="008D024B"/>
    <w:rsid w:val="008D02EC"/>
    <w:rsid w:val="008D0408"/>
    <w:rsid w:val="008D11E9"/>
    <w:rsid w:val="008D133F"/>
    <w:rsid w:val="008D1CBE"/>
    <w:rsid w:val="008D1CE3"/>
    <w:rsid w:val="008D1E0F"/>
    <w:rsid w:val="008D2769"/>
    <w:rsid w:val="008D2E26"/>
    <w:rsid w:val="008D2FE4"/>
    <w:rsid w:val="008D3037"/>
    <w:rsid w:val="008D3342"/>
    <w:rsid w:val="008D4303"/>
    <w:rsid w:val="008D4507"/>
    <w:rsid w:val="008D5049"/>
    <w:rsid w:val="008D5AA6"/>
    <w:rsid w:val="008D5BD9"/>
    <w:rsid w:val="008D600B"/>
    <w:rsid w:val="008D64B5"/>
    <w:rsid w:val="008D6CEA"/>
    <w:rsid w:val="008D6E66"/>
    <w:rsid w:val="008D744D"/>
    <w:rsid w:val="008D7640"/>
    <w:rsid w:val="008E0D81"/>
    <w:rsid w:val="008E27AF"/>
    <w:rsid w:val="008E2BB6"/>
    <w:rsid w:val="008E2F14"/>
    <w:rsid w:val="008E3070"/>
    <w:rsid w:val="008E3103"/>
    <w:rsid w:val="008E31D5"/>
    <w:rsid w:val="008E3251"/>
    <w:rsid w:val="008E3C60"/>
    <w:rsid w:val="008E4061"/>
    <w:rsid w:val="008E424F"/>
    <w:rsid w:val="008E433B"/>
    <w:rsid w:val="008E492E"/>
    <w:rsid w:val="008E529E"/>
    <w:rsid w:val="008E5409"/>
    <w:rsid w:val="008E5517"/>
    <w:rsid w:val="008E5660"/>
    <w:rsid w:val="008E61FD"/>
    <w:rsid w:val="008E63B8"/>
    <w:rsid w:val="008E7E1E"/>
    <w:rsid w:val="008E7FC0"/>
    <w:rsid w:val="008F0947"/>
    <w:rsid w:val="008F0A16"/>
    <w:rsid w:val="008F0D18"/>
    <w:rsid w:val="008F0D44"/>
    <w:rsid w:val="008F0FE2"/>
    <w:rsid w:val="008F1206"/>
    <w:rsid w:val="008F199D"/>
    <w:rsid w:val="008F2885"/>
    <w:rsid w:val="008F32AB"/>
    <w:rsid w:val="008F35B5"/>
    <w:rsid w:val="008F3E30"/>
    <w:rsid w:val="008F528C"/>
    <w:rsid w:val="008F5455"/>
    <w:rsid w:val="008F6581"/>
    <w:rsid w:val="008F6CAB"/>
    <w:rsid w:val="008F6FCD"/>
    <w:rsid w:val="008F75E4"/>
    <w:rsid w:val="008F7BBF"/>
    <w:rsid w:val="00901402"/>
    <w:rsid w:val="00901AEB"/>
    <w:rsid w:val="00901DB5"/>
    <w:rsid w:val="00902000"/>
    <w:rsid w:val="00902640"/>
    <w:rsid w:val="009039B3"/>
    <w:rsid w:val="009039B5"/>
    <w:rsid w:val="0090423D"/>
    <w:rsid w:val="00904AC1"/>
    <w:rsid w:val="009052BD"/>
    <w:rsid w:val="00905844"/>
    <w:rsid w:val="00905F5E"/>
    <w:rsid w:val="00906C91"/>
    <w:rsid w:val="00906D43"/>
    <w:rsid w:val="00907B3D"/>
    <w:rsid w:val="00907EB8"/>
    <w:rsid w:val="00907F5B"/>
    <w:rsid w:val="00910420"/>
    <w:rsid w:val="0091063C"/>
    <w:rsid w:val="00910827"/>
    <w:rsid w:val="00911415"/>
    <w:rsid w:val="00911609"/>
    <w:rsid w:val="00911862"/>
    <w:rsid w:val="00912072"/>
    <w:rsid w:val="00912833"/>
    <w:rsid w:val="00912988"/>
    <w:rsid w:val="00912D7D"/>
    <w:rsid w:val="00913B1A"/>
    <w:rsid w:val="00913B29"/>
    <w:rsid w:val="00913EE8"/>
    <w:rsid w:val="00913FB5"/>
    <w:rsid w:val="00914D06"/>
    <w:rsid w:val="00914F9A"/>
    <w:rsid w:val="00914FC1"/>
    <w:rsid w:val="00915E69"/>
    <w:rsid w:val="00916141"/>
    <w:rsid w:val="009169E5"/>
    <w:rsid w:val="00917811"/>
    <w:rsid w:val="009178D7"/>
    <w:rsid w:val="00920AFB"/>
    <w:rsid w:val="00920B54"/>
    <w:rsid w:val="00920BB8"/>
    <w:rsid w:val="00920C08"/>
    <w:rsid w:val="00920C48"/>
    <w:rsid w:val="00921686"/>
    <w:rsid w:val="00921745"/>
    <w:rsid w:val="00921B46"/>
    <w:rsid w:val="00921C22"/>
    <w:rsid w:val="00922084"/>
    <w:rsid w:val="009222F1"/>
    <w:rsid w:val="009224A5"/>
    <w:rsid w:val="009225E5"/>
    <w:rsid w:val="00922767"/>
    <w:rsid w:val="00922C98"/>
    <w:rsid w:val="00922DC6"/>
    <w:rsid w:val="00923378"/>
    <w:rsid w:val="00923BFE"/>
    <w:rsid w:val="00923E6A"/>
    <w:rsid w:val="00923E6B"/>
    <w:rsid w:val="00924282"/>
    <w:rsid w:val="0092464A"/>
    <w:rsid w:val="00925545"/>
    <w:rsid w:val="00925D1F"/>
    <w:rsid w:val="00926DE7"/>
    <w:rsid w:val="009275FA"/>
    <w:rsid w:val="0092797E"/>
    <w:rsid w:val="009302AC"/>
    <w:rsid w:val="00930959"/>
    <w:rsid w:val="00930DD9"/>
    <w:rsid w:val="009316BF"/>
    <w:rsid w:val="00931ADF"/>
    <w:rsid w:val="00931D8A"/>
    <w:rsid w:val="00932A44"/>
    <w:rsid w:val="00932B14"/>
    <w:rsid w:val="00933D9A"/>
    <w:rsid w:val="009340E4"/>
    <w:rsid w:val="009343E1"/>
    <w:rsid w:val="00934656"/>
    <w:rsid w:val="0093519C"/>
    <w:rsid w:val="009360B2"/>
    <w:rsid w:val="00936111"/>
    <w:rsid w:val="00936DCA"/>
    <w:rsid w:val="0093755D"/>
    <w:rsid w:val="00937C83"/>
    <w:rsid w:val="00937DFF"/>
    <w:rsid w:val="00940302"/>
    <w:rsid w:val="00940553"/>
    <w:rsid w:val="00940682"/>
    <w:rsid w:val="00940CC9"/>
    <w:rsid w:val="00941295"/>
    <w:rsid w:val="00941795"/>
    <w:rsid w:val="00941A80"/>
    <w:rsid w:val="00941C78"/>
    <w:rsid w:val="00942744"/>
    <w:rsid w:val="009427D4"/>
    <w:rsid w:val="009430DB"/>
    <w:rsid w:val="00943131"/>
    <w:rsid w:val="00943C59"/>
    <w:rsid w:val="0094436D"/>
    <w:rsid w:val="009445D0"/>
    <w:rsid w:val="00944DCB"/>
    <w:rsid w:val="0094567A"/>
    <w:rsid w:val="00945B6E"/>
    <w:rsid w:val="0094658C"/>
    <w:rsid w:val="00946730"/>
    <w:rsid w:val="00946A4F"/>
    <w:rsid w:val="0094788F"/>
    <w:rsid w:val="009504E6"/>
    <w:rsid w:val="00951093"/>
    <w:rsid w:val="00951223"/>
    <w:rsid w:val="00951A6C"/>
    <w:rsid w:val="00951A9C"/>
    <w:rsid w:val="0095203B"/>
    <w:rsid w:val="00952932"/>
    <w:rsid w:val="00952B37"/>
    <w:rsid w:val="00952E0F"/>
    <w:rsid w:val="00953598"/>
    <w:rsid w:val="009536AE"/>
    <w:rsid w:val="00953BBE"/>
    <w:rsid w:val="00953BBF"/>
    <w:rsid w:val="00953F32"/>
    <w:rsid w:val="00954ADA"/>
    <w:rsid w:val="009550AE"/>
    <w:rsid w:val="00956178"/>
    <w:rsid w:val="00956BAE"/>
    <w:rsid w:val="00957103"/>
    <w:rsid w:val="00957301"/>
    <w:rsid w:val="009607B2"/>
    <w:rsid w:val="009608CA"/>
    <w:rsid w:val="00961404"/>
    <w:rsid w:val="009625E6"/>
    <w:rsid w:val="00962D09"/>
    <w:rsid w:val="009640DB"/>
    <w:rsid w:val="00964DE2"/>
    <w:rsid w:val="00965906"/>
    <w:rsid w:val="009663E3"/>
    <w:rsid w:val="0096731C"/>
    <w:rsid w:val="0096779A"/>
    <w:rsid w:val="009678FB"/>
    <w:rsid w:val="0096795E"/>
    <w:rsid w:val="00967FBF"/>
    <w:rsid w:val="00970494"/>
    <w:rsid w:val="00970531"/>
    <w:rsid w:val="00970A22"/>
    <w:rsid w:val="009718A4"/>
    <w:rsid w:val="00973343"/>
    <w:rsid w:val="00974170"/>
    <w:rsid w:val="0097480C"/>
    <w:rsid w:val="00974988"/>
    <w:rsid w:val="00974A56"/>
    <w:rsid w:val="00974C5E"/>
    <w:rsid w:val="00974F5B"/>
    <w:rsid w:val="00974FEA"/>
    <w:rsid w:val="0097515F"/>
    <w:rsid w:val="00975CFB"/>
    <w:rsid w:val="00975D2D"/>
    <w:rsid w:val="00975E33"/>
    <w:rsid w:val="00976F67"/>
    <w:rsid w:val="009771CB"/>
    <w:rsid w:val="009807D3"/>
    <w:rsid w:val="00980EA9"/>
    <w:rsid w:val="00980EF8"/>
    <w:rsid w:val="00981AEF"/>
    <w:rsid w:val="0098217C"/>
    <w:rsid w:val="00982649"/>
    <w:rsid w:val="0098281E"/>
    <w:rsid w:val="0098338E"/>
    <w:rsid w:val="009843CE"/>
    <w:rsid w:val="00985262"/>
    <w:rsid w:val="009856E6"/>
    <w:rsid w:val="00986DD3"/>
    <w:rsid w:val="009876CE"/>
    <w:rsid w:val="00987819"/>
    <w:rsid w:val="009879BE"/>
    <w:rsid w:val="00987A4A"/>
    <w:rsid w:val="0099044F"/>
    <w:rsid w:val="009908AC"/>
    <w:rsid w:val="00990E38"/>
    <w:rsid w:val="00991959"/>
    <w:rsid w:val="009919FD"/>
    <w:rsid w:val="00991F6F"/>
    <w:rsid w:val="00992178"/>
    <w:rsid w:val="0099237B"/>
    <w:rsid w:val="009928C9"/>
    <w:rsid w:val="00992C23"/>
    <w:rsid w:val="00993552"/>
    <w:rsid w:val="00993743"/>
    <w:rsid w:val="00993868"/>
    <w:rsid w:val="00993D15"/>
    <w:rsid w:val="00995473"/>
    <w:rsid w:val="009954D0"/>
    <w:rsid w:val="00995B72"/>
    <w:rsid w:val="0099625B"/>
    <w:rsid w:val="009971BB"/>
    <w:rsid w:val="00997E9C"/>
    <w:rsid w:val="009A002B"/>
    <w:rsid w:val="009A0BFB"/>
    <w:rsid w:val="009A0ED8"/>
    <w:rsid w:val="009A2240"/>
    <w:rsid w:val="009A2F11"/>
    <w:rsid w:val="009A377B"/>
    <w:rsid w:val="009A38C0"/>
    <w:rsid w:val="009A3AF0"/>
    <w:rsid w:val="009A4141"/>
    <w:rsid w:val="009A45B3"/>
    <w:rsid w:val="009A4BB5"/>
    <w:rsid w:val="009A4C56"/>
    <w:rsid w:val="009A4DD3"/>
    <w:rsid w:val="009A5302"/>
    <w:rsid w:val="009A58D6"/>
    <w:rsid w:val="009A5FB8"/>
    <w:rsid w:val="009A6CDB"/>
    <w:rsid w:val="009A6FAF"/>
    <w:rsid w:val="009A71E4"/>
    <w:rsid w:val="009A7329"/>
    <w:rsid w:val="009B135D"/>
    <w:rsid w:val="009B2326"/>
    <w:rsid w:val="009B24C5"/>
    <w:rsid w:val="009B2975"/>
    <w:rsid w:val="009B45AC"/>
    <w:rsid w:val="009B522F"/>
    <w:rsid w:val="009B5563"/>
    <w:rsid w:val="009B5BCF"/>
    <w:rsid w:val="009B5C36"/>
    <w:rsid w:val="009B5E9C"/>
    <w:rsid w:val="009B66FF"/>
    <w:rsid w:val="009B6895"/>
    <w:rsid w:val="009B6E72"/>
    <w:rsid w:val="009B6F8A"/>
    <w:rsid w:val="009B714F"/>
    <w:rsid w:val="009B7564"/>
    <w:rsid w:val="009B76B9"/>
    <w:rsid w:val="009B7F41"/>
    <w:rsid w:val="009C0E31"/>
    <w:rsid w:val="009C16E2"/>
    <w:rsid w:val="009C1916"/>
    <w:rsid w:val="009C191D"/>
    <w:rsid w:val="009C21DA"/>
    <w:rsid w:val="009C2918"/>
    <w:rsid w:val="009C2BDF"/>
    <w:rsid w:val="009C3456"/>
    <w:rsid w:val="009C4475"/>
    <w:rsid w:val="009C4DC1"/>
    <w:rsid w:val="009C578A"/>
    <w:rsid w:val="009C5F77"/>
    <w:rsid w:val="009C67B1"/>
    <w:rsid w:val="009C68D5"/>
    <w:rsid w:val="009C7383"/>
    <w:rsid w:val="009C742B"/>
    <w:rsid w:val="009C7432"/>
    <w:rsid w:val="009C75E6"/>
    <w:rsid w:val="009D0D77"/>
    <w:rsid w:val="009D1301"/>
    <w:rsid w:val="009D130D"/>
    <w:rsid w:val="009D1440"/>
    <w:rsid w:val="009D1854"/>
    <w:rsid w:val="009D1874"/>
    <w:rsid w:val="009D2DAD"/>
    <w:rsid w:val="009D357C"/>
    <w:rsid w:val="009D46E2"/>
    <w:rsid w:val="009D46F3"/>
    <w:rsid w:val="009D485F"/>
    <w:rsid w:val="009D4C72"/>
    <w:rsid w:val="009D579B"/>
    <w:rsid w:val="009D59BC"/>
    <w:rsid w:val="009D5BBC"/>
    <w:rsid w:val="009D60B5"/>
    <w:rsid w:val="009D63ED"/>
    <w:rsid w:val="009D66F0"/>
    <w:rsid w:val="009D6930"/>
    <w:rsid w:val="009D6E73"/>
    <w:rsid w:val="009D7997"/>
    <w:rsid w:val="009E02B7"/>
    <w:rsid w:val="009E079A"/>
    <w:rsid w:val="009E0DA8"/>
    <w:rsid w:val="009E14DF"/>
    <w:rsid w:val="009E1D52"/>
    <w:rsid w:val="009E21FA"/>
    <w:rsid w:val="009E2260"/>
    <w:rsid w:val="009E35B7"/>
    <w:rsid w:val="009E3BF7"/>
    <w:rsid w:val="009E4DF3"/>
    <w:rsid w:val="009E524D"/>
    <w:rsid w:val="009E6FC8"/>
    <w:rsid w:val="009F0071"/>
    <w:rsid w:val="009F00CA"/>
    <w:rsid w:val="009F042B"/>
    <w:rsid w:val="009F19BB"/>
    <w:rsid w:val="009F1A8A"/>
    <w:rsid w:val="009F1F57"/>
    <w:rsid w:val="009F2010"/>
    <w:rsid w:val="009F2501"/>
    <w:rsid w:val="009F260B"/>
    <w:rsid w:val="009F31DB"/>
    <w:rsid w:val="009F3773"/>
    <w:rsid w:val="009F3B2E"/>
    <w:rsid w:val="009F57FE"/>
    <w:rsid w:val="009F6456"/>
    <w:rsid w:val="009F651A"/>
    <w:rsid w:val="009F7677"/>
    <w:rsid w:val="009F7AF8"/>
    <w:rsid w:val="00A00757"/>
    <w:rsid w:val="00A009E5"/>
    <w:rsid w:val="00A01D11"/>
    <w:rsid w:val="00A02026"/>
    <w:rsid w:val="00A028F2"/>
    <w:rsid w:val="00A02FE8"/>
    <w:rsid w:val="00A031BA"/>
    <w:rsid w:val="00A037D6"/>
    <w:rsid w:val="00A043FF"/>
    <w:rsid w:val="00A04691"/>
    <w:rsid w:val="00A046DA"/>
    <w:rsid w:val="00A047A4"/>
    <w:rsid w:val="00A056FE"/>
    <w:rsid w:val="00A05912"/>
    <w:rsid w:val="00A05FB2"/>
    <w:rsid w:val="00A0633D"/>
    <w:rsid w:val="00A0699D"/>
    <w:rsid w:val="00A06BB7"/>
    <w:rsid w:val="00A074FB"/>
    <w:rsid w:val="00A10F95"/>
    <w:rsid w:val="00A1107E"/>
    <w:rsid w:val="00A1133D"/>
    <w:rsid w:val="00A11D15"/>
    <w:rsid w:val="00A12833"/>
    <w:rsid w:val="00A12A61"/>
    <w:rsid w:val="00A13C85"/>
    <w:rsid w:val="00A13EAD"/>
    <w:rsid w:val="00A14162"/>
    <w:rsid w:val="00A15051"/>
    <w:rsid w:val="00A152F7"/>
    <w:rsid w:val="00A16A82"/>
    <w:rsid w:val="00A16ABC"/>
    <w:rsid w:val="00A16F68"/>
    <w:rsid w:val="00A1706D"/>
    <w:rsid w:val="00A1727A"/>
    <w:rsid w:val="00A17D71"/>
    <w:rsid w:val="00A2003E"/>
    <w:rsid w:val="00A20B17"/>
    <w:rsid w:val="00A20CE4"/>
    <w:rsid w:val="00A21ABC"/>
    <w:rsid w:val="00A234D1"/>
    <w:rsid w:val="00A24147"/>
    <w:rsid w:val="00A2503B"/>
    <w:rsid w:val="00A25177"/>
    <w:rsid w:val="00A254D1"/>
    <w:rsid w:val="00A2567E"/>
    <w:rsid w:val="00A266B3"/>
    <w:rsid w:val="00A272CA"/>
    <w:rsid w:val="00A2740A"/>
    <w:rsid w:val="00A30826"/>
    <w:rsid w:val="00A30D22"/>
    <w:rsid w:val="00A30EE7"/>
    <w:rsid w:val="00A31002"/>
    <w:rsid w:val="00A31686"/>
    <w:rsid w:val="00A31A61"/>
    <w:rsid w:val="00A32467"/>
    <w:rsid w:val="00A3293F"/>
    <w:rsid w:val="00A32A6E"/>
    <w:rsid w:val="00A3390C"/>
    <w:rsid w:val="00A33981"/>
    <w:rsid w:val="00A33B43"/>
    <w:rsid w:val="00A34534"/>
    <w:rsid w:val="00A34D3E"/>
    <w:rsid w:val="00A34F0A"/>
    <w:rsid w:val="00A35539"/>
    <w:rsid w:val="00A35548"/>
    <w:rsid w:val="00A35C28"/>
    <w:rsid w:val="00A362EF"/>
    <w:rsid w:val="00A379DB"/>
    <w:rsid w:val="00A37BB7"/>
    <w:rsid w:val="00A413D7"/>
    <w:rsid w:val="00A4140D"/>
    <w:rsid w:val="00A41411"/>
    <w:rsid w:val="00A4142B"/>
    <w:rsid w:val="00A42062"/>
    <w:rsid w:val="00A423E3"/>
    <w:rsid w:val="00A42D03"/>
    <w:rsid w:val="00A43323"/>
    <w:rsid w:val="00A434A8"/>
    <w:rsid w:val="00A438A7"/>
    <w:rsid w:val="00A447B1"/>
    <w:rsid w:val="00A44879"/>
    <w:rsid w:val="00A44951"/>
    <w:rsid w:val="00A479FC"/>
    <w:rsid w:val="00A50657"/>
    <w:rsid w:val="00A50E19"/>
    <w:rsid w:val="00A51594"/>
    <w:rsid w:val="00A5167A"/>
    <w:rsid w:val="00A518A7"/>
    <w:rsid w:val="00A51DD2"/>
    <w:rsid w:val="00A52247"/>
    <w:rsid w:val="00A5279D"/>
    <w:rsid w:val="00A537FC"/>
    <w:rsid w:val="00A538E1"/>
    <w:rsid w:val="00A53E31"/>
    <w:rsid w:val="00A54200"/>
    <w:rsid w:val="00A547C7"/>
    <w:rsid w:val="00A54B1B"/>
    <w:rsid w:val="00A54B79"/>
    <w:rsid w:val="00A54BE8"/>
    <w:rsid w:val="00A553FC"/>
    <w:rsid w:val="00A55A2B"/>
    <w:rsid w:val="00A55C09"/>
    <w:rsid w:val="00A56235"/>
    <w:rsid w:val="00A56285"/>
    <w:rsid w:val="00A56EA5"/>
    <w:rsid w:val="00A56F0D"/>
    <w:rsid w:val="00A56F49"/>
    <w:rsid w:val="00A571A6"/>
    <w:rsid w:val="00A57BF1"/>
    <w:rsid w:val="00A57F91"/>
    <w:rsid w:val="00A61171"/>
    <w:rsid w:val="00A62430"/>
    <w:rsid w:val="00A62709"/>
    <w:rsid w:val="00A62E86"/>
    <w:rsid w:val="00A632A6"/>
    <w:rsid w:val="00A639E7"/>
    <w:rsid w:val="00A63E36"/>
    <w:rsid w:val="00A6461F"/>
    <w:rsid w:val="00A64973"/>
    <w:rsid w:val="00A654D2"/>
    <w:rsid w:val="00A659A2"/>
    <w:rsid w:val="00A65BDA"/>
    <w:rsid w:val="00A668A3"/>
    <w:rsid w:val="00A66EC8"/>
    <w:rsid w:val="00A67CC8"/>
    <w:rsid w:val="00A67EE0"/>
    <w:rsid w:val="00A7075E"/>
    <w:rsid w:val="00A70D94"/>
    <w:rsid w:val="00A71B42"/>
    <w:rsid w:val="00A71B96"/>
    <w:rsid w:val="00A71FE0"/>
    <w:rsid w:val="00A73BE0"/>
    <w:rsid w:val="00A7436E"/>
    <w:rsid w:val="00A74C09"/>
    <w:rsid w:val="00A74E97"/>
    <w:rsid w:val="00A75FA7"/>
    <w:rsid w:val="00A767D0"/>
    <w:rsid w:val="00A767E5"/>
    <w:rsid w:val="00A76DC2"/>
    <w:rsid w:val="00A7759D"/>
    <w:rsid w:val="00A778FD"/>
    <w:rsid w:val="00A77EED"/>
    <w:rsid w:val="00A82344"/>
    <w:rsid w:val="00A82E38"/>
    <w:rsid w:val="00A843A8"/>
    <w:rsid w:val="00A85FA2"/>
    <w:rsid w:val="00A867E7"/>
    <w:rsid w:val="00A8690D"/>
    <w:rsid w:val="00A875B5"/>
    <w:rsid w:val="00A9007A"/>
    <w:rsid w:val="00A90220"/>
    <w:rsid w:val="00A914E9"/>
    <w:rsid w:val="00A917EB"/>
    <w:rsid w:val="00A920D8"/>
    <w:rsid w:val="00A92981"/>
    <w:rsid w:val="00A92CAE"/>
    <w:rsid w:val="00A92D97"/>
    <w:rsid w:val="00A9315B"/>
    <w:rsid w:val="00A93606"/>
    <w:rsid w:val="00A93A68"/>
    <w:rsid w:val="00A93F52"/>
    <w:rsid w:val="00A9405E"/>
    <w:rsid w:val="00A95278"/>
    <w:rsid w:val="00A95367"/>
    <w:rsid w:val="00A95762"/>
    <w:rsid w:val="00A95BB3"/>
    <w:rsid w:val="00A95CB5"/>
    <w:rsid w:val="00A96135"/>
    <w:rsid w:val="00A966E7"/>
    <w:rsid w:val="00A9695C"/>
    <w:rsid w:val="00A96DFD"/>
    <w:rsid w:val="00A97F52"/>
    <w:rsid w:val="00AA01BF"/>
    <w:rsid w:val="00AA0958"/>
    <w:rsid w:val="00AA0F01"/>
    <w:rsid w:val="00AA15DE"/>
    <w:rsid w:val="00AA16C6"/>
    <w:rsid w:val="00AA17A8"/>
    <w:rsid w:val="00AA2038"/>
    <w:rsid w:val="00AA22FC"/>
    <w:rsid w:val="00AA388E"/>
    <w:rsid w:val="00AA435F"/>
    <w:rsid w:val="00AA44B0"/>
    <w:rsid w:val="00AA45A7"/>
    <w:rsid w:val="00AA64B1"/>
    <w:rsid w:val="00AA6C09"/>
    <w:rsid w:val="00AA6E3E"/>
    <w:rsid w:val="00AA7753"/>
    <w:rsid w:val="00AB0059"/>
    <w:rsid w:val="00AB0526"/>
    <w:rsid w:val="00AB07AD"/>
    <w:rsid w:val="00AB1646"/>
    <w:rsid w:val="00AB16AC"/>
    <w:rsid w:val="00AB2139"/>
    <w:rsid w:val="00AB26B8"/>
    <w:rsid w:val="00AB4729"/>
    <w:rsid w:val="00AB4D6E"/>
    <w:rsid w:val="00AB55F2"/>
    <w:rsid w:val="00AB5687"/>
    <w:rsid w:val="00AB5C38"/>
    <w:rsid w:val="00AB7113"/>
    <w:rsid w:val="00AB7891"/>
    <w:rsid w:val="00AC16C1"/>
    <w:rsid w:val="00AC1A21"/>
    <w:rsid w:val="00AC1AD0"/>
    <w:rsid w:val="00AC2D8E"/>
    <w:rsid w:val="00AC4241"/>
    <w:rsid w:val="00AC46F4"/>
    <w:rsid w:val="00AC54EE"/>
    <w:rsid w:val="00AC58CB"/>
    <w:rsid w:val="00AC5DB2"/>
    <w:rsid w:val="00AC65B0"/>
    <w:rsid w:val="00AC6BCE"/>
    <w:rsid w:val="00AC707A"/>
    <w:rsid w:val="00AC73B3"/>
    <w:rsid w:val="00AC7604"/>
    <w:rsid w:val="00AC7809"/>
    <w:rsid w:val="00AC7AD3"/>
    <w:rsid w:val="00AC7E15"/>
    <w:rsid w:val="00AC7FAA"/>
    <w:rsid w:val="00AD0353"/>
    <w:rsid w:val="00AD0D55"/>
    <w:rsid w:val="00AD1B71"/>
    <w:rsid w:val="00AD1FD4"/>
    <w:rsid w:val="00AD2032"/>
    <w:rsid w:val="00AD26B2"/>
    <w:rsid w:val="00AD2E93"/>
    <w:rsid w:val="00AD2F26"/>
    <w:rsid w:val="00AD3271"/>
    <w:rsid w:val="00AD38D0"/>
    <w:rsid w:val="00AD443B"/>
    <w:rsid w:val="00AD473F"/>
    <w:rsid w:val="00AD4794"/>
    <w:rsid w:val="00AD52BD"/>
    <w:rsid w:val="00AD550B"/>
    <w:rsid w:val="00AD5622"/>
    <w:rsid w:val="00AD563B"/>
    <w:rsid w:val="00AD6481"/>
    <w:rsid w:val="00AD70D7"/>
    <w:rsid w:val="00AD7981"/>
    <w:rsid w:val="00AD7A0F"/>
    <w:rsid w:val="00AD7BDF"/>
    <w:rsid w:val="00AE0B18"/>
    <w:rsid w:val="00AE0D4B"/>
    <w:rsid w:val="00AE1556"/>
    <w:rsid w:val="00AE322F"/>
    <w:rsid w:val="00AE4412"/>
    <w:rsid w:val="00AE4E0A"/>
    <w:rsid w:val="00AE6F02"/>
    <w:rsid w:val="00AE6F9B"/>
    <w:rsid w:val="00AE6FB9"/>
    <w:rsid w:val="00AE70A3"/>
    <w:rsid w:val="00AE7195"/>
    <w:rsid w:val="00AE7258"/>
    <w:rsid w:val="00AE72D9"/>
    <w:rsid w:val="00AF0374"/>
    <w:rsid w:val="00AF0B83"/>
    <w:rsid w:val="00AF0C19"/>
    <w:rsid w:val="00AF0C57"/>
    <w:rsid w:val="00AF123E"/>
    <w:rsid w:val="00AF12A4"/>
    <w:rsid w:val="00AF1A7F"/>
    <w:rsid w:val="00AF1B9F"/>
    <w:rsid w:val="00AF1D9A"/>
    <w:rsid w:val="00AF2821"/>
    <w:rsid w:val="00AF335F"/>
    <w:rsid w:val="00AF37A9"/>
    <w:rsid w:val="00AF3B65"/>
    <w:rsid w:val="00AF3E3C"/>
    <w:rsid w:val="00AF404A"/>
    <w:rsid w:val="00AF4459"/>
    <w:rsid w:val="00AF489A"/>
    <w:rsid w:val="00AF48B2"/>
    <w:rsid w:val="00AF4A3C"/>
    <w:rsid w:val="00AF4A52"/>
    <w:rsid w:val="00AF523A"/>
    <w:rsid w:val="00AF52B7"/>
    <w:rsid w:val="00AF5329"/>
    <w:rsid w:val="00AF56B1"/>
    <w:rsid w:val="00AF627D"/>
    <w:rsid w:val="00AF67E1"/>
    <w:rsid w:val="00AF7949"/>
    <w:rsid w:val="00AF7AB9"/>
    <w:rsid w:val="00AF7D3A"/>
    <w:rsid w:val="00B00D11"/>
    <w:rsid w:val="00B019ED"/>
    <w:rsid w:val="00B01B97"/>
    <w:rsid w:val="00B02307"/>
    <w:rsid w:val="00B025DE"/>
    <w:rsid w:val="00B028A7"/>
    <w:rsid w:val="00B02D1B"/>
    <w:rsid w:val="00B034B7"/>
    <w:rsid w:val="00B03CC1"/>
    <w:rsid w:val="00B04AF7"/>
    <w:rsid w:val="00B04DAC"/>
    <w:rsid w:val="00B0570A"/>
    <w:rsid w:val="00B05E1F"/>
    <w:rsid w:val="00B069D8"/>
    <w:rsid w:val="00B07AB6"/>
    <w:rsid w:val="00B07BF6"/>
    <w:rsid w:val="00B07E74"/>
    <w:rsid w:val="00B1004B"/>
    <w:rsid w:val="00B10423"/>
    <w:rsid w:val="00B11A7C"/>
    <w:rsid w:val="00B12CBB"/>
    <w:rsid w:val="00B130F5"/>
    <w:rsid w:val="00B13415"/>
    <w:rsid w:val="00B13A00"/>
    <w:rsid w:val="00B13EA7"/>
    <w:rsid w:val="00B142C5"/>
    <w:rsid w:val="00B14AFE"/>
    <w:rsid w:val="00B16728"/>
    <w:rsid w:val="00B167D5"/>
    <w:rsid w:val="00B172DF"/>
    <w:rsid w:val="00B175B8"/>
    <w:rsid w:val="00B17FB9"/>
    <w:rsid w:val="00B2066F"/>
    <w:rsid w:val="00B2124F"/>
    <w:rsid w:val="00B2194C"/>
    <w:rsid w:val="00B23043"/>
    <w:rsid w:val="00B23C93"/>
    <w:rsid w:val="00B23D4D"/>
    <w:rsid w:val="00B24153"/>
    <w:rsid w:val="00B24182"/>
    <w:rsid w:val="00B241B4"/>
    <w:rsid w:val="00B245AC"/>
    <w:rsid w:val="00B24B17"/>
    <w:rsid w:val="00B24E71"/>
    <w:rsid w:val="00B25188"/>
    <w:rsid w:val="00B25462"/>
    <w:rsid w:val="00B2565D"/>
    <w:rsid w:val="00B25A5B"/>
    <w:rsid w:val="00B268C7"/>
    <w:rsid w:val="00B2735E"/>
    <w:rsid w:val="00B27424"/>
    <w:rsid w:val="00B2749B"/>
    <w:rsid w:val="00B31C48"/>
    <w:rsid w:val="00B32454"/>
    <w:rsid w:val="00B32468"/>
    <w:rsid w:val="00B324B7"/>
    <w:rsid w:val="00B326B2"/>
    <w:rsid w:val="00B32E04"/>
    <w:rsid w:val="00B334F2"/>
    <w:rsid w:val="00B33B08"/>
    <w:rsid w:val="00B34CD1"/>
    <w:rsid w:val="00B352B2"/>
    <w:rsid w:val="00B35B8E"/>
    <w:rsid w:val="00B35C2B"/>
    <w:rsid w:val="00B36CEA"/>
    <w:rsid w:val="00B36E4F"/>
    <w:rsid w:val="00B370E3"/>
    <w:rsid w:val="00B37EA2"/>
    <w:rsid w:val="00B40707"/>
    <w:rsid w:val="00B4078F"/>
    <w:rsid w:val="00B41441"/>
    <w:rsid w:val="00B41FDC"/>
    <w:rsid w:val="00B42D98"/>
    <w:rsid w:val="00B43113"/>
    <w:rsid w:val="00B43F90"/>
    <w:rsid w:val="00B45C11"/>
    <w:rsid w:val="00B45F48"/>
    <w:rsid w:val="00B462E4"/>
    <w:rsid w:val="00B463C8"/>
    <w:rsid w:val="00B464F4"/>
    <w:rsid w:val="00B46853"/>
    <w:rsid w:val="00B47408"/>
    <w:rsid w:val="00B47632"/>
    <w:rsid w:val="00B47747"/>
    <w:rsid w:val="00B47774"/>
    <w:rsid w:val="00B50152"/>
    <w:rsid w:val="00B50168"/>
    <w:rsid w:val="00B50255"/>
    <w:rsid w:val="00B504E6"/>
    <w:rsid w:val="00B504F1"/>
    <w:rsid w:val="00B50668"/>
    <w:rsid w:val="00B5078C"/>
    <w:rsid w:val="00B50C75"/>
    <w:rsid w:val="00B50FB8"/>
    <w:rsid w:val="00B51F16"/>
    <w:rsid w:val="00B51F55"/>
    <w:rsid w:val="00B529D8"/>
    <w:rsid w:val="00B52B22"/>
    <w:rsid w:val="00B52F45"/>
    <w:rsid w:val="00B5327E"/>
    <w:rsid w:val="00B548F4"/>
    <w:rsid w:val="00B54D8E"/>
    <w:rsid w:val="00B54D90"/>
    <w:rsid w:val="00B56D41"/>
    <w:rsid w:val="00B600F1"/>
    <w:rsid w:val="00B6096C"/>
    <w:rsid w:val="00B60CC6"/>
    <w:rsid w:val="00B617CA"/>
    <w:rsid w:val="00B623E2"/>
    <w:rsid w:val="00B62692"/>
    <w:rsid w:val="00B6284B"/>
    <w:rsid w:val="00B62BE4"/>
    <w:rsid w:val="00B63D9F"/>
    <w:rsid w:val="00B63E47"/>
    <w:rsid w:val="00B6469E"/>
    <w:rsid w:val="00B65779"/>
    <w:rsid w:val="00B66726"/>
    <w:rsid w:val="00B66BFF"/>
    <w:rsid w:val="00B673A2"/>
    <w:rsid w:val="00B675A1"/>
    <w:rsid w:val="00B67732"/>
    <w:rsid w:val="00B677DD"/>
    <w:rsid w:val="00B67A82"/>
    <w:rsid w:val="00B67B8D"/>
    <w:rsid w:val="00B70D1D"/>
    <w:rsid w:val="00B723A6"/>
    <w:rsid w:val="00B72952"/>
    <w:rsid w:val="00B738A3"/>
    <w:rsid w:val="00B7449B"/>
    <w:rsid w:val="00B744CF"/>
    <w:rsid w:val="00B74E01"/>
    <w:rsid w:val="00B7586A"/>
    <w:rsid w:val="00B770EC"/>
    <w:rsid w:val="00B77454"/>
    <w:rsid w:val="00B80C8A"/>
    <w:rsid w:val="00B80EEE"/>
    <w:rsid w:val="00B81969"/>
    <w:rsid w:val="00B81E6A"/>
    <w:rsid w:val="00B8361F"/>
    <w:rsid w:val="00B8453D"/>
    <w:rsid w:val="00B864AF"/>
    <w:rsid w:val="00B86626"/>
    <w:rsid w:val="00B86DE3"/>
    <w:rsid w:val="00B87A49"/>
    <w:rsid w:val="00B87AC8"/>
    <w:rsid w:val="00B908F4"/>
    <w:rsid w:val="00B90F51"/>
    <w:rsid w:val="00B91F31"/>
    <w:rsid w:val="00B92BE5"/>
    <w:rsid w:val="00B9320A"/>
    <w:rsid w:val="00B93922"/>
    <w:rsid w:val="00B93950"/>
    <w:rsid w:val="00B93CFA"/>
    <w:rsid w:val="00B93DA5"/>
    <w:rsid w:val="00B940AE"/>
    <w:rsid w:val="00B94184"/>
    <w:rsid w:val="00B9483A"/>
    <w:rsid w:val="00B94B19"/>
    <w:rsid w:val="00B953A3"/>
    <w:rsid w:val="00B95E0C"/>
    <w:rsid w:val="00B95EF4"/>
    <w:rsid w:val="00B961E0"/>
    <w:rsid w:val="00B965E2"/>
    <w:rsid w:val="00B96693"/>
    <w:rsid w:val="00B96A12"/>
    <w:rsid w:val="00B96BFD"/>
    <w:rsid w:val="00B96C81"/>
    <w:rsid w:val="00B96CA9"/>
    <w:rsid w:val="00B97C54"/>
    <w:rsid w:val="00BA19BE"/>
    <w:rsid w:val="00BA2972"/>
    <w:rsid w:val="00BA33D5"/>
    <w:rsid w:val="00BA47C6"/>
    <w:rsid w:val="00BA55B4"/>
    <w:rsid w:val="00BA61DF"/>
    <w:rsid w:val="00BA6B0F"/>
    <w:rsid w:val="00BA7197"/>
    <w:rsid w:val="00BA7957"/>
    <w:rsid w:val="00BA7B50"/>
    <w:rsid w:val="00BA7D47"/>
    <w:rsid w:val="00BB092E"/>
    <w:rsid w:val="00BB09CA"/>
    <w:rsid w:val="00BB09CB"/>
    <w:rsid w:val="00BB0E40"/>
    <w:rsid w:val="00BB1ED8"/>
    <w:rsid w:val="00BB30BE"/>
    <w:rsid w:val="00BB4003"/>
    <w:rsid w:val="00BB417F"/>
    <w:rsid w:val="00BB464B"/>
    <w:rsid w:val="00BB4C9B"/>
    <w:rsid w:val="00BB6B15"/>
    <w:rsid w:val="00BC11C6"/>
    <w:rsid w:val="00BC1ED4"/>
    <w:rsid w:val="00BC28A4"/>
    <w:rsid w:val="00BC2960"/>
    <w:rsid w:val="00BC4A27"/>
    <w:rsid w:val="00BC4E51"/>
    <w:rsid w:val="00BC5A70"/>
    <w:rsid w:val="00BC5AD9"/>
    <w:rsid w:val="00BC5BDB"/>
    <w:rsid w:val="00BC5CDE"/>
    <w:rsid w:val="00BC73DC"/>
    <w:rsid w:val="00BC769F"/>
    <w:rsid w:val="00BC7F95"/>
    <w:rsid w:val="00BC7FBE"/>
    <w:rsid w:val="00BD0498"/>
    <w:rsid w:val="00BD0AA3"/>
    <w:rsid w:val="00BD16AA"/>
    <w:rsid w:val="00BD1746"/>
    <w:rsid w:val="00BD2C4A"/>
    <w:rsid w:val="00BD3624"/>
    <w:rsid w:val="00BD39A7"/>
    <w:rsid w:val="00BD4004"/>
    <w:rsid w:val="00BD4487"/>
    <w:rsid w:val="00BD4556"/>
    <w:rsid w:val="00BD48DE"/>
    <w:rsid w:val="00BD5215"/>
    <w:rsid w:val="00BD5672"/>
    <w:rsid w:val="00BD58EC"/>
    <w:rsid w:val="00BD5A06"/>
    <w:rsid w:val="00BD5F9C"/>
    <w:rsid w:val="00BD699F"/>
    <w:rsid w:val="00BD6DBC"/>
    <w:rsid w:val="00BD6FBA"/>
    <w:rsid w:val="00BD76B1"/>
    <w:rsid w:val="00BE0117"/>
    <w:rsid w:val="00BE0304"/>
    <w:rsid w:val="00BE0813"/>
    <w:rsid w:val="00BE0827"/>
    <w:rsid w:val="00BE0961"/>
    <w:rsid w:val="00BE0D00"/>
    <w:rsid w:val="00BE142D"/>
    <w:rsid w:val="00BE19BC"/>
    <w:rsid w:val="00BE2095"/>
    <w:rsid w:val="00BE22B8"/>
    <w:rsid w:val="00BE3465"/>
    <w:rsid w:val="00BE3926"/>
    <w:rsid w:val="00BE39E1"/>
    <w:rsid w:val="00BE3E6A"/>
    <w:rsid w:val="00BE4941"/>
    <w:rsid w:val="00BE4CBF"/>
    <w:rsid w:val="00BE4DA3"/>
    <w:rsid w:val="00BE5906"/>
    <w:rsid w:val="00BE6677"/>
    <w:rsid w:val="00BE6F64"/>
    <w:rsid w:val="00BE7A1C"/>
    <w:rsid w:val="00BE7DDE"/>
    <w:rsid w:val="00BF005D"/>
    <w:rsid w:val="00BF18F7"/>
    <w:rsid w:val="00BF19F6"/>
    <w:rsid w:val="00BF1EEF"/>
    <w:rsid w:val="00BF3527"/>
    <w:rsid w:val="00BF3611"/>
    <w:rsid w:val="00BF362A"/>
    <w:rsid w:val="00BF4171"/>
    <w:rsid w:val="00BF4391"/>
    <w:rsid w:val="00BF447C"/>
    <w:rsid w:val="00BF4F42"/>
    <w:rsid w:val="00BF5361"/>
    <w:rsid w:val="00BF538D"/>
    <w:rsid w:val="00BF5491"/>
    <w:rsid w:val="00BF57F8"/>
    <w:rsid w:val="00BF5A87"/>
    <w:rsid w:val="00BF5B58"/>
    <w:rsid w:val="00BF5D5A"/>
    <w:rsid w:val="00BF62D7"/>
    <w:rsid w:val="00BF6B6E"/>
    <w:rsid w:val="00BF6DEF"/>
    <w:rsid w:val="00BF7195"/>
    <w:rsid w:val="00C0043B"/>
    <w:rsid w:val="00C00A21"/>
    <w:rsid w:val="00C00F9A"/>
    <w:rsid w:val="00C02068"/>
    <w:rsid w:val="00C023FC"/>
    <w:rsid w:val="00C02CBE"/>
    <w:rsid w:val="00C0369C"/>
    <w:rsid w:val="00C03A0B"/>
    <w:rsid w:val="00C0468D"/>
    <w:rsid w:val="00C04BC9"/>
    <w:rsid w:val="00C04E24"/>
    <w:rsid w:val="00C05476"/>
    <w:rsid w:val="00C058D6"/>
    <w:rsid w:val="00C05C8F"/>
    <w:rsid w:val="00C062B5"/>
    <w:rsid w:val="00C0633E"/>
    <w:rsid w:val="00C0649B"/>
    <w:rsid w:val="00C067CD"/>
    <w:rsid w:val="00C06FDD"/>
    <w:rsid w:val="00C07DD0"/>
    <w:rsid w:val="00C100DF"/>
    <w:rsid w:val="00C10D98"/>
    <w:rsid w:val="00C11956"/>
    <w:rsid w:val="00C119B9"/>
    <w:rsid w:val="00C12018"/>
    <w:rsid w:val="00C12158"/>
    <w:rsid w:val="00C12558"/>
    <w:rsid w:val="00C128C8"/>
    <w:rsid w:val="00C128FF"/>
    <w:rsid w:val="00C12927"/>
    <w:rsid w:val="00C12E26"/>
    <w:rsid w:val="00C1392B"/>
    <w:rsid w:val="00C1397D"/>
    <w:rsid w:val="00C13F23"/>
    <w:rsid w:val="00C15226"/>
    <w:rsid w:val="00C1528A"/>
    <w:rsid w:val="00C15303"/>
    <w:rsid w:val="00C154A5"/>
    <w:rsid w:val="00C15D6B"/>
    <w:rsid w:val="00C17646"/>
    <w:rsid w:val="00C177C8"/>
    <w:rsid w:val="00C17B32"/>
    <w:rsid w:val="00C17CE2"/>
    <w:rsid w:val="00C17FCD"/>
    <w:rsid w:val="00C200D1"/>
    <w:rsid w:val="00C20985"/>
    <w:rsid w:val="00C21A3B"/>
    <w:rsid w:val="00C21C9C"/>
    <w:rsid w:val="00C21D28"/>
    <w:rsid w:val="00C22AD4"/>
    <w:rsid w:val="00C23502"/>
    <w:rsid w:val="00C23867"/>
    <w:rsid w:val="00C23DFD"/>
    <w:rsid w:val="00C25F8D"/>
    <w:rsid w:val="00C2762F"/>
    <w:rsid w:val="00C30D71"/>
    <w:rsid w:val="00C30D8C"/>
    <w:rsid w:val="00C31049"/>
    <w:rsid w:val="00C31ED0"/>
    <w:rsid w:val="00C31F9B"/>
    <w:rsid w:val="00C32B92"/>
    <w:rsid w:val="00C32DD2"/>
    <w:rsid w:val="00C32E3D"/>
    <w:rsid w:val="00C32E44"/>
    <w:rsid w:val="00C32EE6"/>
    <w:rsid w:val="00C33CC6"/>
    <w:rsid w:val="00C35A87"/>
    <w:rsid w:val="00C37192"/>
    <w:rsid w:val="00C376CD"/>
    <w:rsid w:val="00C3776A"/>
    <w:rsid w:val="00C37989"/>
    <w:rsid w:val="00C405B0"/>
    <w:rsid w:val="00C40CA4"/>
    <w:rsid w:val="00C40D38"/>
    <w:rsid w:val="00C414FE"/>
    <w:rsid w:val="00C41AC9"/>
    <w:rsid w:val="00C41BC0"/>
    <w:rsid w:val="00C4239C"/>
    <w:rsid w:val="00C428C9"/>
    <w:rsid w:val="00C433DE"/>
    <w:rsid w:val="00C4362A"/>
    <w:rsid w:val="00C43BB2"/>
    <w:rsid w:val="00C444C5"/>
    <w:rsid w:val="00C44540"/>
    <w:rsid w:val="00C44A71"/>
    <w:rsid w:val="00C44D8E"/>
    <w:rsid w:val="00C44E14"/>
    <w:rsid w:val="00C464CB"/>
    <w:rsid w:val="00C465A1"/>
    <w:rsid w:val="00C47A7A"/>
    <w:rsid w:val="00C5005A"/>
    <w:rsid w:val="00C5013C"/>
    <w:rsid w:val="00C50683"/>
    <w:rsid w:val="00C5068C"/>
    <w:rsid w:val="00C50AC5"/>
    <w:rsid w:val="00C50B24"/>
    <w:rsid w:val="00C50DA5"/>
    <w:rsid w:val="00C5114D"/>
    <w:rsid w:val="00C51DEB"/>
    <w:rsid w:val="00C520DE"/>
    <w:rsid w:val="00C52386"/>
    <w:rsid w:val="00C52510"/>
    <w:rsid w:val="00C52FD5"/>
    <w:rsid w:val="00C530B8"/>
    <w:rsid w:val="00C53347"/>
    <w:rsid w:val="00C53A70"/>
    <w:rsid w:val="00C542B6"/>
    <w:rsid w:val="00C55645"/>
    <w:rsid w:val="00C55679"/>
    <w:rsid w:val="00C56DDA"/>
    <w:rsid w:val="00C60034"/>
    <w:rsid w:val="00C60385"/>
    <w:rsid w:val="00C6274C"/>
    <w:rsid w:val="00C62C01"/>
    <w:rsid w:val="00C64419"/>
    <w:rsid w:val="00C64970"/>
    <w:rsid w:val="00C650A5"/>
    <w:rsid w:val="00C659A1"/>
    <w:rsid w:val="00C65F51"/>
    <w:rsid w:val="00C6669B"/>
    <w:rsid w:val="00C666B6"/>
    <w:rsid w:val="00C67163"/>
    <w:rsid w:val="00C673A0"/>
    <w:rsid w:val="00C67946"/>
    <w:rsid w:val="00C70FB8"/>
    <w:rsid w:val="00C71236"/>
    <w:rsid w:val="00C7157E"/>
    <w:rsid w:val="00C7177A"/>
    <w:rsid w:val="00C7187F"/>
    <w:rsid w:val="00C718B4"/>
    <w:rsid w:val="00C72196"/>
    <w:rsid w:val="00C72436"/>
    <w:rsid w:val="00C7274A"/>
    <w:rsid w:val="00C74554"/>
    <w:rsid w:val="00C74824"/>
    <w:rsid w:val="00C74D04"/>
    <w:rsid w:val="00C757C3"/>
    <w:rsid w:val="00C768DB"/>
    <w:rsid w:val="00C76E51"/>
    <w:rsid w:val="00C77F59"/>
    <w:rsid w:val="00C808C9"/>
    <w:rsid w:val="00C81A67"/>
    <w:rsid w:val="00C8256E"/>
    <w:rsid w:val="00C82760"/>
    <w:rsid w:val="00C82EB3"/>
    <w:rsid w:val="00C83263"/>
    <w:rsid w:val="00C84039"/>
    <w:rsid w:val="00C84ABA"/>
    <w:rsid w:val="00C84F1E"/>
    <w:rsid w:val="00C85B29"/>
    <w:rsid w:val="00C86A89"/>
    <w:rsid w:val="00C87067"/>
    <w:rsid w:val="00C874D2"/>
    <w:rsid w:val="00C9044A"/>
    <w:rsid w:val="00C93305"/>
    <w:rsid w:val="00C934F1"/>
    <w:rsid w:val="00C9373F"/>
    <w:rsid w:val="00C937E9"/>
    <w:rsid w:val="00C94146"/>
    <w:rsid w:val="00C945DF"/>
    <w:rsid w:val="00C94666"/>
    <w:rsid w:val="00C94FE1"/>
    <w:rsid w:val="00C9594C"/>
    <w:rsid w:val="00C95CBC"/>
    <w:rsid w:val="00C965E5"/>
    <w:rsid w:val="00C969D0"/>
    <w:rsid w:val="00C96A1A"/>
    <w:rsid w:val="00C9775A"/>
    <w:rsid w:val="00C977CD"/>
    <w:rsid w:val="00CA0A0C"/>
    <w:rsid w:val="00CA180C"/>
    <w:rsid w:val="00CA194D"/>
    <w:rsid w:val="00CA23F1"/>
    <w:rsid w:val="00CA28FA"/>
    <w:rsid w:val="00CA2CD9"/>
    <w:rsid w:val="00CA3782"/>
    <w:rsid w:val="00CA3BA1"/>
    <w:rsid w:val="00CA48B2"/>
    <w:rsid w:val="00CA4C00"/>
    <w:rsid w:val="00CA5853"/>
    <w:rsid w:val="00CA5DA2"/>
    <w:rsid w:val="00CA6AD8"/>
    <w:rsid w:val="00CA6CAF"/>
    <w:rsid w:val="00CA7480"/>
    <w:rsid w:val="00CA76F5"/>
    <w:rsid w:val="00CA7F48"/>
    <w:rsid w:val="00CB0DDF"/>
    <w:rsid w:val="00CB21DF"/>
    <w:rsid w:val="00CB2533"/>
    <w:rsid w:val="00CB352E"/>
    <w:rsid w:val="00CB4ACE"/>
    <w:rsid w:val="00CB53E3"/>
    <w:rsid w:val="00CB5532"/>
    <w:rsid w:val="00CB5881"/>
    <w:rsid w:val="00CB5A8F"/>
    <w:rsid w:val="00CB64E4"/>
    <w:rsid w:val="00CB75FF"/>
    <w:rsid w:val="00CB7728"/>
    <w:rsid w:val="00CC0479"/>
    <w:rsid w:val="00CC0F03"/>
    <w:rsid w:val="00CC117D"/>
    <w:rsid w:val="00CC290D"/>
    <w:rsid w:val="00CC2CD2"/>
    <w:rsid w:val="00CC2F58"/>
    <w:rsid w:val="00CC332E"/>
    <w:rsid w:val="00CC3BF4"/>
    <w:rsid w:val="00CC4BE6"/>
    <w:rsid w:val="00CC5827"/>
    <w:rsid w:val="00CC5E1A"/>
    <w:rsid w:val="00CC6172"/>
    <w:rsid w:val="00CC6433"/>
    <w:rsid w:val="00CC646D"/>
    <w:rsid w:val="00CC675E"/>
    <w:rsid w:val="00CC69E7"/>
    <w:rsid w:val="00CC7556"/>
    <w:rsid w:val="00CC772A"/>
    <w:rsid w:val="00CC78BE"/>
    <w:rsid w:val="00CC7C37"/>
    <w:rsid w:val="00CD0008"/>
    <w:rsid w:val="00CD0705"/>
    <w:rsid w:val="00CD08FC"/>
    <w:rsid w:val="00CD0BF9"/>
    <w:rsid w:val="00CD0CF2"/>
    <w:rsid w:val="00CD0DAE"/>
    <w:rsid w:val="00CD0ECB"/>
    <w:rsid w:val="00CD0F35"/>
    <w:rsid w:val="00CD1162"/>
    <w:rsid w:val="00CD1391"/>
    <w:rsid w:val="00CD13EA"/>
    <w:rsid w:val="00CD181F"/>
    <w:rsid w:val="00CD1A0F"/>
    <w:rsid w:val="00CD1DA3"/>
    <w:rsid w:val="00CD2044"/>
    <w:rsid w:val="00CD246E"/>
    <w:rsid w:val="00CD2E61"/>
    <w:rsid w:val="00CD33D0"/>
    <w:rsid w:val="00CD343E"/>
    <w:rsid w:val="00CD3A40"/>
    <w:rsid w:val="00CD48B9"/>
    <w:rsid w:val="00CD53C5"/>
    <w:rsid w:val="00CD55DD"/>
    <w:rsid w:val="00CD58C5"/>
    <w:rsid w:val="00CD58C6"/>
    <w:rsid w:val="00CD5C01"/>
    <w:rsid w:val="00CD62C6"/>
    <w:rsid w:val="00CD63E9"/>
    <w:rsid w:val="00CE0809"/>
    <w:rsid w:val="00CE0CCF"/>
    <w:rsid w:val="00CE0CF8"/>
    <w:rsid w:val="00CE2DA4"/>
    <w:rsid w:val="00CE345F"/>
    <w:rsid w:val="00CE4290"/>
    <w:rsid w:val="00CE4350"/>
    <w:rsid w:val="00CE55BC"/>
    <w:rsid w:val="00CE561E"/>
    <w:rsid w:val="00CE567D"/>
    <w:rsid w:val="00CE636D"/>
    <w:rsid w:val="00CE6C91"/>
    <w:rsid w:val="00CE6D38"/>
    <w:rsid w:val="00CE6E8B"/>
    <w:rsid w:val="00CE715D"/>
    <w:rsid w:val="00CE776F"/>
    <w:rsid w:val="00CE7A04"/>
    <w:rsid w:val="00CE7B49"/>
    <w:rsid w:val="00CF0240"/>
    <w:rsid w:val="00CF0D8F"/>
    <w:rsid w:val="00CF1422"/>
    <w:rsid w:val="00CF1605"/>
    <w:rsid w:val="00CF1616"/>
    <w:rsid w:val="00CF1AAC"/>
    <w:rsid w:val="00CF2507"/>
    <w:rsid w:val="00CF266F"/>
    <w:rsid w:val="00CF28B6"/>
    <w:rsid w:val="00CF47A2"/>
    <w:rsid w:val="00CF4F2E"/>
    <w:rsid w:val="00CF5240"/>
    <w:rsid w:val="00CF5B04"/>
    <w:rsid w:val="00CF5E5F"/>
    <w:rsid w:val="00CF61BE"/>
    <w:rsid w:val="00CF6734"/>
    <w:rsid w:val="00CF6A0C"/>
    <w:rsid w:val="00CF706A"/>
    <w:rsid w:val="00CF7444"/>
    <w:rsid w:val="00CF752D"/>
    <w:rsid w:val="00CF7595"/>
    <w:rsid w:val="00D003AB"/>
    <w:rsid w:val="00D004B9"/>
    <w:rsid w:val="00D01115"/>
    <w:rsid w:val="00D015CC"/>
    <w:rsid w:val="00D01C92"/>
    <w:rsid w:val="00D01F04"/>
    <w:rsid w:val="00D01F47"/>
    <w:rsid w:val="00D035F8"/>
    <w:rsid w:val="00D0417E"/>
    <w:rsid w:val="00D04318"/>
    <w:rsid w:val="00D047DA"/>
    <w:rsid w:val="00D04F3C"/>
    <w:rsid w:val="00D05CAC"/>
    <w:rsid w:val="00D06D8D"/>
    <w:rsid w:val="00D11295"/>
    <w:rsid w:val="00D11628"/>
    <w:rsid w:val="00D11A96"/>
    <w:rsid w:val="00D125D2"/>
    <w:rsid w:val="00D1293B"/>
    <w:rsid w:val="00D12BA6"/>
    <w:rsid w:val="00D133ED"/>
    <w:rsid w:val="00D138C6"/>
    <w:rsid w:val="00D145A9"/>
    <w:rsid w:val="00D14756"/>
    <w:rsid w:val="00D14B6C"/>
    <w:rsid w:val="00D15423"/>
    <w:rsid w:val="00D15CC4"/>
    <w:rsid w:val="00D1648C"/>
    <w:rsid w:val="00D16AA3"/>
    <w:rsid w:val="00D17277"/>
    <w:rsid w:val="00D1779C"/>
    <w:rsid w:val="00D205A7"/>
    <w:rsid w:val="00D206ED"/>
    <w:rsid w:val="00D21EC8"/>
    <w:rsid w:val="00D22476"/>
    <w:rsid w:val="00D22D08"/>
    <w:rsid w:val="00D22F64"/>
    <w:rsid w:val="00D2369F"/>
    <w:rsid w:val="00D23870"/>
    <w:rsid w:val="00D244D3"/>
    <w:rsid w:val="00D2459E"/>
    <w:rsid w:val="00D246B9"/>
    <w:rsid w:val="00D24C0C"/>
    <w:rsid w:val="00D24C29"/>
    <w:rsid w:val="00D25B90"/>
    <w:rsid w:val="00D26432"/>
    <w:rsid w:val="00D26508"/>
    <w:rsid w:val="00D26639"/>
    <w:rsid w:val="00D268F5"/>
    <w:rsid w:val="00D26994"/>
    <w:rsid w:val="00D306A8"/>
    <w:rsid w:val="00D309C1"/>
    <w:rsid w:val="00D31FAB"/>
    <w:rsid w:val="00D3205F"/>
    <w:rsid w:val="00D322D1"/>
    <w:rsid w:val="00D325C9"/>
    <w:rsid w:val="00D327B3"/>
    <w:rsid w:val="00D33786"/>
    <w:rsid w:val="00D33ED6"/>
    <w:rsid w:val="00D340EA"/>
    <w:rsid w:val="00D35BF7"/>
    <w:rsid w:val="00D35F66"/>
    <w:rsid w:val="00D37037"/>
    <w:rsid w:val="00D37FA5"/>
    <w:rsid w:val="00D40918"/>
    <w:rsid w:val="00D40C54"/>
    <w:rsid w:val="00D40C66"/>
    <w:rsid w:val="00D419F2"/>
    <w:rsid w:val="00D41F58"/>
    <w:rsid w:val="00D4208F"/>
    <w:rsid w:val="00D428A9"/>
    <w:rsid w:val="00D4314C"/>
    <w:rsid w:val="00D43574"/>
    <w:rsid w:val="00D43AA4"/>
    <w:rsid w:val="00D43ADD"/>
    <w:rsid w:val="00D442B8"/>
    <w:rsid w:val="00D443C7"/>
    <w:rsid w:val="00D44626"/>
    <w:rsid w:val="00D4492E"/>
    <w:rsid w:val="00D44A1E"/>
    <w:rsid w:val="00D44B38"/>
    <w:rsid w:val="00D44BBE"/>
    <w:rsid w:val="00D44DC5"/>
    <w:rsid w:val="00D44F8F"/>
    <w:rsid w:val="00D453FE"/>
    <w:rsid w:val="00D45581"/>
    <w:rsid w:val="00D4584B"/>
    <w:rsid w:val="00D45A77"/>
    <w:rsid w:val="00D45EE2"/>
    <w:rsid w:val="00D46E59"/>
    <w:rsid w:val="00D470A4"/>
    <w:rsid w:val="00D50022"/>
    <w:rsid w:val="00D51F69"/>
    <w:rsid w:val="00D52157"/>
    <w:rsid w:val="00D525A8"/>
    <w:rsid w:val="00D53200"/>
    <w:rsid w:val="00D5371A"/>
    <w:rsid w:val="00D537AC"/>
    <w:rsid w:val="00D53D1B"/>
    <w:rsid w:val="00D54AF0"/>
    <w:rsid w:val="00D54E91"/>
    <w:rsid w:val="00D553B7"/>
    <w:rsid w:val="00D5546A"/>
    <w:rsid w:val="00D55D45"/>
    <w:rsid w:val="00D55E01"/>
    <w:rsid w:val="00D572D7"/>
    <w:rsid w:val="00D57686"/>
    <w:rsid w:val="00D57C98"/>
    <w:rsid w:val="00D61586"/>
    <w:rsid w:val="00D61B7A"/>
    <w:rsid w:val="00D61C82"/>
    <w:rsid w:val="00D6243A"/>
    <w:rsid w:val="00D631C5"/>
    <w:rsid w:val="00D634A0"/>
    <w:rsid w:val="00D6358E"/>
    <w:rsid w:val="00D638EA"/>
    <w:rsid w:val="00D6468E"/>
    <w:rsid w:val="00D646ED"/>
    <w:rsid w:val="00D64BE6"/>
    <w:rsid w:val="00D654B5"/>
    <w:rsid w:val="00D6557D"/>
    <w:rsid w:val="00D65EB8"/>
    <w:rsid w:val="00D66303"/>
    <w:rsid w:val="00D66529"/>
    <w:rsid w:val="00D66668"/>
    <w:rsid w:val="00D6715B"/>
    <w:rsid w:val="00D7010F"/>
    <w:rsid w:val="00D701B8"/>
    <w:rsid w:val="00D73292"/>
    <w:rsid w:val="00D73C9E"/>
    <w:rsid w:val="00D74192"/>
    <w:rsid w:val="00D741C6"/>
    <w:rsid w:val="00D7519F"/>
    <w:rsid w:val="00D7561B"/>
    <w:rsid w:val="00D7609F"/>
    <w:rsid w:val="00D76F1F"/>
    <w:rsid w:val="00D76F2C"/>
    <w:rsid w:val="00D771CC"/>
    <w:rsid w:val="00D77512"/>
    <w:rsid w:val="00D77CC1"/>
    <w:rsid w:val="00D80DBA"/>
    <w:rsid w:val="00D814BE"/>
    <w:rsid w:val="00D81763"/>
    <w:rsid w:val="00D82067"/>
    <w:rsid w:val="00D82D19"/>
    <w:rsid w:val="00D83602"/>
    <w:rsid w:val="00D83871"/>
    <w:rsid w:val="00D83A5A"/>
    <w:rsid w:val="00D845E6"/>
    <w:rsid w:val="00D852F5"/>
    <w:rsid w:val="00D853E6"/>
    <w:rsid w:val="00D85E8D"/>
    <w:rsid w:val="00D8603F"/>
    <w:rsid w:val="00D863F1"/>
    <w:rsid w:val="00D86BFE"/>
    <w:rsid w:val="00D870B2"/>
    <w:rsid w:val="00D90BE5"/>
    <w:rsid w:val="00D90EF5"/>
    <w:rsid w:val="00D91304"/>
    <w:rsid w:val="00D914B0"/>
    <w:rsid w:val="00D91F69"/>
    <w:rsid w:val="00D92A33"/>
    <w:rsid w:val="00D92C39"/>
    <w:rsid w:val="00D947A8"/>
    <w:rsid w:val="00D94C85"/>
    <w:rsid w:val="00D9576C"/>
    <w:rsid w:val="00D969A4"/>
    <w:rsid w:val="00D96F7B"/>
    <w:rsid w:val="00D9718C"/>
    <w:rsid w:val="00D97512"/>
    <w:rsid w:val="00DA0468"/>
    <w:rsid w:val="00DA04B4"/>
    <w:rsid w:val="00DA0A00"/>
    <w:rsid w:val="00DA0A46"/>
    <w:rsid w:val="00DA0C00"/>
    <w:rsid w:val="00DA1102"/>
    <w:rsid w:val="00DA1A8C"/>
    <w:rsid w:val="00DA1B61"/>
    <w:rsid w:val="00DA1CDD"/>
    <w:rsid w:val="00DA277F"/>
    <w:rsid w:val="00DA3084"/>
    <w:rsid w:val="00DA32D2"/>
    <w:rsid w:val="00DA394D"/>
    <w:rsid w:val="00DA3FAB"/>
    <w:rsid w:val="00DA4FC7"/>
    <w:rsid w:val="00DA52D3"/>
    <w:rsid w:val="00DA5415"/>
    <w:rsid w:val="00DA57F9"/>
    <w:rsid w:val="00DA5A2D"/>
    <w:rsid w:val="00DA6FDB"/>
    <w:rsid w:val="00DA702B"/>
    <w:rsid w:val="00DA717A"/>
    <w:rsid w:val="00DA7196"/>
    <w:rsid w:val="00DA7EE9"/>
    <w:rsid w:val="00DB07DF"/>
    <w:rsid w:val="00DB0850"/>
    <w:rsid w:val="00DB08A2"/>
    <w:rsid w:val="00DB0BF2"/>
    <w:rsid w:val="00DB0E11"/>
    <w:rsid w:val="00DB11ED"/>
    <w:rsid w:val="00DB3B5B"/>
    <w:rsid w:val="00DB3CF3"/>
    <w:rsid w:val="00DB47F2"/>
    <w:rsid w:val="00DB4FC3"/>
    <w:rsid w:val="00DB57CD"/>
    <w:rsid w:val="00DB5A28"/>
    <w:rsid w:val="00DB79A2"/>
    <w:rsid w:val="00DB7DB1"/>
    <w:rsid w:val="00DC071D"/>
    <w:rsid w:val="00DC0A3C"/>
    <w:rsid w:val="00DC2D53"/>
    <w:rsid w:val="00DC2F52"/>
    <w:rsid w:val="00DC30CE"/>
    <w:rsid w:val="00DC3D85"/>
    <w:rsid w:val="00DC3ED6"/>
    <w:rsid w:val="00DC415D"/>
    <w:rsid w:val="00DC4FC9"/>
    <w:rsid w:val="00DC5003"/>
    <w:rsid w:val="00DC58B9"/>
    <w:rsid w:val="00DC664A"/>
    <w:rsid w:val="00DC665D"/>
    <w:rsid w:val="00DC68B7"/>
    <w:rsid w:val="00DC6B09"/>
    <w:rsid w:val="00DC6C64"/>
    <w:rsid w:val="00DC738F"/>
    <w:rsid w:val="00DC7780"/>
    <w:rsid w:val="00DC7B45"/>
    <w:rsid w:val="00DD03A7"/>
    <w:rsid w:val="00DD068B"/>
    <w:rsid w:val="00DD0752"/>
    <w:rsid w:val="00DD0D3B"/>
    <w:rsid w:val="00DD1C20"/>
    <w:rsid w:val="00DD2097"/>
    <w:rsid w:val="00DD2175"/>
    <w:rsid w:val="00DD2617"/>
    <w:rsid w:val="00DD2D85"/>
    <w:rsid w:val="00DD3162"/>
    <w:rsid w:val="00DD3AF9"/>
    <w:rsid w:val="00DD5145"/>
    <w:rsid w:val="00DD53A3"/>
    <w:rsid w:val="00DD5570"/>
    <w:rsid w:val="00DD5953"/>
    <w:rsid w:val="00DD59D9"/>
    <w:rsid w:val="00DD6ED7"/>
    <w:rsid w:val="00DD7527"/>
    <w:rsid w:val="00DD76B8"/>
    <w:rsid w:val="00DD7E5A"/>
    <w:rsid w:val="00DE06FD"/>
    <w:rsid w:val="00DE0E9D"/>
    <w:rsid w:val="00DE1219"/>
    <w:rsid w:val="00DE15DB"/>
    <w:rsid w:val="00DE1A3F"/>
    <w:rsid w:val="00DE2E25"/>
    <w:rsid w:val="00DE333A"/>
    <w:rsid w:val="00DE365B"/>
    <w:rsid w:val="00DE3A40"/>
    <w:rsid w:val="00DE49AD"/>
    <w:rsid w:val="00DE53A1"/>
    <w:rsid w:val="00DE5DED"/>
    <w:rsid w:val="00DE6234"/>
    <w:rsid w:val="00DE6AB4"/>
    <w:rsid w:val="00DE70DF"/>
    <w:rsid w:val="00DE739F"/>
    <w:rsid w:val="00DF04B3"/>
    <w:rsid w:val="00DF07BF"/>
    <w:rsid w:val="00DF13D5"/>
    <w:rsid w:val="00DF17E9"/>
    <w:rsid w:val="00DF1811"/>
    <w:rsid w:val="00DF1894"/>
    <w:rsid w:val="00DF18AA"/>
    <w:rsid w:val="00DF1A46"/>
    <w:rsid w:val="00DF1AC6"/>
    <w:rsid w:val="00DF1B3D"/>
    <w:rsid w:val="00DF2521"/>
    <w:rsid w:val="00DF3339"/>
    <w:rsid w:val="00DF3426"/>
    <w:rsid w:val="00DF37A6"/>
    <w:rsid w:val="00DF3EF6"/>
    <w:rsid w:val="00DF473D"/>
    <w:rsid w:val="00DF4894"/>
    <w:rsid w:val="00DF49DC"/>
    <w:rsid w:val="00DF55E9"/>
    <w:rsid w:val="00DF5809"/>
    <w:rsid w:val="00DF5853"/>
    <w:rsid w:val="00DF59DE"/>
    <w:rsid w:val="00DF5FCF"/>
    <w:rsid w:val="00DF68A0"/>
    <w:rsid w:val="00DF720F"/>
    <w:rsid w:val="00DF76F6"/>
    <w:rsid w:val="00DF7E96"/>
    <w:rsid w:val="00E00B21"/>
    <w:rsid w:val="00E00EB6"/>
    <w:rsid w:val="00E019D7"/>
    <w:rsid w:val="00E020D1"/>
    <w:rsid w:val="00E02490"/>
    <w:rsid w:val="00E0282D"/>
    <w:rsid w:val="00E02D3D"/>
    <w:rsid w:val="00E04E94"/>
    <w:rsid w:val="00E05194"/>
    <w:rsid w:val="00E059CA"/>
    <w:rsid w:val="00E0623A"/>
    <w:rsid w:val="00E06B44"/>
    <w:rsid w:val="00E06FE1"/>
    <w:rsid w:val="00E1051A"/>
    <w:rsid w:val="00E11AA1"/>
    <w:rsid w:val="00E1292E"/>
    <w:rsid w:val="00E1324B"/>
    <w:rsid w:val="00E139FE"/>
    <w:rsid w:val="00E147A5"/>
    <w:rsid w:val="00E15F8D"/>
    <w:rsid w:val="00E163C6"/>
    <w:rsid w:val="00E16ABF"/>
    <w:rsid w:val="00E16FB5"/>
    <w:rsid w:val="00E17A60"/>
    <w:rsid w:val="00E17C6A"/>
    <w:rsid w:val="00E20636"/>
    <w:rsid w:val="00E2098D"/>
    <w:rsid w:val="00E21328"/>
    <w:rsid w:val="00E22A2A"/>
    <w:rsid w:val="00E23FEA"/>
    <w:rsid w:val="00E243DD"/>
    <w:rsid w:val="00E24CA3"/>
    <w:rsid w:val="00E24CC1"/>
    <w:rsid w:val="00E24CDA"/>
    <w:rsid w:val="00E26D22"/>
    <w:rsid w:val="00E27015"/>
    <w:rsid w:val="00E30035"/>
    <w:rsid w:val="00E303F8"/>
    <w:rsid w:val="00E30E91"/>
    <w:rsid w:val="00E31243"/>
    <w:rsid w:val="00E31EFD"/>
    <w:rsid w:val="00E32701"/>
    <w:rsid w:val="00E340C6"/>
    <w:rsid w:val="00E340FD"/>
    <w:rsid w:val="00E3423D"/>
    <w:rsid w:val="00E34841"/>
    <w:rsid w:val="00E35AD6"/>
    <w:rsid w:val="00E36775"/>
    <w:rsid w:val="00E373CF"/>
    <w:rsid w:val="00E37E6A"/>
    <w:rsid w:val="00E40C26"/>
    <w:rsid w:val="00E41510"/>
    <w:rsid w:val="00E41A69"/>
    <w:rsid w:val="00E42177"/>
    <w:rsid w:val="00E42E7C"/>
    <w:rsid w:val="00E42FAD"/>
    <w:rsid w:val="00E42FE9"/>
    <w:rsid w:val="00E43306"/>
    <w:rsid w:val="00E437C9"/>
    <w:rsid w:val="00E439B6"/>
    <w:rsid w:val="00E43DA4"/>
    <w:rsid w:val="00E44B81"/>
    <w:rsid w:val="00E45249"/>
    <w:rsid w:val="00E458FD"/>
    <w:rsid w:val="00E4678C"/>
    <w:rsid w:val="00E474A5"/>
    <w:rsid w:val="00E47C55"/>
    <w:rsid w:val="00E50181"/>
    <w:rsid w:val="00E5051F"/>
    <w:rsid w:val="00E50678"/>
    <w:rsid w:val="00E50C52"/>
    <w:rsid w:val="00E52B97"/>
    <w:rsid w:val="00E52D55"/>
    <w:rsid w:val="00E5374C"/>
    <w:rsid w:val="00E53A6C"/>
    <w:rsid w:val="00E54A3B"/>
    <w:rsid w:val="00E54C0A"/>
    <w:rsid w:val="00E55AE7"/>
    <w:rsid w:val="00E56060"/>
    <w:rsid w:val="00E56101"/>
    <w:rsid w:val="00E56C8B"/>
    <w:rsid w:val="00E57A7E"/>
    <w:rsid w:val="00E603C8"/>
    <w:rsid w:val="00E6068D"/>
    <w:rsid w:val="00E60D1D"/>
    <w:rsid w:val="00E6144B"/>
    <w:rsid w:val="00E61879"/>
    <w:rsid w:val="00E61A73"/>
    <w:rsid w:val="00E62420"/>
    <w:rsid w:val="00E625D4"/>
    <w:rsid w:val="00E628CB"/>
    <w:rsid w:val="00E62C0B"/>
    <w:rsid w:val="00E62F8C"/>
    <w:rsid w:val="00E63521"/>
    <w:rsid w:val="00E635A2"/>
    <w:rsid w:val="00E63A8B"/>
    <w:rsid w:val="00E63CC1"/>
    <w:rsid w:val="00E6438F"/>
    <w:rsid w:val="00E6444E"/>
    <w:rsid w:val="00E644DB"/>
    <w:rsid w:val="00E645C5"/>
    <w:rsid w:val="00E64E87"/>
    <w:rsid w:val="00E64FAA"/>
    <w:rsid w:val="00E654D1"/>
    <w:rsid w:val="00E65707"/>
    <w:rsid w:val="00E6570A"/>
    <w:rsid w:val="00E65837"/>
    <w:rsid w:val="00E66BC7"/>
    <w:rsid w:val="00E6754C"/>
    <w:rsid w:val="00E67926"/>
    <w:rsid w:val="00E701DA"/>
    <w:rsid w:val="00E70F22"/>
    <w:rsid w:val="00E71023"/>
    <w:rsid w:val="00E7133C"/>
    <w:rsid w:val="00E71AC9"/>
    <w:rsid w:val="00E71F10"/>
    <w:rsid w:val="00E727BA"/>
    <w:rsid w:val="00E7370D"/>
    <w:rsid w:val="00E739E6"/>
    <w:rsid w:val="00E751C4"/>
    <w:rsid w:val="00E75628"/>
    <w:rsid w:val="00E7681D"/>
    <w:rsid w:val="00E76DA1"/>
    <w:rsid w:val="00E77044"/>
    <w:rsid w:val="00E776B7"/>
    <w:rsid w:val="00E777B3"/>
    <w:rsid w:val="00E804D5"/>
    <w:rsid w:val="00E80B75"/>
    <w:rsid w:val="00E81255"/>
    <w:rsid w:val="00E81B68"/>
    <w:rsid w:val="00E82FC3"/>
    <w:rsid w:val="00E83316"/>
    <w:rsid w:val="00E84A8A"/>
    <w:rsid w:val="00E84E30"/>
    <w:rsid w:val="00E863C1"/>
    <w:rsid w:val="00E86803"/>
    <w:rsid w:val="00E869A7"/>
    <w:rsid w:val="00E86B2F"/>
    <w:rsid w:val="00E90A2A"/>
    <w:rsid w:val="00E9165C"/>
    <w:rsid w:val="00E91ABF"/>
    <w:rsid w:val="00E91BF5"/>
    <w:rsid w:val="00E922AA"/>
    <w:rsid w:val="00E92662"/>
    <w:rsid w:val="00E929EA"/>
    <w:rsid w:val="00E92D06"/>
    <w:rsid w:val="00E939FD"/>
    <w:rsid w:val="00E941B3"/>
    <w:rsid w:val="00E94E15"/>
    <w:rsid w:val="00E965FC"/>
    <w:rsid w:val="00E9666F"/>
    <w:rsid w:val="00E96AC6"/>
    <w:rsid w:val="00E96F08"/>
    <w:rsid w:val="00E97A72"/>
    <w:rsid w:val="00E97FB6"/>
    <w:rsid w:val="00EA0ED9"/>
    <w:rsid w:val="00EA23AF"/>
    <w:rsid w:val="00EA257F"/>
    <w:rsid w:val="00EA2CBD"/>
    <w:rsid w:val="00EA3D20"/>
    <w:rsid w:val="00EA4D88"/>
    <w:rsid w:val="00EA68CA"/>
    <w:rsid w:val="00EA6D34"/>
    <w:rsid w:val="00EA73DA"/>
    <w:rsid w:val="00EA7A0C"/>
    <w:rsid w:val="00EB02CF"/>
    <w:rsid w:val="00EB0C4F"/>
    <w:rsid w:val="00EB1F44"/>
    <w:rsid w:val="00EB1F92"/>
    <w:rsid w:val="00EB21F8"/>
    <w:rsid w:val="00EB3431"/>
    <w:rsid w:val="00EB3748"/>
    <w:rsid w:val="00EB38EF"/>
    <w:rsid w:val="00EB3C1C"/>
    <w:rsid w:val="00EB3C89"/>
    <w:rsid w:val="00EB3E65"/>
    <w:rsid w:val="00EB3F5C"/>
    <w:rsid w:val="00EB4A7B"/>
    <w:rsid w:val="00EB558C"/>
    <w:rsid w:val="00EB5AE4"/>
    <w:rsid w:val="00EB62F3"/>
    <w:rsid w:val="00EB77F5"/>
    <w:rsid w:val="00EB7E3B"/>
    <w:rsid w:val="00EB7E86"/>
    <w:rsid w:val="00EB7F0D"/>
    <w:rsid w:val="00EB7F8E"/>
    <w:rsid w:val="00EC0027"/>
    <w:rsid w:val="00EC0E99"/>
    <w:rsid w:val="00EC0ED6"/>
    <w:rsid w:val="00EC0FF8"/>
    <w:rsid w:val="00EC197F"/>
    <w:rsid w:val="00EC23B6"/>
    <w:rsid w:val="00EC326D"/>
    <w:rsid w:val="00EC3D8C"/>
    <w:rsid w:val="00EC47FF"/>
    <w:rsid w:val="00EC4C40"/>
    <w:rsid w:val="00EC5A83"/>
    <w:rsid w:val="00EC655C"/>
    <w:rsid w:val="00EC6B5D"/>
    <w:rsid w:val="00EC755D"/>
    <w:rsid w:val="00EC76EB"/>
    <w:rsid w:val="00EC7992"/>
    <w:rsid w:val="00ED05F4"/>
    <w:rsid w:val="00ED0750"/>
    <w:rsid w:val="00ED090D"/>
    <w:rsid w:val="00ED0D91"/>
    <w:rsid w:val="00ED1515"/>
    <w:rsid w:val="00ED2097"/>
    <w:rsid w:val="00ED20AE"/>
    <w:rsid w:val="00ED2147"/>
    <w:rsid w:val="00ED22F7"/>
    <w:rsid w:val="00ED2C23"/>
    <w:rsid w:val="00ED301E"/>
    <w:rsid w:val="00ED33ED"/>
    <w:rsid w:val="00ED342C"/>
    <w:rsid w:val="00ED3AF8"/>
    <w:rsid w:val="00ED3D8B"/>
    <w:rsid w:val="00ED4109"/>
    <w:rsid w:val="00ED4168"/>
    <w:rsid w:val="00ED4244"/>
    <w:rsid w:val="00ED5B04"/>
    <w:rsid w:val="00ED673C"/>
    <w:rsid w:val="00ED67B3"/>
    <w:rsid w:val="00ED6E65"/>
    <w:rsid w:val="00ED76C8"/>
    <w:rsid w:val="00ED7962"/>
    <w:rsid w:val="00ED7975"/>
    <w:rsid w:val="00EE0173"/>
    <w:rsid w:val="00EE077E"/>
    <w:rsid w:val="00EE1894"/>
    <w:rsid w:val="00EE1AE9"/>
    <w:rsid w:val="00EE251D"/>
    <w:rsid w:val="00EE39CA"/>
    <w:rsid w:val="00EE3A35"/>
    <w:rsid w:val="00EE3DF3"/>
    <w:rsid w:val="00EE416D"/>
    <w:rsid w:val="00EE4A9B"/>
    <w:rsid w:val="00EE5974"/>
    <w:rsid w:val="00EE61E4"/>
    <w:rsid w:val="00EE6219"/>
    <w:rsid w:val="00EE779A"/>
    <w:rsid w:val="00EE7C30"/>
    <w:rsid w:val="00EE7E15"/>
    <w:rsid w:val="00EF14AA"/>
    <w:rsid w:val="00EF18AC"/>
    <w:rsid w:val="00EF2CD1"/>
    <w:rsid w:val="00EF2EB7"/>
    <w:rsid w:val="00EF3883"/>
    <w:rsid w:val="00EF3ADC"/>
    <w:rsid w:val="00EF4D33"/>
    <w:rsid w:val="00EF4D7B"/>
    <w:rsid w:val="00EF4EC9"/>
    <w:rsid w:val="00EF4F53"/>
    <w:rsid w:val="00EF5A39"/>
    <w:rsid w:val="00EF5FEB"/>
    <w:rsid w:val="00EF5FFD"/>
    <w:rsid w:val="00EF6469"/>
    <w:rsid w:val="00EF67FB"/>
    <w:rsid w:val="00EF7126"/>
    <w:rsid w:val="00EF79DF"/>
    <w:rsid w:val="00EF7A3B"/>
    <w:rsid w:val="00EF7DDC"/>
    <w:rsid w:val="00F00D05"/>
    <w:rsid w:val="00F00E70"/>
    <w:rsid w:val="00F00F6E"/>
    <w:rsid w:val="00F01A93"/>
    <w:rsid w:val="00F0256E"/>
    <w:rsid w:val="00F02CE7"/>
    <w:rsid w:val="00F02DC3"/>
    <w:rsid w:val="00F03D28"/>
    <w:rsid w:val="00F044EB"/>
    <w:rsid w:val="00F04CEB"/>
    <w:rsid w:val="00F0532F"/>
    <w:rsid w:val="00F05AE7"/>
    <w:rsid w:val="00F06803"/>
    <w:rsid w:val="00F105D1"/>
    <w:rsid w:val="00F107A9"/>
    <w:rsid w:val="00F1083C"/>
    <w:rsid w:val="00F10B67"/>
    <w:rsid w:val="00F112D5"/>
    <w:rsid w:val="00F12818"/>
    <w:rsid w:val="00F12B3C"/>
    <w:rsid w:val="00F12F83"/>
    <w:rsid w:val="00F135DB"/>
    <w:rsid w:val="00F1425B"/>
    <w:rsid w:val="00F1464C"/>
    <w:rsid w:val="00F14672"/>
    <w:rsid w:val="00F149D8"/>
    <w:rsid w:val="00F14BEA"/>
    <w:rsid w:val="00F16F5E"/>
    <w:rsid w:val="00F170C9"/>
    <w:rsid w:val="00F17151"/>
    <w:rsid w:val="00F2076D"/>
    <w:rsid w:val="00F20AEE"/>
    <w:rsid w:val="00F222F0"/>
    <w:rsid w:val="00F22354"/>
    <w:rsid w:val="00F2315E"/>
    <w:rsid w:val="00F2324A"/>
    <w:rsid w:val="00F23719"/>
    <w:rsid w:val="00F23922"/>
    <w:rsid w:val="00F241CA"/>
    <w:rsid w:val="00F25491"/>
    <w:rsid w:val="00F25920"/>
    <w:rsid w:val="00F26270"/>
    <w:rsid w:val="00F26DA3"/>
    <w:rsid w:val="00F27163"/>
    <w:rsid w:val="00F275C1"/>
    <w:rsid w:val="00F27AC8"/>
    <w:rsid w:val="00F27B25"/>
    <w:rsid w:val="00F3009B"/>
    <w:rsid w:val="00F3071F"/>
    <w:rsid w:val="00F31C32"/>
    <w:rsid w:val="00F32123"/>
    <w:rsid w:val="00F332CA"/>
    <w:rsid w:val="00F33411"/>
    <w:rsid w:val="00F342DC"/>
    <w:rsid w:val="00F34369"/>
    <w:rsid w:val="00F3459D"/>
    <w:rsid w:val="00F355FC"/>
    <w:rsid w:val="00F35BE2"/>
    <w:rsid w:val="00F3701A"/>
    <w:rsid w:val="00F3736A"/>
    <w:rsid w:val="00F375BE"/>
    <w:rsid w:val="00F37CFB"/>
    <w:rsid w:val="00F40114"/>
    <w:rsid w:val="00F41404"/>
    <w:rsid w:val="00F4197A"/>
    <w:rsid w:val="00F41C4F"/>
    <w:rsid w:val="00F42F2A"/>
    <w:rsid w:val="00F43832"/>
    <w:rsid w:val="00F449C7"/>
    <w:rsid w:val="00F44FDC"/>
    <w:rsid w:val="00F45167"/>
    <w:rsid w:val="00F45CB4"/>
    <w:rsid w:val="00F45D9E"/>
    <w:rsid w:val="00F45F89"/>
    <w:rsid w:val="00F4663A"/>
    <w:rsid w:val="00F46A3D"/>
    <w:rsid w:val="00F46CFD"/>
    <w:rsid w:val="00F47F21"/>
    <w:rsid w:val="00F50697"/>
    <w:rsid w:val="00F50A4F"/>
    <w:rsid w:val="00F50C22"/>
    <w:rsid w:val="00F5115A"/>
    <w:rsid w:val="00F511B7"/>
    <w:rsid w:val="00F515AF"/>
    <w:rsid w:val="00F515D8"/>
    <w:rsid w:val="00F519C2"/>
    <w:rsid w:val="00F51C1B"/>
    <w:rsid w:val="00F52020"/>
    <w:rsid w:val="00F520FF"/>
    <w:rsid w:val="00F53B2E"/>
    <w:rsid w:val="00F53D27"/>
    <w:rsid w:val="00F54044"/>
    <w:rsid w:val="00F548E0"/>
    <w:rsid w:val="00F54DCF"/>
    <w:rsid w:val="00F54E8E"/>
    <w:rsid w:val="00F5767A"/>
    <w:rsid w:val="00F57D6E"/>
    <w:rsid w:val="00F602A2"/>
    <w:rsid w:val="00F60604"/>
    <w:rsid w:val="00F60719"/>
    <w:rsid w:val="00F61044"/>
    <w:rsid w:val="00F61217"/>
    <w:rsid w:val="00F617F5"/>
    <w:rsid w:val="00F6245D"/>
    <w:rsid w:val="00F62B1F"/>
    <w:rsid w:val="00F62CFF"/>
    <w:rsid w:val="00F6303B"/>
    <w:rsid w:val="00F6391B"/>
    <w:rsid w:val="00F64234"/>
    <w:rsid w:val="00F64B7C"/>
    <w:rsid w:val="00F65C39"/>
    <w:rsid w:val="00F65C45"/>
    <w:rsid w:val="00F666E6"/>
    <w:rsid w:val="00F668E4"/>
    <w:rsid w:val="00F67697"/>
    <w:rsid w:val="00F7023E"/>
    <w:rsid w:val="00F71145"/>
    <w:rsid w:val="00F71473"/>
    <w:rsid w:val="00F71DB2"/>
    <w:rsid w:val="00F71FCB"/>
    <w:rsid w:val="00F723F0"/>
    <w:rsid w:val="00F72A04"/>
    <w:rsid w:val="00F72FCC"/>
    <w:rsid w:val="00F734EA"/>
    <w:rsid w:val="00F73766"/>
    <w:rsid w:val="00F73C1B"/>
    <w:rsid w:val="00F73E28"/>
    <w:rsid w:val="00F73E86"/>
    <w:rsid w:val="00F74A3C"/>
    <w:rsid w:val="00F74D0D"/>
    <w:rsid w:val="00F75096"/>
    <w:rsid w:val="00F75098"/>
    <w:rsid w:val="00F7546C"/>
    <w:rsid w:val="00F75977"/>
    <w:rsid w:val="00F7701C"/>
    <w:rsid w:val="00F778DE"/>
    <w:rsid w:val="00F804D8"/>
    <w:rsid w:val="00F80613"/>
    <w:rsid w:val="00F81B4D"/>
    <w:rsid w:val="00F820AC"/>
    <w:rsid w:val="00F8237D"/>
    <w:rsid w:val="00F82612"/>
    <w:rsid w:val="00F82A92"/>
    <w:rsid w:val="00F82F4E"/>
    <w:rsid w:val="00F8301C"/>
    <w:rsid w:val="00F841C9"/>
    <w:rsid w:val="00F8485D"/>
    <w:rsid w:val="00F84E56"/>
    <w:rsid w:val="00F85046"/>
    <w:rsid w:val="00F85092"/>
    <w:rsid w:val="00F85B48"/>
    <w:rsid w:val="00F86E62"/>
    <w:rsid w:val="00F87BD4"/>
    <w:rsid w:val="00F90D9E"/>
    <w:rsid w:val="00F914BA"/>
    <w:rsid w:val="00F914D5"/>
    <w:rsid w:val="00F91898"/>
    <w:rsid w:val="00F925FE"/>
    <w:rsid w:val="00F92A1B"/>
    <w:rsid w:val="00F92EDE"/>
    <w:rsid w:val="00F9347A"/>
    <w:rsid w:val="00F9388E"/>
    <w:rsid w:val="00F9436E"/>
    <w:rsid w:val="00F946F6"/>
    <w:rsid w:val="00F947B3"/>
    <w:rsid w:val="00F94A46"/>
    <w:rsid w:val="00F94E4C"/>
    <w:rsid w:val="00F959B0"/>
    <w:rsid w:val="00F96F63"/>
    <w:rsid w:val="00F976FF"/>
    <w:rsid w:val="00F977BA"/>
    <w:rsid w:val="00F97995"/>
    <w:rsid w:val="00FA09F0"/>
    <w:rsid w:val="00FA1606"/>
    <w:rsid w:val="00FA16A1"/>
    <w:rsid w:val="00FA19E2"/>
    <w:rsid w:val="00FA26CF"/>
    <w:rsid w:val="00FA306F"/>
    <w:rsid w:val="00FA4C44"/>
    <w:rsid w:val="00FA4C5C"/>
    <w:rsid w:val="00FA4DDF"/>
    <w:rsid w:val="00FA4E81"/>
    <w:rsid w:val="00FA4F16"/>
    <w:rsid w:val="00FA56B9"/>
    <w:rsid w:val="00FA5A46"/>
    <w:rsid w:val="00FA7530"/>
    <w:rsid w:val="00FB06E9"/>
    <w:rsid w:val="00FB0A88"/>
    <w:rsid w:val="00FB0B8C"/>
    <w:rsid w:val="00FB133B"/>
    <w:rsid w:val="00FB1726"/>
    <w:rsid w:val="00FB2A5B"/>
    <w:rsid w:val="00FB34B9"/>
    <w:rsid w:val="00FB36B8"/>
    <w:rsid w:val="00FB3897"/>
    <w:rsid w:val="00FB4943"/>
    <w:rsid w:val="00FB4EBC"/>
    <w:rsid w:val="00FB4FD9"/>
    <w:rsid w:val="00FB5D38"/>
    <w:rsid w:val="00FB5E13"/>
    <w:rsid w:val="00FB6609"/>
    <w:rsid w:val="00FB6F95"/>
    <w:rsid w:val="00FB7191"/>
    <w:rsid w:val="00FB75C3"/>
    <w:rsid w:val="00FB7E62"/>
    <w:rsid w:val="00FC078B"/>
    <w:rsid w:val="00FC08B0"/>
    <w:rsid w:val="00FC125F"/>
    <w:rsid w:val="00FC178F"/>
    <w:rsid w:val="00FC1B74"/>
    <w:rsid w:val="00FC3F06"/>
    <w:rsid w:val="00FC45EB"/>
    <w:rsid w:val="00FC4BDE"/>
    <w:rsid w:val="00FC5857"/>
    <w:rsid w:val="00FC5B0F"/>
    <w:rsid w:val="00FC5FAD"/>
    <w:rsid w:val="00FC673F"/>
    <w:rsid w:val="00FC67A5"/>
    <w:rsid w:val="00FC7D60"/>
    <w:rsid w:val="00FD0EB9"/>
    <w:rsid w:val="00FD137A"/>
    <w:rsid w:val="00FD18F9"/>
    <w:rsid w:val="00FD1B35"/>
    <w:rsid w:val="00FD2417"/>
    <w:rsid w:val="00FD2919"/>
    <w:rsid w:val="00FD294A"/>
    <w:rsid w:val="00FD3111"/>
    <w:rsid w:val="00FD3B93"/>
    <w:rsid w:val="00FD41C4"/>
    <w:rsid w:val="00FD4C30"/>
    <w:rsid w:val="00FD50A6"/>
    <w:rsid w:val="00FD57B0"/>
    <w:rsid w:val="00FD6319"/>
    <w:rsid w:val="00FD68DF"/>
    <w:rsid w:val="00FD6A89"/>
    <w:rsid w:val="00FD6F86"/>
    <w:rsid w:val="00FE07BE"/>
    <w:rsid w:val="00FE0828"/>
    <w:rsid w:val="00FE08A5"/>
    <w:rsid w:val="00FE0A14"/>
    <w:rsid w:val="00FE0DE1"/>
    <w:rsid w:val="00FE1216"/>
    <w:rsid w:val="00FE19B3"/>
    <w:rsid w:val="00FE1D0F"/>
    <w:rsid w:val="00FE1DB6"/>
    <w:rsid w:val="00FE20C5"/>
    <w:rsid w:val="00FE29C3"/>
    <w:rsid w:val="00FE328F"/>
    <w:rsid w:val="00FE3997"/>
    <w:rsid w:val="00FE4979"/>
    <w:rsid w:val="00FE50AE"/>
    <w:rsid w:val="00FE54B8"/>
    <w:rsid w:val="00FE5D9B"/>
    <w:rsid w:val="00FE662C"/>
    <w:rsid w:val="00FE70E4"/>
    <w:rsid w:val="00FE7F16"/>
    <w:rsid w:val="00FF04E9"/>
    <w:rsid w:val="00FF061C"/>
    <w:rsid w:val="00FF0648"/>
    <w:rsid w:val="00FF071F"/>
    <w:rsid w:val="00FF0819"/>
    <w:rsid w:val="00FF157B"/>
    <w:rsid w:val="00FF16F1"/>
    <w:rsid w:val="00FF22C7"/>
    <w:rsid w:val="00FF2BD5"/>
    <w:rsid w:val="00FF2CE0"/>
    <w:rsid w:val="00FF2E18"/>
    <w:rsid w:val="00FF3456"/>
    <w:rsid w:val="00FF3B8D"/>
    <w:rsid w:val="00FF4FBB"/>
    <w:rsid w:val="00FF5396"/>
    <w:rsid w:val="00FF5EB1"/>
    <w:rsid w:val="00FF63F0"/>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caption" w:locked="1" w:uiPriority="0" w:qFormat="1"/>
    <w:lsdException w:name="List Bullet" w:locked="1" w:semiHidden="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lsdException w:name="Strong" w:locked="1" w:semiHidden="0" w:uiPriority="0" w:unhideWhenUsed="0"/>
    <w:lsdException w:name="Emphasis" w:locked="1" w:semiHidden="0" w:uiPriority="0" w:unhideWhenUsed="0"/>
    <w:lsdException w:name="Table Grid" w:locked="1"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7277"/>
    <w:pPr>
      <w:jc w:val="both"/>
    </w:pPr>
    <w:rPr>
      <w:sz w:val="22"/>
      <w:szCs w:val="22"/>
      <w:lang w:eastAsia="en-US"/>
    </w:rPr>
  </w:style>
  <w:style w:type="paragraph" w:styleId="Titre1">
    <w:name w:val="heading 1"/>
    <w:basedOn w:val="Titre10"/>
    <w:next w:val="Normal"/>
    <w:link w:val="Titre1Car"/>
    <w:qFormat/>
    <w:locked/>
    <w:rsid w:val="008E0D81"/>
    <w:pPr>
      <w:pageBreakBefore/>
      <w:numPr>
        <w:numId w:val="3"/>
      </w:numPr>
      <w:tabs>
        <w:tab w:val="clear" w:pos="142"/>
        <w:tab w:val="left" w:pos="426"/>
      </w:tabs>
      <w:ind w:left="431" w:hanging="431"/>
      <w:outlineLvl w:val="0"/>
    </w:pPr>
    <w:rPr>
      <w:sz w:val="22"/>
    </w:rPr>
  </w:style>
  <w:style w:type="paragraph" w:styleId="Titre2">
    <w:name w:val="heading 2"/>
    <w:basedOn w:val="Titre20"/>
    <w:next w:val="Normal"/>
    <w:link w:val="Titre2Car"/>
    <w:autoRedefine/>
    <w:unhideWhenUsed/>
    <w:qFormat/>
    <w:locked/>
    <w:rsid w:val="008E0D81"/>
    <w:pPr>
      <w:numPr>
        <w:ilvl w:val="1"/>
        <w:numId w:val="3"/>
      </w:numPr>
      <w:tabs>
        <w:tab w:val="clear" w:pos="709"/>
        <w:tab w:val="left" w:pos="851"/>
      </w:tabs>
      <w:outlineLvl w:val="1"/>
    </w:pPr>
    <w:rPr>
      <w:sz w:val="22"/>
    </w:rPr>
  </w:style>
  <w:style w:type="paragraph" w:styleId="Titre3">
    <w:name w:val="heading 3"/>
    <w:basedOn w:val="Normal"/>
    <w:next w:val="Normal"/>
    <w:link w:val="Titre3Car"/>
    <w:unhideWhenUsed/>
    <w:qFormat/>
    <w:locked/>
    <w:rsid w:val="008E0D81"/>
    <w:pPr>
      <w:keepNext/>
      <w:numPr>
        <w:ilvl w:val="2"/>
        <w:numId w:val="3"/>
      </w:numPr>
      <w:spacing w:before="120" w:after="120"/>
      <w:ind w:left="708" w:firstLine="0"/>
      <w:outlineLvl w:val="2"/>
    </w:pPr>
    <w:rPr>
      <w:rFonts w:eastAsia="Times New Roman"/>
      <w:bCs/>
      <w:i/>
      <w:color w:val="003A8D"/>
      <w:szCs w:val="26"/>
      <w:lang w:val="x-none"/>
    </w:rPr>
  </w:style>
  <w:style w:type="paragraph" w:styleId="Titre4">
    <w:name w:val="heading 4"/>
    <w:basedOn w:val="Titre3"/>
    <w:next w:val="Normal"/>
    <w:link w:val="Titre4Car"/>
    <w:unhideWhenUsed/>
    <w:qFormat/>
    <w:locked/>
    <w:rsid w:val="00231572"/>
    <w:pPr>
      <w:numPr>
        <w:ilvl w:val="3"/>
      </w:numPr>
      <w:spacing w:before="240" w:after="60"/>
      <w:ind w:left="992" w:firstLine="0"/>
      <w:outlineLvl w:val="3"/>
    </w:pPr>
    <w:rPr>
      <w:bCs w:val="0"/>
      <w:szCs w:val="28"/>
    </w:rPr>
  </w:style>
  <w:style w:type="paragraph" w:styleId="Titre5">
    <w:name w:val="heading 5"/>
    <w:basedOn w:val="Titre4"/>
    <w:next w:val="Normal"/>
    <w:link w:val="Titre5Car"/>
    <w:unhideWhenUsed/>
    <w:qFormat/>
    <w:locked/>
    <w:rsid w:val="00796485"/>
    <w:pPr>
      <w:numPr>
        <w:ilvl w:val="4"/>
      </w:numPr>
      <w:ind w:left="1276" w:firstLine="0"/>
      <w:outlineLvl w:val="4"/>
    </w:pPr>
  </w:style>
  <w:style w:type="paragraph" w:styleId="Titre6">
    <w:name w:val="heading 6"/>
    <w:basedOn w:val="Normal"/>
    <w:next w:val="Normal"/>
    <w:link w:val="Titre6Car"/>
    <w:unhideWhenUsed/>
    <w:locked/>
    <w:rsid w:val="00DF1811"/>
    <w:pPr>
      <w:numPr>
        <w:ilvl w:val="5"/>
        <w:numId w:val="3"/>
      </w:numPr>
      <w:spacing w:before="240" w:after="60"/>
      <w:outlineLvl w:val="5"/>
    </w:pPr>
    <w:rPr>
      <w:rFonts w:eastAsia="Times New Roman"/>
      <w:b/>
      <w:bCs/>
      <w:lang w:val="x-none"/>
    </w:rPr>
  </w:style>
  <w:style w:type="paragraph" w:styleId="Titre7">
    <w:name w:val="heading 7"/>
    <w:basedOn w:val="Normal"/>
    <w:next w:val="Normal"/>
    <w:link w:val="Titre7Car"/>
    <w:semiHidden/>
    <w:unhideWhenUsed/>
    <w:locked/>
    <w:rsid w:val="00DF1811"/>
    <w:pPr>
      <w:numPr>
        <w:ilvl w:val="6"/>
        <w:numId w:val="3"/>
      </w:numPr>
      <w:spacing w:before="240" w:after="60"/>
      <w:outlineLvl w:val="6"/>
    </w:pPr>
    <w:rPr>
      <w:rFonts w:eastAsia="Times New Roman"/>
      <w:sz w:val="24"/>
      <w:szCs w:val="24"/>
      <w:lang w:val="x-none"/>
    </w:rPr>
  </w:style>
  <w:style w:type="paragraph" w:styleId="Titre8">
    <w:name w:val="heading 8"/>
    <w:basedOn w:val="Normal"/>
    <w:next w:val="Normal"/>
    <w:link w:val="Titre8Car"/>
    <w:semiHidden/>
    <w:unhideWhenUsed/>
    <w:qFormat/>
    <w:locked/>
    <w:rsid w:val="00DF1811"/>
    <w:pPr>
      <w:numPr>
        <w:ilvl w:val="7"/>
        <w:numId w:val="3"/>
      </w:numPr>
      <w:spacing w:before="240" w:after="60"/>
      <w:outlineLvl w:val="7"/>
    </w:pPr>
    <w:rPr>
      <w:rFonts w:eastAsia="Times New Roman"/>
      <w:i/>
      <w:iCs/>
      <w:sz w:val="24"/>
      <w:szCs w:val="24"/>
      <w:lang w:val="x-none"/>
    </w:rPr>
  </w:style>
  <w:style w:type="paragraph" w:styleId="Titre9">
    <w:name w:val="heading 9"/>
    <w:basedOn w:val="Normal"/>
    <w:next w:val="Normal"/>
    <w:link w:val="Titre9Car"/>
    <w:semiHidden/>
    <w:unhideWhenUsed/>
    <w:qFormat/>
    <w:locked/>
    <w:rsid w:val="00DF1811"/>
    <w:pPr>
      <w:numPr>
        <w:ilvl w:val="8"/>
        <w:numId w:val="3"/>
      </w:numPr>
      <w:spacing w:before="240" w:after="60"/>
      <w:outlineLvl w:val="8"/>
    </w:pPr>
    <w:rPr>
      <w:rFonts w:ascii="Cambria" w:eastAsia="Times New Roman" w:hAnsi="Cambria"/>
      <w:lang w:val="x-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rsid w:val="002377D8"/>
    <w:pPr>
      <w:tabs>
        <w:tab w:val="center" w:pos="4536"/>
        <w:tab w:val="right" w:pos="9072"/>
      </w:tabs>
    </w:pPr>
    <w:rPr>
      <w:sz w:val="20"/>
      <w:szCs w:val="20"/>
      <w:lang w:val="x-none" w:eastAsia="x-none"/>
    </w:rPr>
  </w:style>
  <w:style w:type="character" w:customStyle="1" w:styleId="En-tteCar">
    <w:name w:val="En-tête Car"/>
    <w:link w:val="En-tte"/>
    <w:locked/>
    <w:rsid w:val="002377D8"/>
    <w:rPr>
      <w:rFonts w:cs="Times New Roman"/>
    </w:rPr>
  </w:style>
  <w:style w:type="paragraph" w:styleId="Pieddepage">
    <w:name w:val="footer"/>
    <w:basedOn w:val="Normal"/>
    <w:link w:val="PieddepageCar"/>
    <w:uiPriority w:val="99"/>
    <w:rsid w:val="002377D8"/>
    <w:pPr>
      <w:tabs>
        <w:tab w:val="center" w:pos="4536"/>
        <w:tab w:val="right" w:pos="9072"/>
      </w:tabs>
    </w:pPr>
    <w:rPr>
      <w:sz w:val="20"/>
      <w:szCs w:val="20"/>
      <w:lang w:val="x-none" w:eastAsia="x-none"/>
    </w:rPr>
  </w:style>
  <w:style w:type="character" w:customStyle="1" w:styleId="PieddepageCar">
    <w:name w:val="Pied de page Car"/>
    <w:link w:val="Pieddepage"/>
    <w:uiPriority w:val="99"/>
    <w:locked/>
    <w:rsid w:val="002377D8"/>
    <w:rPr>
      <w:rFonts w:cs="Times New Roman"/>
    </w:rPr>
  </w:style>
  <w:style w:type="paragraph" w:styleId="Textedebulles">
    <w:name w:val="Balloon Text"/>
    <w:basedOn w:val="Normal"/>
    <w:link w:val="TextedebullesCar"/>
    <w:uiPriority w:val="99"/>
    <w:semiHidden/>
    <w:rsid w:val="00F72A04"/>
    <w:rPr>
      <w:rFonts w:ascii="Tahoma" w:hAnsi="Tahoma"/>
      <w:sz w:val="16"/>
      <w:szCs w:val="16"/>
      <w:lang w:val="x-none" w:eastAsia="x-none"/>
    </w:rPr>
  </w:style>
  <w:style w:type="character" w:customStyle="1" w:styleId="TextedebullesCar">
    <w:name w:val="Texte de bulles Car"/>
    <w:link w:val="Textedebulles"/>
    <w:uiPriority w:val="99"/>
    <w:semiHidden/>
    <w:locked/>
    <w:rsid w:val="00F72A04"/>
    <w:rPr>
      <w:rFonts w:ascii="Tahoma" w:hAnsi="Tahoma" w:cs="Tahoma"/>
      <w:sz w:val="16"/>
      <w:szCs w:val="16"/>
    </w:rPr>
  </w:style>
  <w:style w:type="table" w:styleId="Grilledutableau">
    <w:name w:val="Table Grid"/>
    <w:basedOn w:val="TableauNormal"/>
    <w:uiPriority w:val="59"/>
    <w:rsid w:val="00F72A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17277"/>
    <w:pPr>
      <w:ind w:left="720"/>
      <w:contextualSpacing/>
    </w:pPr>
  </w:style>
  <w:style w:type="paragraph" w:customStyle="1" w:styleId="Titre10">
    <w:name w:val="Titre1"/>
    <w:basedOn w:val="Normal"/>
    <w:link w:val="Titre1Car0"/>
    <w:uiPriority w:val="99"/>
    <w:rsid w:val="00ED4168"/>
    <w:pPr>
      <w:tabs>
        <w:tab w:val="left" w:pos="142"/>
      </w:tabs>
      <w:spacing w:before="120" w:after="120"/>
      <w:ind w:left="-284"/>
    </w:pPr>
    <w:rPr>
      <w:b/>
      <w:color w:val="003A8D"/>
      <w:sz w:val="20"/>
      <w:szCs w:val="20"/>
      <w:lang w:val="x-none" w:eastAsia="x-none"/>
    </w:rPr>
  </w:style>
  <w:style w:type="paragraph" w:customStyle="1" w:styleId="Titre20">
    <w:name w:val="Titre2"/>
    <w:basedOn w:val="Normal"/>
    <w:link w:val="Titre2Car0"/>
    <w:uiPriority w:val="99"/>
    <w:rsid w:val="002F2E6D"/>
    <w:pPr>
      <w:tabs>
        <w:tab w:val="left" w:pos="709"/>
      </w:tabs>
      <w:spacing w:before="240" w:after="120"/>
      <w:ind w:left="142"/>
    </w:pPr>
    <w:rPr>
      <w:color w:val="003A8D"/>
      <w:sz w:val="20"/>
      <w:szCs w:val="20"/>
      <w:lang w:val="x-none" w:eastAsia="x-none"/>
    </w:rPr>
  </w:style>
  <w:style w:type="character" w:customStyle="1" w:styleId="Titre1Car0">
    <w:name w:val="Titre1 Car"/>
    <w:link w:val="Titre10"/>
    <w:uiPriority w:val="99"/>
    <w:locked/>
    <w:rsid w:val="00ED4168"/>
    <w:rPr>
      <w:rFonts w:cs="Times New Roman"/>
      <w:b/>
      <w:color w:val="003A8D"/>
    </w:rPr>
  </w:style>
  <w:style w:type="paragraph" w:customStyle="1" w:styleId="contenu">
    <w:name w:val="contenu"/>
    <w:basedOn w:val="Normal"/>
    <w:link w:val="contenuCar"/>
    <w:uiPriority w:val="99"/>
    <w:rsid w:val="004C7DDA"/>
    <w:pPr>
      <w:spacing w:before="60" w:after="60"/>
      <w:ind w:left="142"/>
    </w:pPr>
    <w:rPr>
      <w:sz w:val="20"/>
      <w:szCs w:val="20"/>
      <w:lang w:val="x-none" w:eastAsia="x-none"/>
    </w:rPr>
  </w:style>
  <w:style w:type="character" w:customStyle="1" w:styleId="Titre2Car0">
    <w:name w:val="Titre2 Car"/>
    <w:link w:val="Titre20"/>
    <w:uiPriority w:val="99"/>
    <w:locked/>
    <w:rsid w:val="002F2E6D"/>
    <w:rPr>
      <w:rFonts w:cs="Times New Roman"/>
      <w:color w:val="003A8D"/>
    </w:rPr>
  </w:style>
  <w:style w:type="paragraph" w:customStyle="1" w:styleId="Liste1">
    <w:name w:val="Liste1"/>
    <w:basedOn w:val="Normal"/>
    <w:link w:val="Liste1Car"/>
    <w:uiPriority w:val="99"/>
    <w:rsid w:val="002F2E6D"/>
    <w:pPr>
      <w:tabs>
        <w:tab w:val="left" w:pos="426"/>
      </w:tabs>
      <w:spacing w:before="60" w:after="60"/>
      <w:ind w:left="426" w:hanging="284"/>
    </w:pPr>
    <w:rPr>
      <w:sz w:val="20"/>
      <w:szCs w:val="20"/>
      <w:lang w:val="x-none" w:eastAsia="x-none"/>
    </w:rPr>
  </w:style>
  <w:style w:type="character" w:customStyle="1" w:styleId="contenuCar">
    <w:name w:val="contenu Car"/>
    <w:link w:val="contenu"/>
    <w:uiPriority w:val="99"/>
    <w:locked/>
    <w:rsid w:val="004C7DDA"/>
    <w:rPr>
      <w:rFonts w:cs="Times New Roman"/>
    </w:rPr>
  </w:style>
  <w:style w:type="paragraph" w:customStyle="1" w:styleId="Liste2">
    <w:name w:val="Liste2"/>
    <w:basedOn w:val="Liste1"/>
    <w:link w:val="Liste2Car"/>
    <w:uiPriority w:val="99"/>
    <w:rsid w:val="004C7DDA"/>
    <w:pPr>
      <w:numPr>
        <w:numId w:val="1"/>
      </w:numPr>
      <w:tabs>
        <w:tab w:val="clear" w:pos="426"/>
        <w:tab w:val="left" w:pos="1134"/>
      </w:tabs>
      <w:ind w:left="1134" w:hanging="283"/>
    </w:pPr>
    <w:rPr>
      <w:lang w:eastAsia="en-US"/>
    </w:rPr>
  </w:style>
  <w:style w:type="character" w:customStyle="1" w:styleId="Liste1Car">
    <w:name w:val="Liste1 Car"/>
    <w:link w:val="Liste1"/>
    <w:uiPriority w:val="99"/>
    <w:locked/>
    <w:rsid w:val="002F2E6D"/>
    <w:rPr>
      <w:rFonts w:cs="Times New Roman"/>
    </w:rPr>
  </w:style>
  <w:style w:type="paragraph" w:customStyle="1" w:styleId="Titre0">
    <w:name w:val="Titre0"/>
    <w:basedOn w:val="Normal"/>
    <w:link w:val="Titre0Car"/>
    <w:uiPriority w:val="99"/>
    <w:rsid w:val="00E9666F"/>
    <w:pPr>
      <w:shd w:val="clear" w:color="auto" w:fill="9C9F9F"/>
      <w:ind w:left="-284" w:right="-285"/>
      <w:jc w:val="center"/>
    </w:pPr>
    <w:rPr>
      <w:b/>
      <w:color w:val="FFFFFF"/>
      <w:spacing w:val="40"/>
      <w:sz w:val="28"/>
      <w:szCs w:val="20"/>
      <w:lang w:val="x-none" w:eastAsia="x-none"/>
    </w:rPr>
  </w:style>
  <w:style w:type="character" w:customStyle="1" w:styleId="Liste2Car">
    <w:name w:val="Liste2 Car"/>
    <w:link w:val="Liste2"/>
    <w:uiPriority w:val="99"/>
    <w:locked/>
    <w:rsid w:val="004C7DDA"/>
    <w:rPr>
      <w:lang w:val="x-none" w:eastAsia="en-US"/>
    </w:rPr>
  </w:style>
  <w:style w:type="paragraph" w:customStyle="1" w:styleId="textelettre">
    <w:name w:val="texte lettre"/>
    <w:basedOn w:val="Normal"/>
    <w:link w:val="textelettreCar"/>
    <w:uiPriority w:val="99"/>
    <w:rsid w:val="004C7DDA"/>
    <w:pPr>
      <w:ind w:left="709" w:right="-55"/>
    </w:pPr>
    <w:rPr>
      <w:rFonts w:ascii="Arial" w:hAnsi="Arial"/>
      <w:sz w:val="20"/>
      <w:szCs w:val="20"/>
      <w:lang w:val="x-none" w:eastAsia="fr-FR"/>
    </w:rPr>
  </w:style>
  <w:style w:type="character" w:customStyle="1" w:styleId="Titre0Car">
    <w:name w:val="Titre0 Car"/>
    <w:link w:val="Titre0"/>
    <w:uiPriority w:val="99"/>
    <w:locked/>
    <w:rsid w:val="00E9666F"/>
    <w:rPr>
      <w:rFonts w:cs="Times New Roman"/>
      <w:b/>
      <w:color w:val="FFFFFF"/>
      <w:spacing w:val="40"/>
      <w:sz w:val="28"/>
      <w:shd w:val="clear" w:color="auto" w:fill="9C9F9F"/>
    </w:rPr>
  </w:style>
  <w:style w:type="character" w:customStyle="1" w:styleId="textelettreCar">
    <w:name w:val="texte lettre Car"/>
    <w:link w:val="textelettre"/>
    <w:uiPriority w:val="99"/>
    <w:locked/>
    <w:rsid w:val="004C7DDA"/>
    <w:rPr>
      <w:rFonts w:ascii="Arial" w:hAnsi="Arial"/>
      <w:sz w:val="20"/>
      <w:lang w:eastAsia="fr-FR"/>
    </w:rPr>
  </w:style>
  <w:style w:type="paragraph" w:styleId="Listepuces">
    <w:name w:val="List Bullet"/>
    <w:basedOn w:val="Normal"/>
    <w:autoRedefine/>
    <w:uiPriority w:val="99"/>
    <w:rsid w:val="004C7DDA"/>
    <w:pPr>
      <w:numPr>
        <w:numId w:val="2"/>
      </w:numPr>
      <w:tabs>
        <w:tab w:val="num" w:pos="360"/>
      </w:tabs>
      <w:ind w:left="360"/>
    </w:pPr>
    <w:rPr>
      <w:rFonts w:ascii="Arial" w:eastAsia="Times New Roman" w:hAnsi="Arial"/>
      <w:szCs w:val="20"/>
      <w:lang w:eastAsia="fr-FR"/>
    </w:rPr>
  </w:style>
  <w:style w:type="character" w:customStyle="1" w:styleId="Titre1Car">
    <w:name w:val="Titre 1 Car"/>
    <w:link w:val="Titre1"/>
    <w:rsid w:val="008E0D81"/>
    <w:rPr>
      <w:b/>
      <w:color w:val="003A8D"/>
      <w:sz w:val="22"/>
      <w:lang w:val="x-none" w:eastAsia="x-none"/>
    </w:rPr>
  </w:style>
  <w:style w:type="paragraph" w:styleId="En-ttedetabledesmatires">
    <w:name w:val="TOC Heading"/>
    <w:basedOn w:val="Titre1"/>
    <w:next w:val="Normal"/>
    <w:uiPriority w:val="39"/>
    <w:semiHidden/>
    <w:unhideWhenUsed/>
    <w:qFormat/>
    <w:rsid w:val="00DF1811"/>
    <w:pPr>
      <w:keepNext/>
      <w:keepLines/>
      <w:spacing w:before="480" w:after="0" w:line="276" w:lineRule="auto"/>
      <w:ind w:left="0"/>
      <w:jc w:val="left"/>
      <w:outlineLvl w:val="9"/>
    </w:pPr>
    <w:rPr>
      <w:rFonts w:ascii="Cambria" w:eastAsia="Times New Roman" w:hAnsi="Cambria"/>
      <w:bCs/>
      <w:color w:val="365F91"/>
      <w:sz w:val="28"/>
      <w:szCs w:val="28"/>
      <w:lang w:eastAsia="fr-FR"/>
    </w:rPr>
  </w:style>
  <w:style w:type="paragraph" w:styleId="TM1">
    <w:name w:val="toc 1"/>
    <w:basedOn w:val="Normal"/>
    <w:next w:val="Normal"/>
    <w:autoRedefine/>
    <w:uiPriority w:val="39"/>
    <w:locked/>
    <w:rsid w:val="00B40707"/>
    <w:pPr>
      <w:tabs>
        <w:tab w:val="left" w:pos="440"/>
        <w:tab w:val="right" w:leader="dot" w:pos="9628"/>
      </w:tabs>
      <w:spacing w:before="120" w:after="120"/>
    </w:pPr>
    <w:rPr>
      <w:sz w:val="20"/>
    </w:rPr>
  </w:style>
  <w:style w:type="character" w:styleId="Lienhypertexte">
    <w:name w:val="Hyperlink"/>
    <w:uiPriority w:val="99"/>
    <w:unhideWhenUsed/>
    <w:rsid w:val="00DF1811"/>
    <w:rPr>
      <w:color w:val="0000FF"/>
      <w:u w:val="single"/>
    </w:rPr>
  </w:style>
  <w:style w:type="character" w:customStyle="1" w:styleId="Titre2Car">
    <w:name w:val="Titre 2 Car"/>
    <w:link w:val="Titre2"/>
    <w:rsid w:val="008E0D81"/>
    <w:rPr>
      <w:color w:val="003A8D"/>
      <w:sz w:val="22"/>
      <w:lang w:val="x-none" w:eastAsia="x-none"/>
    </w:rPr>
  </w:style>
  <w:style w:type="character" w:customStyle="1" w:styleId="Titre3Car">
    <w:name w:val="Titre 3 Car"/>
    <w:link w:val="Titre3"/>
    <w:rsid w:val="008E0D81"/>
    <w:rPr>
      <w:rFonts w:eastAsia="Times New Roman"/>
      <w:bCs/>
      <w:i/>
      <w:color w:val="003A8D"/>
      <w:sz w:val="22"/>
      <w:szCs w:val="26"/>
      <w:lang w:val="x-none" w:eastAsia="en-US"/>
    </w:rPr>
  </w:style>
  <w:style w:type="paragraph" w:styleId="TM2">
    <w:name w:val="toc 2"/>
    <w:basedOn w:val="Normal"/>
    <w:next w:val="Normal"/>
    <w:autoRedefine/>
    <w:uiPriority w:val="39"/>
    <w:locked/>
    <w:rsid w:val="00C520DE"/>
    <w:pPr>
      <w:tabs>
        <w:tab w:val="left" w:pos="660"/>
        <w:tab w:val="right" w:leader="dot" w:pos="9628"/>
      </w:tabs>
      <w:spacing w:before="120" w:after="120"/>
      <w:ind w:left="221"/>
    </w:pPr>
  </w:style>
  <w:style w:type="paragraph" w:styleId="TM3">
    <w:name w:val="toc 3"/>
    <w:basedOn w:val="Normal"/>
    <w:next w:val="Normal"/>
    <w:autoRedefine/>
    <w:uiPriority w:val="39"/>
    <w:locked/>
    <w:rsid w:val="00DF1811"/>
    <w:pPr>
      <w:ind w:left="440"/>
    </w:pPr>
  </w:style>
  <w:style w:type="character" w:customStyle="1" w:styleId="Titre4Car">
    <w:name w:val="Titre 4 Car"/>
    <w:link w:val="Titre4"/>
    <w:rsid w:val="00231572"/>
    <w:rPr>
      <w:rFonts w:eastAsia="Times New Roman"/>
      <w:i/>
      <w:color w:val="003A8D"/>
      <w:sz w:val="22"/>
      <w:szCs w:val="28"/>
      <w:lang w:val="x-none" w:eastAsia="en-US"/>
    </w:rPr>
  </w:style>
  <w:style w:type="character" w:customStyle="1" w:styleId="Titre5Car">
    <w:name w:val="Titre 5 Car"/>
    <w:link w:val="Titre5"/>
    <w:rsid w:val="00796485"/>
    <w:rPr>
      <w:rFonts w:eastAsia="Times New Roman"/>
      <w:i/>
      <w:color w:val="003A8D"/>
      <w:sz w:val="22"/>
      <w:szCs w:val="28"/>
      <w:lang w:val="x-none" w:eastAsia="en-US"/>
    </w:rPr>
  </w:style>
  <w:style w:type="character" w:customStyle="1" w:styleId="Titre6Car">
    <w:name w:val="Titre 6 Car"/>
    <w:link w:val="Titre6"/>
    <w:rsid w:val="00DF1811"/>
    <w:rPr>
      <w:rFonts w:eastAsia="Times New Roman"/>
      <w:b/>
      <w:bCs/>
      <w:sz w:val="22"/>
      <w:szCs w:val="22"/>
      <w:lang w:val="x-none" w:eastAsia="en-US"/>
    </w:rPr>
  </w:style>
  <w:style w:type="character" w:customStyle="1" w:styleId="Titre7Car">
    <w:name w:val="Titre 7 Car"/>
    <w:link w:val="Titre7"/>
    <w:semiHidden/>
    <w:rsid w:val="00DF1811"/>
    <w:rPr>
      <w:rFonts w:eastAsia="Times New Roman"/>
      <w:sz w:val="24"/>
      <w:szCs w:val="24"/>
      <w:lang w:val="x-none" w:eastAsia="en-US"/>
    </w:rPr>
  </w:style>
  <w:style w:type="character" w:customStyle="1" w:styleId="Titre8Car">
    <w:name w:val="Titre 8 Car"/>
    <w:link w:val="Titre8"/>
    <w:semiHidden/>
    <w:rsid w:val="00DF1811"/>
    <w:rPr>
      <w:rFonts w:eastAsia="Times New Roman"/>
      <w:i/>
      <w:iCs/>
      <w:sz w:val="24"/>
      <w:szCs w:val="24"/>
      <w:lang w:val="x-none" w:eastAsia="en-US"/>
    </w:rPr>
  </w:style>
  <w:style w:type="character" w:customStyle="1" w:styleId="Titre9Car">
    <w:name w:val="Titre 9 Car"/>
    <w:link w:val="Titre9"/>
    <w:semiHidden/>
    <w:rsid w:val="00DF1811"/>
    <w:rPr>
      <w:rFonts w:ascii="Cambria" w:eastAsia="Times New Roman" w:hAnsi="Cambria"/>
      <w:sz w:val="22"/>
      <w:szCs w:val="22"/>
      <w:lang w:val="x-none" w:eastAsia="en-US"/>
    </w:rPr>
  </w:style>
  <w:style w:type="paragraph" w:styleId="Titre">
    <w:name w:val="Title"/>
    <w:basedOn w:val="Titre0"/>
    <w:next w:val="Normal"/>
    <w:link w:val="TitreCar"/>
    <w:qFormat/>
    <w:locked/>
    <w:rsid w:val="00BF3527"/>
    <w:pPr>
      <w:ind w:left="0" w:right="0"/>
    </w:pPr>
    <w:rPr>
      <w:szCs w:val="22"/>
      <w:lang w:val="en-US" w:eastAsia="en-US"/>
    </w:rPr>
  </w:style>
  <w:style w:type="character" w:customStyle="1" w:styleId="TitreCar">
    <w:name w:val="Titre Car"/>
    <w:link w:val="Titre"/>
    <w:rsid w:val="00BF3527"/>
    <w:rPr>
      <w:b/>
      <w:color w:val="FFFFFF"/>
      <w:spacing w:val="40"/>
      <w:sz w:val="28"/>
      <w:szCs w:val="22"/>
      <w:shd w:val="clear" w:color="auto" w:fill="9C9F9F"/>
      <w:lang w:val="en-US" w:eastAsia="en-US"/>
    </w:rPr>
  </w:style>
  <w:style w:type="paragraph" w:customStyle="1" w:styleId="Chapitre">
    <w:name w:val="Chapitre"/>
    <w:basedOn w:val="Normal"/>
    <w:next w:val="Normal"/>
    <w:rsid w:val="001C5291"/>
    <w:pPr>
      <w:keepNext/>
      <w:keepLines/>
      <w:spacing w:before="240" w:after="240"/>
      <w:jc w:val="center"/>
    </w:pPr>
    <w:rPr>
      <w:rFonts w:ascii="Arial Gras" w:eastAsia="Times New Roman" w:hAnsi="Arial Gras"/>
      <w:b/>
      <w:caps/>
      <w:sz w:val="32"/>
      <w:szCs w:val="32"/>
      <w:lang w:eastAsia="fr-FR"/>
    </w:rPr>
  </w:style>
  <w:style w:type="paragraph" w:styleId="TM4">
    <w:name w:val="toc 4"/>
    <w:basedOn w:val="Normal"/>
    <w:next w:val="Normal"/>
    <w:autoRedefine/>
    <w:uiPriority w:val="39"/>
    <w:locked/>
    <w:rsid w:val="001C5291"/>
    <w:pPr>
      <w:ind w:left="660"/>
    </w:pPr>
  </w:style>
  <w:style w:type="paragraph" w:styleId="TM5">
    <w:name w:val="toc 5"/>
    <w:basedOn w:val="Normal"/>
    <w:next w:val="Normal"/>
    <w:autoRedefine/>
    <w:locked/>
    <w:rsid w:val="001C5291"/>
    <w:pPr>
      <w:ind w:left="880"/>
    </w:pPr>
  </w:style>
  <w:style w:type="paragraph" w:customStyle="1" w:styleId="Texte1">
    <w:name w:val="Texte 1"/>
    <w:basedOn w:val="Normal"/>
    <w:link w:val="Texte1Car"/>
    <w:rsid w:val="001C5291"/>
    <w:pPr>
      <w:keepLines/>
      <w:spacing w:after="120"/>
    </w:pPr>
    <w:rPr>
      <w:rFonts w:ascii="Arial" w:eastAsia="Times New Roman" w:hAnsi="Arial"/>
      <w:sz w:val="24"/>
      <w:szCs w:val="20"/>
      <w:lang w:val="x-none" w:eastAsia="x-none"/>
    </w:rPr>
  </w:style>
  <w:style w:type="paragraph" w:customStyle="1" w:styleId="Texte2Listenumrote1">
    <w:name w:val="Texte 2 Liste numérotée 1"/>
    <w:basedOn w:val="Normal"/>
    <w:link w:val="Texte2Listenumrote1CarCar"/>
    <w:rsid w:val="001C5291"/>
    <w:pPr>
      <w:keepLines/>
      <w:numPr>
        <w:numId w:val="4"/>
      </w:numPr>
      <w:spacing w:after="120"/>
    </w:pPr>
    <w:rPr>
      <w:rFonts w:ascii="Arial" w:eastAsia="Times New Roman" w:hAnsi="Arial"/>
      <w:sz w:val="24"/>
      <w:szCs w:val="20"/>
      <w:lang w:val="x-none" w:eastAsia="x-none"/>
    </w:rPr>
  </w:style>
  <w:style w:type="character" w:customStyle="1" w:styleId="Texte2Listenumrote1CarCar">
    <w:name w:val="Texte 2 Liste numérotée 1 Car Car"/>
    <w:link w:val="Texte2Listenumrote1"/>
    <w:rsid w:val="001C5291"/>
    <w:rPr>
      <w:rFonts w:ascii="Arial" w:eastAsia="Times New Roman" w:hAnsi="Arial"/>
      <w:sz w:val="24"/>
      <w:lang w:val="x-none" w:eastAsia="x-none"/>
    </w:rPr>
  </w:style>
  <w:style w:type="character" w:customStyle="1" w:styleId="Texte1Car">
    <w:name w:val="Texte 1 Car"/>
    <w:link w:val="Texte1"/>
    <w:rsid w:val="001C5291"/>
    <w:rPr>
      <w:rFonts w:ascii="Arial" w:eastAsia="Times New Roman" w:hAnsi="Arial"/>
      <w:sz w:val="24"/>
    </w:rPr>
  </w:style>
  <w:style w:type="paragraph" w:styleId="Lgende">
    <w:name w:val="caption"/>
    <w:basedOn w:val="Normal"/>
    <w:next w:val="Normal"/>
    <w:link w:val="LgendeCar"/>
    <w:unhideWhenUsed/>
    <w:qFormat/>
    <w:locked/>
    <w:rsid w:val="008E0D81"/>
    <w:pPr>
      <w:jc w:val="center"/>
    </w:pPr>
    <w:rPr>
      <w:b/>
      <w:bCs/>
      <w:sz w:val="20"/>
      <w:szCs w:val="20"/>
      <w:lang w:val="x-none"/>
    </w:rPr>
  </w:style>
  <w:style w:type="paragraph" w:customStyle="1" w:styleId="Appendix">
    <w:name w:val="Appendix"/>
    <w:basedOn w:val="Lgende"/>
    <w:next w:val="Normal"/>
    <w:link w:val="AppendixCar"/>
    <w:qFormat/>
    <w:rsid w:val="00957103"/>
    <w:pPr>
      <w:spacing w:before="3960" w:after="240"/>
    </w:pPr>
    <w:rPr>
      <w:sz w:val="56"/>
      <w:szCs w:val="52"/>
    </w:rPr>
  </w:style>
  <w:style w:type="paragraph" w:styleId="Tabledesillustrations">
    <w:name w:val="table of figures"/>
    <w:basedOn w:val="Normal"/>
    <w:next w:val="Normal"/>
    <w:uiPriority w:val="99"/>
    <w:unhideWhenUsed/>
    <w:rsid w:val="00E5374C"/>
    <w:pPr>
      <w:ind w:left="440" w:hanging="440"/>
      <w:jc w:val="left"/>
    </w:pPr>
    <w:rPr>
      <w:smallCaps/>
      <w:sz w:val="20"/>
      <w:szCs w:val="20"/>
    </w:rPr>
  </w:style>
  <w:style w:type="character" w:customStyle="1" w:styleId="LgendeCar">
    <w:name w:val="Légende Car"/>
    <w:link w:val="Lgende"/>
    <w:rsid w:val="008E0D81"/>
    <w:rPr>
      <w:rFonts w:ascii="Calibri" w:hAnsi="Calibri"/>
      <w:b/>
      <w:bCs/>
      <w:lang w:val="x-none" w:eastAsia="en-US"/>
    </w:rPr>
  </w:style>
  <w:style w:type="character" w:customStyle="1" w:styleId="AppendixCar">
    <w:name w:val="Appendix Car"/>
    <w:link w:val="Appendix"/>
    <w:rsid w:val="00957103"/>
    <w:rPr>
      <w:b/>
      <w:bCs/>
      <w:sz w:val="56"/>
      <w:szCs w:val="52"/>
      <w:lang w:val="x-none" w:eastAsia="en-US"/>
    </w:rPr>
  </w:style>
  <w:style w:type="paragraph" w:customStyle="1" w:styleId="Tableau">
    <w:name w:val="Tableau"/>
    <w:basedOn w:val="Normal"/>
    <w:next w:val="Normal"/>
    <w:rsid w:val="00850C13"/>
    <w:pPr>
      <w:numPr>
        <w:numId w:val="5"/>
      </w:numPr>
      <w:jc w:val="center"/>
    </w:pPr>
    <w:rPr>
      <w:rFonts w:eastAsia="Times New Roman"/>
      <w:b/>
      <w:sz w:val="20"/>
      <w:szCs w:val="20"/>
      <w:lang w:eastAsia="fr-FR"/>
    </w:rPr>
  </w:style>
  <w:style w:type="paragraph" w:customStyle="1" w:styleId="Figure">
    <w:name w:val="Figure"/>
    <w:basedOn w:val="Normal"/>
    <w:next w:val="Normal"/>
    <w:rsid w:val="00E5374C"/>
    <w:pPr>
      <w:spacing w:before="60" w:after="120"/>
      <w:jc w:val="center"/>
    </w:pPr>
    <w:rPr>
      <w:rFonts w:ascii="Arial" w:eastAsia="Times New Roman" w:hAnsi="Arial" w:cs="Arial"/>
      <w:b/>
      <w:bCs/>
      <w:sz w:val="24"/>
      <w:szCs w:val="20"/>
      <w:lang w:eastAsia="fr-FR"/>
    </w:rPr>
  </w:style>
  <w:style w:type="paragraph" w:customStyle="1" w:styleId="Figure-Table">
    <w:name w:val="Figure-Table"/>
    <w:basedOn w:val="Lgende"/>
    <w:link w:val="Figure-TableCar"/>
    <w:rsid w:val="00167A29"/>
    <w:rPr>
      <w:rFonts w:ascii="Arial" w:hAnsi="Arial"/>
      <w:sz w:val="24"/>
      <w:szCs w:val="24"/>
      <w:lang w:val="en-US"/>
    </w:rPr>
  </w:style>
  <w:style w:type="character" w:customStyle="1" w:styleId="Texte2Car">
    <w:name w:val="Texte 2 Car"/>
    <w:link w:val="Texte2"/>
    <w:locked/>
    <w:rsid w:val="009E3BF7"/>
    <w:rPr>
      <w:rFonts w:ascii="Arial" w:hAnsi="Arial" w:cs="Arial"/>
      <w:sz w:val="24"/>
    </w:rPr>
  </w:style>
  <w:style w:type="character" w:customStyle="1" w:styleId="Figure-TableCar">
    <w:name w:val="Figure-Table Car"/>
    <w:link w:val="Figure-Table"/>
    <w:rsid w:val="00167A29"/>
    <w:rPr>
      <w:rFonts w:ascii="Arial" w:hAnsi="Arial" w:cs="Arial"/>
      <w:b/>
      <w:bCs/>
      <w:sz w:val="24"/>
      <w:szCs w:val="24"/>
      <w:lang w:val="en-US" w:eastAsia="en-US"/>
    </w:rPr>
  </w:style>
  <w:style w:type="paragraph" w:customStyle="1" w:styleId="Texte2">
    <w:name w:val="Texte 2"/>
    <w:basedOn w:val="Normal"/>
    <w:link w:val="Texte2Car"/>
    <w:rsid w:val="009E3BF7"/>
    <w:pPr>
      <w:keepLines/>
      <w:spacing w:after="120"/>
      <w:ind w:left="284"/>
    </w:pPr>
    <w:rPr>
      <w:rFonts w:ascii="Arial" w:hAnsi="Arial"/>
      <w:sz w:val="24"/>
      <w:szCs w:val="20"/>
      <w:lang w:val="x-none" w:eastAsia="x-none"/>
    </w:rPr>
  </w:style>
  <w:style w:type="paragraph" w:customStyle="1" w:styleId="tiret1">
    <w:name w:val="tiret 1"/>
    <w:basedOn w:val="Normal"/>
    <w:rsid w:val="009E3BF7"/>
    <w:pPr>
      <w:numPr>
        <w:numId w:val="6"/>
      </w:numPr>
      <w:jc w:val="left"/>
    </w:pPr>
    <w:rPr>
      <w:rFonts w:ascii="Arial" w:eastAsia="Times New Roman" w:hAnsi="Arial"/>
      <w:sz w:val="24"/>
      <w:szCs w:val="20"/>
      <w:lang w:eastAsia="fr-FR"/>
    </w:rPr>
  </w:style>
  <w:style w:type="paragraph" w:customStyle="1" w:styleId="Centr">
    <w:name w:val="Centré"/>
    <w:basedOn w:val="Texte1"/>
    <w:rsid w:val="009E3BF7"/>
    <w:pPr>
      <w:spacing w:before="120"/>
      <w:jc w:val="center"/>
    </w:pPr>
    <w:rPr>
      <w:rFonts w:eastAsia="Calibri" w:cs="Arial"/>
      <w:lang w:val="fr-FR" w:eastAsia="fr-FR"/>
    </w:rPr>
  </w:style>
  <w:style w:type="table" w:customStyle="1" w:styleId="Trameclaire-Accent11">
    <w:name w:val="Trame claire - Accent 11"/>
    <w:basedOn w:val="TableauNormal"/>
    <w:uiPriority w:val="60"/>
    <w:rsid w:val="008E0D8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Rfrence">
    <w:name w:val="Référence"/>
    <w:basedOn w:val="Normal"/>
    <w:next w:val="Normal"/>
    <w:qFormat/>
    <w:rsid w:val="009607B2"/>
    <w:rPr>
      <w:sz w:val="20"/>
    </w:rPr>
  </w:style>
  <w:style w:type="character" w:styleId="Marquedecommentaire">
    <w:name w:val="annotation reference"/>
    <w:uiPriority w:val="99"/>
    <w:semiHidden/>
    <w:unhideWhenUsed/>
    <w:rsid w:val="002F5C83"/>
    <w:rPr>
      <w:sz w:val="16"/>
      <w:szCs w:val="16"/>
    </w:rPr>
  </w:style>
  <w:style w:type="paragraph" w:styleId="Commentaire">
    <w:name w:val="annotation text"/>
    <w:basedOn w:val="Normal"/>
    <w:link w:val="CommentaireCar"/>
    <w:uiPriority w:val="99"/>
    <w:semiHidden/>
    <w:unhideWhenUsed/>
    <w:rsid w:val="002F5C83"/>
    <w:rPr>
      <w:sz w:val="20"/>
      <w:szCs w:val="20"/>
      <w:lang w:val="x-none"/>
    </w:rPr>
  </w:style>
  <w:style w:type="character" w:customStyle="1" w:styleId="CommentaireCar">
    <w:name w:val="Commentaire Car"/>
    <w:link w:val="Commentaire"/>
    <w:uiPriority w:val="99"/>
    <w:semiHidden/>
    <w:rsid w:val="002F5C83"/>
    <w:rPr>
      <w:lang w:eastAsia="en-US"/>
    </w:rPr>
  </w:style>
  <w:style w:type="paragraph" w:styleId="Objetducommentaire">
    <w:name w:val="annotation subject"/>
    <w:basedOn w:val="Commentaire"/>
    <w:next w:val="Commentaire"/>
    <w:link w:val="ObjetducommentaireCar"/>
    <w:uiPriority w:val="99"/>
    <w:semiHidden/>
    <w:unhideWhenUsed/>
    <w:rsid w:val="002F5C83"/>
    <w:rPr>
      <w:b/>
      <w:bCs/>
    </w:rPr>
  </w:style>
  <w:style w:type="character" w:customStyle="1" w:styleId="ObjetducommentaireCar">
    <w:name w:val="Objet du commentaire Car"/>
    <w:link w:val="Objetducommentaire"/>
    <w:uiPriority w:val="99"/>
    <w:semiHidden/>
    <w:rsid w:val="002F5C83"/>
    <w:rPr>
      <w:b/>
      <w:bCs/>
      <w:lang w:eastAsia="en-US"/>
    </w:rPr>
  </w:style>
  <w:style w:type="table" w:customStyle="1" w:styleId="Tramemoyenne1-Accent11">
    <w:name w:val="Trame moyenne 1 - Accent 11"/>
    <w:basedOn w:val="TableauNormal"/>
    <w:uiPriority w:val="63"/>
    <w:rsid w:val="00AA44B0"/>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AA44B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Explorateurdedocuments">
    <w:name w:val="Document Map"/>
    <w:basedOn w:val="Normal"/>
    <w:link w:val="ExplorateurdedocumentsCar"/>
    <w:uiPriority w:val="99"/>
    <w:semiHidden/>
    <w:unhideWhenUsed/>
    <w:rsid w:val="005541F2"/>
    <w:rPr>
      <w:rFonts w:ascii="Tahoma" w:hAnsi="Tahoma"/>
      <w:sz w:val="16"/>
      <w:szCs w:val="16"/>
      <w:lang w:val="x-none"/>
    </w:rPr>
  </w:style>
  <w:style w:type="character" w:customStyle="1" w:styleId="ExplorateurdedocumentsCar">
    <w:name w:val="Explorateur de documents Car"/>
    <w:link w:val="Explorateurdedocuments"/>
    <w:uiPriority w:val="99"/>
    <w:semiHidden/>
    <w:rsid w:val="005541F2"/>
    <w:rPr>
      <w:rFonts w:ascii="Tahoma" w:hAnsi="Tahoma" w:cs="Tahoma"/>
      <w:sz w:val="16"/>
      <w:szCs w:val="16"/>
      <w:lang w:eastAsia="en-US"/>
    </w:rPr>
  </w:style>
  <w:style w:type="paragraph" w:styleId="Notedebasdepage">
    <w:name w:val="footnote text"/>
    <w:basedOn w:val="Normal"/>
    <w:link w:val="NotedebasdepageCar"/>
    <w:uiPriority w:val="99"/>
    <w:semiHidden/>
    <w:unhideWhenUsed/>
    <w:rsid w:val="00627FBF"/>
    <w:rPr>
      <w:sz w:val="20"/>
      <w:szCs w:val="20"/>
      <w:lang w:val="x-none"/>
    </w:rPr>
  </w:style>
  <w:style w:type="character" w:customStyle="1" w:styleId="NotedebasdepageCar">
    <w:name w:val="Note de bas de page Car"/>
    <w:link w:val="Notedebasdepage"/>
    <w:uiPriority w:val="99"/>
    <w:semiHidden/>
    <w:rsid w:val="00627FBF"/>
    <w:rPr>
      <w:lang w:eastAsia="en-US"/>
    </w:rPr>
  </w:style>
  <w:style w:type="character" w:styleId="Appelnotedebasdep">
    <w:name w:val="footnote reference"/>
    <w:uiPriority w:val="99"/>
    <w:semiHidden/>
    <w:unhideWhenUsed/>
    <w:rsid w:val="00627FBF"/>
    <w:rPr>
      <w:vertAlign w:val="superscript"/>
    </w:rPr>
  </w:style>
  <w:style w:type="paragraph" w:styleId="NormalWeb">
    <w:name w:val="Normal (Web)"/>
    <w:basedOn w:val="Normal"/>
    <w:uiPriority w:val="99"/>
    <w:unhideWhenUsed/>
    <w:rsid w:val="00FB36B8"/>
    <w:pPr>
      <w:spacing w:before="100" w:beforeAutospacing="1" w:after="100" w:afterAutospacing="1"/>
      <w:jc w:val="left"/>
    </w:pPr>
    <w:rPr>
      <w:rFonts w:ascii="Times New Roman" w:eastAsia="Times New Roman" w:hAnsi="Times New Roman"/>
      <w:sz w:val="24"/>
      <w:szCs w:val="24"/>
      <w:lang w:eastAsia="fr-FR"/>
    </w:rPr>
  </w:style>
  <w:style w:type="character" w:customStyle="1" w:styleId="fbody">
    <w:name w:val="f_body"/>
    <w:basedOn w:val="Policepardfaut"/>
    <w:rsid w:val="00CE6E8B"/>
  </w:style>
  <w:style w:type="paragraph" w:customStyle="1" w:styleId="pbody">
    <w:name w:val="p_body"/>
    <w:basedOn w:val="Normal"/>
    <w:rsid w:val="005C7A6A"/>
    <w:pPr>
      <w:spacing w:before="100" w:beforeAutospacing="1" w:after="100" w:afterAutospacing="1"/>
      <w:jc w:val="left"/>
    </w:pPr>
    <w:rPr>
      <w:rFonts w:ascii="Times New Roman" w:eastAsia="Times New Roman" w:hAnsi="Times New Roman"/>
      <w:sz w:val="24"/>
      <w:szCs w:val="24"/>
      <w:lang w:eastAsia="fr-FR"/>
    </w:rPr>
  </w:style>
  <w:style w:type="character" w:customStyle="1" w:styleId="fstep">
    <w:name w:val="f_step"/>
    <w:basedOn w:val="Policepardfaut"/>
    <w:rsid w:val="005C7A6A"/>
  </w:style>
  <w:style w:type="character" w:customStyle="1" w:styleId="fbullet">
    <w:name w:val="f_bullet"/>
    <w:basedOn w:val="Policepardfaut"/>
    <w:rsid w:val="00687E20"/>
  </w:style>
  <w:style w:type="character" w:styleId="Textedelespacerserv">
    <w:name w:val="Placeholder Text"/>
    <w:basedOn w:val="Policepardfaut"/>
    <w:uiPriority w:val="99"/>
    <w:semiHidden/>
    <w:rsid w:val="002B4BE2"/>
    <w:rPr>
      <w:color w:val="808080"/>
    </w:rPr>
  </w:style>
  <w:style w:type="paragraph" w:customStyle="1" w:styleId="indent">
    <w:name w:val="indent"/>
    <w:basedOn w:val="Normal"/>
    <w:rsid w:val="00820F1B"/>
    <w:pPr>
      <w:spacing w:before="100" w:beforeAutospacing="1" w:after="100" w:afterAutospacing="1"/>
      <w:jc w:val="left"/>
    </w:pPr>
    <w:rPr>
      <w:rFonts w:ascii="Times New Roman" w:eastAsia="Times New Roman" w:hAnsi="Times New Roman"/>
      <w:sz w:val="24"/>
      <w:szCs w:val="24"/>
      <w:lang w:eastAsia="fr-FR"/>
    </w:rPr>
  </w:style>
  <w:style w:type="character" w:styleId="MachinecrireHTML">
    <w:name w:val="HTML Typewriter"/>
    <w:basedOn w:val="Policepardfaut"/>
    <w:uiPriority w:val="99"/>
    <w:semiHidden/>
    <w:unhideWhenUsed/>
    <w:rsid w:val="00820F1B"/>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B10423"/>
    <w:rPr>
      <w:color w:val="800080" w:themeColor="followedHyperlink"/>
      <w:u w:val="single"/>
    </w:rPr>
  </w:style>
  <w:style w:type="paragraph" w:customStyle="1" w:styleId="Default">
    <w:name w:val="Default"/>
    <w:rsid w:val="00F71473"/>
    <w:pPr>
      <w:autoSpaceDE w:val="0"/>
      <w:autoSpaceDN w:val="0"/>
      <w:adjustRightInd w:val="0"/>
    </w:pPr>
    <w:rPr>
      <w:rFonts w:cs="Calibri"/>
      <w:color w:val="000000"/>
      <w:sz w:val="24"/>
      <w:szCs w:val="24"/>
    </w:rPr>
  </w:style>
  <w:style w:type="paragraph" w:styleId="Rvision">
    <w:name w:val="Revision"/>
    <w:hidden/>
    <w:uiPriority w:val="99"/>
    <w:semiHidden/>
    <w:rsid w:val="00585D16"/>
    <w:rPr>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fr-FR" w:eastAsia="fr-F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lsdException w:name="heading 7" w:locked="1" w:uiPriority="0"/>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locked="1" w:semiHidden="0" w:uiPriority="0" w:unhideWhenUsed="0"/>
    <w:lsdException w:name="caption" w:locked="1" w:uiPriority="0" w:qFormat="1"/>
    <w:lsdException w:name="List Bullet" w:locked="1" w:semiHidden="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lsdException w:name="Strong" w:locked="1" w:semiHidden="0" w:uiPriority="0" w:unhideWhenUsed="0"/>
    <w:lsdException w:name="Emphasis" w:locked="1" w:semiHidden="0" w:uiPriority="0" w:unhideWhenUsed="0"/>
    <w:lsdException w:name="Table Grid" w:locked="1"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7277"/>
    <w:pPr>
      <w:jc w:val="both"/>
    </w:pPr>
    <w:rPr>
      <w:sz w:val="22"/>
      <w:szCs w:val="22"/>
      <w:lang w:eastAsia="en-US"/>
    </w:rPr>
  </w:style>
  <w:style w:type="paragraph" w:styleId="Titre1">
    <w:name w:val="heading 1"/>
    <w:basedOn w:val="Titre10"/>
    <w:next w:val="Normal"/>
    <w:link w:val="Titre1Car"/>
    <w:qFormat/>
    <w:locked/>
    <w:rsid w:val="008E0D81"/>
    <w:pPr>
      <w:pageBreakBefore/>
      <w:numPr>
        <w:numId w:val="3"/>
      </w:numPr>
      <w:tabs>
        <w:tab w:val="clear" w:pos="142"/>
        <w:tab w:val="left" w:pos="426"/>
      </w:tabs>
      <w:ind w:left="431" w:hanging="431"/>
      <w:outlineLvl w:val="0"/>
    </w:pPr>
    <w:rPr>
      <w:sz w:val="22"/>
    </w:rPr>
  </w:style>
  <w:style w:type="paragraph" w:styleId="Titre2">
    <w:name w:val="heading 2"/>
    <w:basedOn w:val="Titre20"/>
    <w:next w:val="Normal"/>
    <w:link w:val="Titre2Car"/>
    <w:autoRedefine/>
    <w:unhideWhenUsed/>
    <w:qFormat/>
    <w:locked/>
    <w:rsid w:val="008E0D81"/>
    <w:pPr>
      <w:numPr>
        <w:ilvl w:val="1"/>
        <w:numId w:val="3"/>
      </w:numPr>
      <w:tabs>
        <w:tab w:val="clear" w:pos="709"/>
        <w:tab w:val="left" w:pos="851"/>
      </w:tabs>
      <w:outlineLvl w:val="1"/>
    </w:pPr>
    <w:rPr>
      <w:sz w:val="22"/>
    </w:rPr>
  </w:style>
  <w:style w:type="paragraph" w:styleId="Titre3">
    <w:name w:val="heading 3"/>
    <w:basedOn w:val="Normal"/>
    <w:next w:val="Normal"/>
    <w:link w:val="Titre3Car"/>
    <w:unhideWhenUsed/>
    <w:qFormat/>
    <w:locked/>
    <w:rsid w:val="008E0D81"/>
    <w:pPr>
      <w:keepNext/>
      <w:numPr>
        <w:ilvl w:val="2"/>
        <w:numId w:val="3"/>
      </w:numPr>
      <w:spacing w:before="120" w:after="120"/>
      <w:ind w:left="708" w:firstLine="0"/>
      <w:outlineLvl w:val="2"/>
    </w:pPr>
    <w:rPr>
      <w:rFonts w:eastAsia="Times New Roman"/>
      <w:bCs/>
      <w:i/>
      <w:color w:val="003A8D"/>
      <w:szCs w:val="26"/>
      <w:lang w:val="x-none"/>
    </w:rPr>
  </w:style>
  <w:style w:type="paragraph" w:styleId="Titre4">
    <w:name w:val="heading 4"/>
    <w:basedOn w:val="Titre3"/>
    <w:next w:val="Normal"/>
    <w:link w:val="Titre4Car"/>
    <w:unhideWhenUsed/>
    <w:qFormat/>
    <w:locked/>
    <w:rsid w:val="00231572"/>
    <w:pPr>
      <w:numPr>
        <w:ilvl w:val="3"/>
      </w:numPr>
      <w:spacing w:before="240" w:after="60"/>
      <w:ind w:left="992" w:firstLine="0"/>
      <w:outlineLvl w:val="3"/>
    </w:pPr>
    <w:rPr>
      <w:bCs w:val="0"/>
      <w:szCs w:val="28"/>
    </w:rPr>
  </w:style>
  <w:style w:type="paragraph" w:styleId="Titre5">
    <w:name w:val="heading 5"/>
    <w:basedOn w:val="Titre4"/>
    <w:next w:val="Normal"/>
    <w:link w:val="Titre5Car"/>
    <w:unhideWhenUsed/>
    <w:qFormat/>
    <w:locked/>
    <w:rsid w:val="00796485"/>
    <w:pPr>
      <w:numPr>
        <w:ilvl w:val="4"/>
      </w:numPr>
      <w:ind w:left="1276" w:firstLine="0"/>
      <w:outlineLvl w:val="4"/>
    </w:pPr>
  </w:style>
  <w:style w:type="paragraph" w:styleId="Titre6">
    <w:name w:val="heading 6"/>
    <w:basedOn w:val="Normal"/>
    <w:next w:val="Normal"/>
    <w:link w:val="Titre6Car"/>
    <w:unhideWhenUsed/>
    <w:locked/>
    <w:rsid w:val="00DF1811"/>
    <w:pPr>
      <w:numPr>
        <w:ilvl w:val="5"/>
        <w:numId w:val="3"/>
      </w:numPr>
      <w:spacing w:before="240" w:after="60"/>
      <w:outlineLvl w:val="5"/>
    </w:pPr>
    <w:rPr>
      <w:rFonts w:eastAsia="Times New Roman"/>
      <w:b/>
      <w:bCs/>
      <w:lang w:val="x-none"/>
    </w:rPr>
  </w:style>
  <w:style w:type="paragraph" w:styleId="Titre7">
    <w:name w:val="heading 7"/>
    <w:basedOn w:val="Normal"/>
    <w:next w:val="Normal"/>
    <w:link w:val="Titre7Car"/>
    <w:semiHidden/>
    <w:unhideWhenUsed/>
    <w:locked/>
    <w:rsid w:val="00DF1811"/>
    <w:pPr>
      <w:numPr>
        <w:ilvl w:val="6"/>
        <w:numId w:val="3"/>
      </w:numPr>
      <w:spacing w:before="240" w:after="60"/>
      <w:outlineLvl w:val="6"/>
    </w:pPr>
    <w:rPr>
      <w:rFonts w:eastAsia="Times New Roman"/>
      <w:sz w:val="24"/>
      <w:szCs w:val="24"/>
      <w:lang w:val="x-none"/>
    </w:rPr>
  </w:style>
  <w:style w:type="paragraph" w:styleId="Titre8">
    <w:name w:val="heading 8"/>
    <w:basedOn w:val="Normal"/>
    <w:next w:val="Normal"/>
    <w:link w:val="Titre8Car"/>
    <w:semiHidden/>
    <w:unhideWhenUsed/>
    <w:qFormat/>
    <w:locked/>
    <w:rsid w:val="00DF1811"/>
    <w:pPr>
      <w:numPr>
        <w:ilvl w:val="7"/>
        <w:numId w:val="3"/>
      </w:numPr>
      <w:spacing w:before="240" w:after="60"/>
      <w:outlineLvl w:val="7"/>
    </w:pPr>
    <w:rPr>
      <w:rFonts w:eastAsia="Times New Roman"/>
      <w:i/>
      <w:iCs/>
      <w:sz w:val="24"/>
      <w:szCs w:val="24"/>
      <w:lang w:val="x-none"/>
    </w:rPr>
  </w:style>
  <w:style w:type="paragraph" w:styleId="Titre9">
    <w:name w:val="heading 9"/>
    <w:basedOn w:val="Normal"/>
    <w:next w:val="Normal"/>
    <w:link w:val="Titre9Car"/>
    <w:semiHidden/>
    <w:unhideWhenUsed/>
    <w:qFormat/>
    <w:locked/>
    <w:rsid w:val="00DF1811"/>
    <w:pPr>
      <w:numPr>
        <w:ilvl w:val="8"/>
        <w:numId w:val="3"/>
      </w:numPr>
      <w:spacing w:before="240" w:after="60"/>
      <w:outlineLvl w:val="8"/>
    </w:pPr>
    <w:rPr>
      <w:rFonts w:ascii="Cambria" w:eastAsia="Times New Roman" w:hAnsi="Cambria"/>
      <w:lang w:val="x-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rsid w:val="002377D8"/>
    <w:pPr>
      <w:tabs>
        <w:tab w:val="center" w:pos="4536"/>
        <w:tab w:val="right" w:pos="9072"/>
      </w:tabs>
    </w:pPr>
    <w:rPr>
      <w:sz w:val="20"/>
      <w:szCs w:val="20"/>
      <w:lang w:val="x-none" w:eastAsia="x-none"/>
    </w:rPr>
  </w:style>
  <w:style w:type="character" w:customStyle="1" w:styleId="En-tteCar">
    <w:name w:val="En-tête Car"/>
    <w:link w:val="En-tte"/>
    <w:locked/>
    <w:rsid w:val="002377D8"/>
    <w:rPr>
      <w:rFonts w:cs="Times New Roman"/>
    </w:rPr>
  </w:style>
  <w:style w:type="paragraph" w:styleId="Pieddepage">
    <w:name w:val="footer"/>
    <w:basedOn w:val="Normal"/>
    <w:link w:val="PieddepageCar"/>
    <w:uiPriority w:val="99"/>
    <w:rsid w:val="002377D8"/>
    <w:pPr>
      <w:tabs>
        <w:tab w:val="center" w:pos="4536"/>
        <w:tab w:val="right" w:pos="9072"/>
      </w:tabs>
    </w:pPr>
    <w:rPr>
      <w:sz w:val="20"/>
      <w:szCs w:val="20"/>
      <w:lang w:val="x-none" w:eastAsia="x-none"/>
    </w:rPr>
  </w:style>
  <w:style w:type="character" w:customStyle="1" w:styleId="PieddepageCar">
    <w:name w:val="Pied de page Car"/>
    <w:link w:val="Pieddepage"/>
    <w:uiPriority w:val="99"/>
    <w:locked/>
    <w:rsid w:val="002377D8"/>
    <w:rPr>
      <w:rFonts w:cs="Times New Roman"/>
    </w:rPr>
  </w:style>
  <w:style w:type="paragraph" w:styleId="Textedebulles">
    <w:name w:val="Balloon Text"/>
    <w:basedOn w:val="Normal"/>
    <w:link w:val="TextedebullesCar"/>
    <w:uiPriority w:val="99"/>
    <w:semiHidden/>
    <w:rsid w:val="00F72A04"/>
    <w:rPr>
      <w:rFonts w:ascii="Tahoma" w:hAnsi="Tahoma"/>
      <w:sz w:val="16"/>
      <w:szCs w:val="16"/>
      <w:lang w:val="x-none" w:eastAsia="x-none"/>
    </w:rPr>
  </w:style>
  <w:style w:type="character" w:customStyle="1" w:styleId="TextedebullesCar">
    <w:name w:val="Texte de bulles Car"/>
    <w:link w:val="Textedebulles"/>
    <w:uiPriority w:val="99"/>
    <w:semiHidden/>
    <w:locked/>
    <w:rsid w:val="00F72A04"/>
    <w:rPr>
      <w:rFonts w:ascii="Tahoma" w:hAnsi="Tahoma" w:cs="Tahoma"/>
      <w:sz w:val="16"/>
      <w:szCs w:val="16"/>
    </w:rPr>
  </w:style>
  <w:style w:type="table" w:styleId="Grilledutableau">
    <w:name w:val="Table Grid"/>
    <w:basedOn w:val="TableauNormal"/>
    <w:uiPriority w:val="59"/>
    <w:rsid w:val="00F72A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D17277"/>
    <w:pPr>
      <w:ind w:left="720"/>
      <w:contextualSpacing/>
    </w:pPr>
  </w:style>
  <w:style w:type="paragraph" w:customStyle="1" w:styleId="Titre10">
    <w:name w:val="Titre1"/>
    <w:basedOn w:val="Normal"/>
    <w:link w:val="Titre1Car0"/>
    <w:uiPriority w:val="99"/>
    <w:rsid w:val="00ED4168"/>
    <w:pPr>
      <w:tabs>
        <w:tab w:val="left" w:pos="142"/>
      </w:tabs>
      <w:spacing w:before="120" w:after="120"/>
      <w:ind w:left="-284"/>
    </w:pPr>
    <w:rPr>
      <w:b/>
      <w:color w:val="003A8D"/>
      <w:sz w:val="20"/>
      <w:szCs w:val="20"/>
      <w:lang w:val="x-none" w:eastAsia="x-none"/>
    </w:rPr>
  </w:style>
  <w:style w:type="paragraph" w:customStyle="1" w:styleId="Titre20">
    <w:name w:val="Titre2"/>
    <w:basedOn w:val="Normal"/>
    <w:link w:val="Titre2Car0"/>
    <w:uiPriority w:val="99"/>
    <w:rsid w:val="002F2E6D"/>
    <w:pPr>
      <w:tabs>
        <w:tab w:val="left" w:pos="709"/>
      </w:tabs>
      <w:spacing w:before="240" w:after="120"/>
      <w:ind w:left="142"/>
    </w:pPr>
    <w:rPr>
      <w:color w:val="003A8D"/>
      <w:sz w:val="20"/>
      <w:szCs w:val="20"/>
      <w:lang w:val="x-none" w:eastAsia="x-none"/>
    </w:rPr>
  </w:style>
  <w:style w:type="character" w:customStyle="1" w:styleId="Titre1Car0">
    <w:name w:val="Titre1 Car"/>
    <w:link w:val="Titre10"/>
    <w:uiPriority w:val="99"/>
    <w:locked/>
    <w:rsid w:val="00ED4168"/>
    <w:rPr>
      <w:rFonts w:cs="Times New Roman"/>
      <w:b/>
      <w:color w:val="003A8D"/>
    </w:rPr>
  </w:style>
  <w:style w:type="paragraph" w:customStyle="1" w:styleId="contenu">
    <w:name w:val="contenu"/>
    <w:basedOn w:val="Normal"/>
    <w:link w:val="contenuCar"/>
    <w:uiPriority w:val="99"/>
    <w:rsid w:val="004C7DDA"/>
    <w:pPr>
      <w:spacing w:before="60" w:after="60"/>
      <w:ind w:left="142"/>
    </w:pPr>
    <w:rPr>
      <w:sz w:val="20"/>
      <w:szCs w:val="20"/>
      <w:lang w:val="x-none" w:eastAsia="x-none"/>
    </w:rPr>
  </w:style>
  <w:style w:type="character" w:customStyle="1" w:styleId="Titre2Car0">
    <w:name w:val="Titre2 Car"/>
    <w:link w:val="Titre20"/>
    <w:uiPriority w:val="99"/>
    <w:locked/>
    <w:rsid w:val="002F2E6D"/>
    <w:rPr>
      <w:rFonts w:cs="Times New Roman"/>
      <w:color w:val="003A8D"/>
    </w:rPr>
  </w:style>
  <w:style w:type="paragraph" w:customStyle="1" w:styleId="Liste1">
    <w:name w:val="Liste1"/>
    <w:basedOn w:val="Normal"/>
    <w:link w:val="Liste1Car"/>
    <w:uiPriority w:val="99"/>
    <w:rsid w:val="002F2E6D"/>
    <w:pPr>
      <w:tabs>
        <w:tab w:val="left" w:pos="426"/>
      </w:tabs>
      <w:spacing w:before="60" w:after="60"/>
      <w:ind w:left="426" w:hanging="284"/>
    </w:pPr>
    <w:rPr>
      <w:sz w:val="20"/>
      <w:szCs w:val="20"/>
      <w:lang w:val="x-none" w:eastAsia="x-none"/>
    </w:rPr>
  </w:style>
  <w:style w:type="character" w:customStyle="1" w:styleId="contenuCar">
    <w:name w:val="contenu Car"/>
    <w:link w:val="contenu"/>
    <w:uiPriority w:val="99"/>
    <w:locked/>
    <w:rsid w:val="004C7DDA"/>
    <w:rPr>
      <w:rFonts w:cs="Times New Roman"/>
    </w:rPr>
  </w:style>
  <w:style w:type="paragraph" w:customStyle="1" w:styleId="Liste2">
    <w:name w:val="Liste2"/>
    <w:basedOn w:val="Liste1"/>
    <w:link w:val="Liste2Car"/>
    <w:uiPriority w:val="99"/>
    <w:rsid w:val="004C7DDA"/>
    <w:pPr>
      <w:numPr>
        <w:numId w:val="1"/>
      </w:numPr>
      <w:tabs>
        <w:tab w:val="clear" w:pos="426"/>
        <w:tab w:val="left" w:pos="1134"/>
      </w:tabs>
      <w:ind w:left="1134" w:hanging="283"/>
    </w:pPr>
    <w:rPr>
      <w:lang w:eastAsia="en-US"/>
    </w:rPr>
  </w:style>
  <w:style w:type="character" w:customStyle="1" w:styleId="Liste1Car">
    <w:name w:val="Liste1 Car"/>
    <w:link w:val="Liste1"/>
    <w:uiPriority w:val="99"/>
    <w:locked/>
    <w:rsid w:val="002F2E6D"/>
    <w:rPr>
      <w:rFonts w:cs="Times New Roman"/>
    </w:rPr>
  </w:style>
  <w:style w:type="paragraph" w:customStyle="1" w:styleId="Titre0">
    <w:name w:val="Titre0"/>
    <w:basedOn w:val="Normal"/>
    <w:link w:val="Titre0Car"/>
    <w:uiPriority w:val="99"/>
    <w:rsid w:val="00E9666F"/>
    <w:pPr>
      <w:shd w:val="clear" w:color="auto" w:fill="9C9F9F"/>
      <w:ind w:left="-284" w:right="-285"/>
      <w:jc w:val="center"/>
    </w:pPr>
    <w:rPr>
      <w:b/>
      <w:color w:val="FFFFFF"/>
      <w:spacing w:val="40"/>
      <w:sz w:val="28"/>
      <w:szCs w:val="20"/>
      <w:lang w:val="x-none" w:eastAsia="x-none"/>
    </w:rPr>
  </w:style>
  <w:style w:type="character" w:customStyle="1" w:styleId="Liste2Car">
    <w:name w:val="Liste2 Car"/>
    <w:link w:val="Liste2"/>
    <w:uiPriority w:val="99"/>
    <w:locked/>
    <w:rsid w:val="004C7DDA"/>
    <w:rPr>
      <w:lang w:val="x-none" w:eastAsia="en-US"/>
    </w:rPr>
  </w:style>
  <w:style w:type="paragraph" w:customStyle="1" w:styleId="textelettre">
    <w:name w:val="texte lettre"/>
    <w:basedOn w:val="Normal"/>
    <w:link w:val="textelettreCar"/>
    <w:uiPriority w:val="99"/>
    <w:rsid w:val="004C7DDA"/>
    <w:pPr>
      <w:ind w:left="709" w:right="-55"/>
    </w:pPr>
    <w:rPr>
      <w:rFonts w:ascii="Arial" w:hAnsi="Arial"/>
      <w:sz w:val="20"/>
      <w:szCs w:val="20"/>
      <w:lang w:val="x-none" w:eastAsia="fr-FR"/>
    </w:rPr>
  </w:style>
  <w:style w:type="character" w:customStyle="1" w:styleId="Titre0Car">
    <w:name w:val="Titre0 Car"/>
    <w:link w:val="Titre0"/>
    <w:uiPriority w:val="99"/>
    <w:locked/>
    <w:rsid w:val="00E9666F"/>
    <w:rPr>
      <w:rFonts w:cs="Times New Roman"/>
      <w:b/>
      <w:color w:val="FFFFFF"/>
      <w:spacing w:val="40"/>
      <w:sz w:val="28"/>
      <w:shd w:val="clear" w:color="auto" w:fill="9C9F9F"/>
    </w:rPr>
  </w:style>
  <w:style w:type="character" w:customStyle="1" w:styleId="textelettreCar">
    <w:name w:val="texte lettre Car"/>
    <w:link w:val="textelettre"/>
    <w:uiPriority w:val="99"/>
    <w:locked/>
    <w:rsid w:val="004C7DDA"/>
    <w:rPr>
      <w:rFonts w:ascii="Arial" w:hAnsi="Arial"/>
      <w:sz w:val="20"/>
      <w:lang w:eastAsia="fr-FR"/>
    </w:rPr>
  </w:style>
  <w:style w:type="paragraph" w:styleId="Listepuces">
    <w:name w:val="List Bullet"/>
    <w:basedOn w:val="Normal"/>
    <w:autoRedefine/>
    <w:uiPriority w:val="99"/>
    <w:rsid w:val="004C7DDA"/>
    <w:pPr>
      <w:numPr>
        <w:numId w:val="2"/>
      </w:numPr>
      <w:tabs>
        <w:tab w:val="num" w:pos="360"/>
      </w:tabs>
      <w:ind w:left="360"/>
    </w:pPr>
    <w:rPr>
      <w:rFonts w:ascii="Arial" w:eastAsia="Times New Roman" w:hAnsi="Arial"/>
      <w:szCs w:val="20"/>
      <w:lang w:eastAsia="fr-FR"/>
    </w:rPr>
  </w:style>
  <w:style w:type="character" w:customStyle="1" w:styleId="Titre1Car">
    <w:name w:val="Titre 1 Car"/>
    <w:link w:val="Titre1"/>
    <w:rsid w:val="008E0D81"/>
    <w:rPr>
      <w:b/>
      <w:color w:val="003A8D"/>
      <w:sz w:val="22"/>
      <w:lang w:val="x-none" w:eastAsia="x-none"/>
    </w:rPr>
  </w:style>
  <w:style w:type="paragraph" w:styleId="En-ttedetabledesmatires">
    <w:name w:val="TOC Heading"/>
    <w:basedOn w:val="Titre1"/>
    <w:next w:val="Normal"/>
    <w:uiPriority w:val="39"/>
    <w:semiHidden/>
    <w:unhideWhenUsed/>
    <w:qFormat/>
    <w:rsid w:val="00DF1811"/>
    <w:pPr>
      <w:keepNext/>
      <w:keepLines/>
      <w:spacing w:before="480" w:after="0" w:line="276" w:lineRule="auto"/>
      <w:ind w:left="0"/>
      <w:jc w:val="left"/>
      <w:outlineLvl w:val="9"/>
    </w:pPr>
    <w:rPr>
      <w:rFonts w:ascii="Cambria" w:eastAsia="Times New Roman" w:hAnsi="Cambria"/>
      <w:bCs/>
      <w:color w:val="365F91"/>
      <w:sz w:val="28"/>
      <w:szCs w:val="28"/>
      <w:lang w:eastAsia="fr-FR"/>
    </w:rPr>
  </w:style>
  <w:style w:type="paragraph" w:styleId="TM1">
    <w:name w:val="toc 1"/>
    <w:basedOn w:val="Normal"/>
    <w:next w:val="Normal"/>
    <w:autoRedefine/>
    <w:uiPriority w:val="39"/>
    <w:locked/>
    <w:rsid w:val="00B40707"/>
    <w:pPr>
      <w:tabs>
        <w:tab w:val="left" w:pos="440"/>
        <w:tab w:val="right" w:leader="dot" w:pos="9628"/>
      </w:tabs>
      <w:spacing w:before="120" w:after="120"/>
    </w:pPr>
    <w:rPr>
      <w:sz w:val="20"/>
    </w:rPr>
  </w:style>
  <w:style w:type="character" w:styleId="Lienhypertexte">
    <w:name w:val="Hyperlink"/>
    <w:uiPriority w:val="99"/>
    <w:unhideWhenUsed/>
    <w:rsid w:val="00DF1811"/>
    <w:rPr>
      <w:color w:val="0000FF"/>
      <w:u w:val="single"/>
    </w:rPr>
  </w:style>
  <w:style w:type="character" w:customStyle="1" w:styleId="Titre2Car">
    <w:name w:val="Titre 2 Car"/>
    <w:link w:val="Titre2"/>
    <w:rsid w:val="008E0D81"/>
    <w:rPr>
      <w:color w:val="003A8D"/>
      <w:sz w:val="22"/>
      <w:lang w:val="x-none" w:eastAsia="x-none"/>
    </w:rPr>
  </w:style>
  <w:style w:type="character" w:customStyle="1" w:styleId="Titre3Car">
    <w:name w:val="Titre 3 Car"/>
    <w:link w:val="Titre3"/>
    <w:rsid w:val="008E0D81"/>
    <w:rPr>
      <w:rFonts w:eastAsia="Times New Roman"/>
      <w:bCs/>
      <w:i/>
      <w:color w:val="003A8D"/>
      <w:sz w:val="22"/>
      <w:szCs w:val="26"/>
      <w:lang w:val="x-none" w:eastAsia="en-US"/>
    </w:rPr>
  </w:style>
  <w:style w:type="paragraph" w:styleId="TM2">
    <w:name w:val="toc 2"/>
    <w:basedOn w:val="Normal"/>
    <w:next w:val="Normal"/>
    <w:autoRedefine/>
    <w:uiPriority w:val="39"/>
    <w:locked/>
    <w:rsid w:val="00C520DE"/>
    <w:pPr>
      <w:tabs>
        <w:tab w:val="left" w:pos="660"/>
        <w:tab w:val="right" w:leader="dot" w:pos="9628"/>
      </w:tabs>
      <w:spacing w:before="120" w:after="120"/>
      <w:ind w:left="221"/>
    </w:pPr>
  </w:style>
  <w:style w:type="paragraph" w:styleId="TM3">
    <w:name w:val="toc 3"/>
    <w:basedOn w:val="Normal"/>
    <w:next w:val="Normal"/>
    <w:autoRedefine/>
    <w:uiPriority w:val="39"/>
    <w:locked/>
    <w:rsid w:val="00DF1811"/>
    <w:pPr>
      <w:ind w:left="440"/>
    </w:pPr>
  </w:style>
  <w:style w:type="character" w:customStyle="1" w:styleId="Titre4Car">
    <w:name w:val="Titre 4 Car"/>
    <w:link w:val="Titre4"/>
    <w:rsid w:val="00231572"/>
    <w:rPr>
      <w:rFonts w:eastAsia="Times New Roman"/>
      <w:i/>
      <w:color w:val="003A8D"/>
      <w:sz w:val="22"/>
      <w:szCs w:val="28"/>
      <w:lang w:val="x-none" w:eastAsia="en-US"/>
    </w:rPr>
  </w:style>
  <w:style w:type="character" w:customStyle="1" w:styleId="Titre5Car">
    <w:name w:val="Titre 5 Car"/>
    <w:link w:val="Titre5"/>
    <w:rsid w:val="00796485"/>
    <w:rPr>
      <w:rFonts w:eastAsia="Times New Roman"/>
      <w:i/>
      <w:color w:val="003A8D"/>
      <w:sz w:val="22"/>
      <w:szCs w:val="28"/>
      <w:lang w:val="x-none" w:eastAsia="en-US"/>
    </w:rPr>
  </w:style>
  <w:style w:type="character" w:customStyle="1" w:styleId="Titre6Car">
    <w:name w:val="Titre 6 Car"/>
    <w:link w:val="Titre6"/>
    <w:rsid w:val="00DF1811"/>
    <w:rPr>
      <w:rFonts w:eastAsia="Times New Roman"/>
      <w:b/>
      <w:bCs/>
      <w:sz w:val="22"/>
      <w:szCs w:val="22"/>
      <w:lang w:val="x-none" w:eastAsia="en-US"/>
    </w:rPr>
  </w:style>
  <w:style w:type="character" w:customStyle="1" w:styleId="Titre7Car">
    <w:name w:val="Titre 7 Car"/>
    <w:link w:val="Titre7"/>
    <w:semiHidden/>
    <w:rsid w:val="00DF1811"/>
    <w:rPr>
      <w:rFonts w:eastAsia="Times New Roman"/>
      <w:sz w:val="24"/>
      <w:szCs w:val="24"/>
      <w:lang w:val="x-none" w:eastAsia="en-US"/>
    </w:rPr>
  </w:style>
  <w:style w:type="character" w:customStyle="1" w:styleId="Titre8Car">
    <w:name w:val="Titre 8 Car"/>
    <w:link w:val="Titre8"/>
    <w:semiHidden/>
    <w:rsid w:val="00DF1811"/>
    <w:rPr>
      <w:rFonts w:eastAsia="Times New Roman"/>
      <w:i/>
      <w:iCs/>
      <w:sz w:val="24"/>
      <w:szCs w:val="24"/>
      <w:lang w:val="x-none" w:eastAsia="en-US"/>
    </w:rPr>
  </w:style>
  <w:style w:type="character" w:customStyle="1" w:styleId="Titre9Car">
    <w:name w:val="Titre 9 Car"/>
    <w:link w:val="Titre9"/>
    <w:semiHidden/>
    <w:rsid w:val="00DF1811"/>
    <w:rPr>
      <w:rFonts w:ascii="Cambria" w:eastAsia="Times New Roman" w:hAnsi="Cambria"/>
      <w:sz w:val="22"/>
      <w:szCs w:val="22"/>
      <w:lang w:val="x-none" w:eastAsia="en-US"/>
    </w:rPr>
  </w:style>
  <w:style w:type="paragraph" w:styleId="Titre">
    <w:name w:val="Title"/>
    <w:basedOn w:val="Titre0"/>
    <w:next w:val="Normal"/>
    <w:link w:val="TitreCar"/>
    <w:qFormat/>
    <w:locked/>
    <w:rsid w:val="00BF3527"/>
    <w:pPr>
      <w:ind w:left="0" w:right="0"/>
    </w:pPr>
    <w:rPr>
      <w:szCs w:val="22"/>
      <w:lang w:val="en-US" w:eastAsia="en-US"/>
    </w:rPr>
  </w:style>
  <w:style w:type="character" w:customStyle="1" w:styleId="TitreCar">
    <w:name w:val="Titre Car"/>
    <w:link w:val="Titre"/>
    <w:rsid w:val="00BF3527"/>
    <w:rPr>
      <w:b/>
      <w:color w:val="FFFFFF"/>
      <w:spacing w:val="40"/>
      <w:sz w:val="28"/>
      <w:szCs w:val="22"/>
      <w:shd w:val="clear" w:color="auto" w:fill="9C9F9F"/>
      <w:lang w:val="en-US" w:eastAsia="en-US"/>
    </w:rPr>
  </w:style>
  <w:style w:type="paragraph" w:customStyle="1" w:styleId="Chapitre">
    <w:name w:val="Chapitre"/>
    <w:basedOn w:val="Normal"/>
    <w:next w:val="Normal"/>
    <w:rsid w:val="001C5291"/>
    <w:pPr>
      <w:keepNext/>
      <w:keepLines/>
      <w:spacing w:before="240" w:after="240"/>
      <w:jc w:val="center"/>
    </w:pPr>
    <w:rPr>
      <w:rFonts w:ascii="Arial Gras" w:eastAsia="Times New Roman" w:hAnsi="Arial Gras"/>
      <w:b/>
      <w:caps/>
      <w:sz w:val="32"/>
      <w:szCs w:val="32"/>
      <w:lang w:eastAsia="fr-FR"/>
    </w:rPr>
  </w:style>
  <w:style w:type="paragraph" w:styleId="TM4">
    <w:name w:val="toc 4"/>
    <w:basedOn w:val="Normal"/>
    <w:next w:val="Normal"/>
    <w:autoRedefine/>
    <w:uiPriority w:val="39"/>
    <w:locked/>
    <w:rsid w:val="001C5291"/>
    <w:pPr>
      <w:ind w:left="660"/>
    </w:pPr>
  </w:style>
  <w:style w:type="paragraph" w:styleId="TM5">
    <w:name w:val="toc 5"/>
    <w:basedOn w:val="Normal"/>
    <w:next w:val="Normal"/>
    <w:autoRedefine/>
    <w:locked/>
    <w:rsid w:val="001C5291"/>
    <w:pPr>
      <w:ind w:left="880"/>
    </w:pPr>
  </w:style>
  <w:style w:type="paragraph" w:customStyle="1" w:styleId="Texte1">
    <w:name w:val="Texte 1"/>
    <w:basedOn w:val="Normal"/>
    <w:link w:val="Texte1Car"/>
    <w:rsid w:val="001C5291"/>
    <w:pPr>
      <w:keepLines/>
      <w:spacing w:after="120"/>
    </w:pPr>
    <w:rPr>
      <w:rFonts w:ascii="Arial" w:eastAsia="Times New Roman" w:hAnsi="Arial"/>
      <w:sz w:val="24"/>
      <w:szCs w:val="20"/>
      <w:lang w:val="x-none" w:eastAsia="x-none"/>
    </w:rPr>
  </w:style>
  <w:style w:type="paragraph" w:customStyle="1" w:styleId="Texte2Listenumrote1">
    <w:name w:val="Texte 2 Liste numérotée 1"/>
    <w:basedOn w:val="Normal"/>
    <w:link w:val="Texte2Listenumrote1CarCar"/>
    <w:rsid w:val="001C5291"/>
    <w:pPr>
      <w:keepLines/>
      <w:numPr>
        <w:numId w:val="4"/>
      </w:numPr>
      <w:spacing w:after="120"/>
    </w:pPr>
    <w:rPr>
      <w:rFonts w:ascii="Arial" w:eastAsia="Times New Roman" w:hAnsi="Arial"/>
      <w:sz w:val="24"/>
      <w:szCs w:val="20"/>
      <w:lang w:val="x-none" w:eastAsia="x-none"/>
    </w:rPr>
  </w:style>
  <w:style w:type="character" w:customStyle="1" w:styleId="Texte2Listenumrote1CarCar">
    <w:name w:val="Texte 2 Liste numérotée 1 Car Car"/>
    <w:link w:val="Texte2Listenumrote1"/>
    <w:rsid w:val="001C5291"/>
    <w:rPr>
      <w:rFonts w:ascii="Arial" w:eastAsia="Times New Roman" w:hAnsi="Arial"/>
      <w:sz w:val="24"/>
      <w:lang w:val="x-none" w:eastAsia="x-none"/>
    </w:rPr>
  </w:style>
  <w:style w:type="character" w:customStyle="1" w:styleId="Texte1Car">
    <w:name w:val="Texte 1 Car"/>
    <w:link w:val="Texte1"/>
    <w:rsid w:val="001C5291"/>
    <w:rPr>
      <w:rFonts w:ascii="Arial" w:eastAsia="Times New Roman" w:hAnsi="Arial"/>
      <w:sz w:val="24"/>
    </w:rPr>
  </w:style>
  <w:style w:type="paragraph" w:styleId="Lgende">
    <w:name w:val="caption"/>
    <w:basedOn w:val="Normal"/>
    <w:next w:val="Normal"/>
    <w:link w:val="LgendeCar"/>
    <w:unhideWhenUsed/>
    <w:qFormat/>
    <w:locked/>
    <w:rsid w:val="008E0D81"/>
    <w:pPr>
      <w:jc w:val="center"/>
    </w:pPr>
    <w:rPr>
      <w:b/>
      <w:bCs/>
      <w:sz w:val="20"/>
      <w:szCs w:val="20"/>
      <w:lang w:val="x-none"/>
    </w:rPr>
  </w:style>
  <w:style w:type="paragraph" w:customStyle="1" w:styleId="Appendix">
    <w:name w:val="Appendix"/>
    <w:basedOn w:val="Lgende"/>
    <w:next w:val="Normal"/>
    <w:link w:val="AppendixCar"/>
    <w:qFormat/>
    <w:rsid w:val="00957103"/>
    <w:pPr>
      <w:spacing w:before="3960" w:after="240"/>
    </w:pPr>
    <w:rPr>
      <w:sz w:val="56"/>
      <w:szCs w:val="52"/>
    </w:rPr>
  </w:style>
  <w:style w:type="paragraph" w:styleId="Tabledesillustrations">
    <w:name w:val="table of figures"/>
    <w:basedOn w:val="Normal"/>
    <w:next w:val="Normal"/>
    <w:uiPriority w:val="99"/>
    <w:unhideWhenUsed/>
    <w:rsid w:val="00E5374C"/>
    <w:pPr>
      <w:ind w:left="440" w:hanging="440"/>
      <w:jc w:val="left"/>
    </w:pPr>
    <w:rPr>
      <w:smallCaps/>
      <w:sz w:val="20"/>
      <w:szCs w:val="20"/>
    </w:rPr>
  </w:style>
  <w:style w:type="character" w:customStyle="1" w:styleId="LgendeCar">
    <w:name w:val="Légende Car"/>
    <w:link w:val="Lgende"/>
    <w:rsid w:val="008E0D81"/>
    <w:rPr>
      <w:rFonts w:ascii="Calibri" w:hAnsi="Calibri"/>
      <w:b/>
      <w:bCs/>
      <w:lang w:val="x-none" w:eastAsia="en-US"/>
    </w:rPr>
  </w:style>
  <w:style w:type="character" w:customStyle="1" w:styleId="AppendixCar">
    <w:name w:val="Appendix Car"/>
    <w:link w:val="Appendix"/>
    <w:rsid w:val="00957103"/>
    <w:rPr>
      <w:b/>
      <w:bCs/>
      <w:sz w:val="56"/>
      <w:szCs w:val="52"/>
      <w:lang w:val="x-none" w:eastAsia="en-US"/>
    </w:rPr>
  </w:style>
  <w:style w:type="paragraph" w:customStyle="1" w:styleId="Tableau">
    <w:name w:val="Tableau"/>
    <w:basedOn w:val="Normal"/>
    <w:next w:val="Normal"/>
    <w:rsid w:val="00850C13"/>
    <w:pPr>
      <w:numPr>
        <w:numId w:val="5"/>
      </w:numPr>
      <w:jc w:val="center"/>
    </w:pPr>
    <w:rPr>
      <w:rFonts w:eastAsia="Times New Roman"/>
      <w:b/>
      <w:sz w:val="20"/>
      <w:szCs w:val="20"/>
      <w:lang w:eastAsia="fr-FR"/>
    </w:rPr>
  </w:style>
  <w:style w:type="paragraph" w:customStyle="1" w:styleId="Figure">
    <w:name w:val="Figure"/>
    <w:basedOn w:val="Normal"/>
    <w:next w:val="Normal"/>
    <w:rsid w:val="00E5374C"/>
    <w:pPr>
      <w:spacing w:before="60" w:after="120"/>
      <w:jc w:val="center"/>
    </w:pPr>
    <w:rPr>
      <w:rFonts w:ascii="Arial" w:eastAsia="Times New Roman" w:hAnsi="Arial" w:cs="Arial"/>
      <w:b/>
      <w:bCs/>
      <w:sz w:val="24"/>
      <w:szCs w:val="20"/>
      <w:lang w:eastAsia="fr-FR"/>
    </w:rPr>
  </w:style>
  <w:style w:type="paragraph" w:customStyle="1" w:styleId="Figure-Table">
    <w:name w:val="Figure-Table"/>
    <w:basedOn w:val="Lgende"/>
    <w:link w:val="Figure-TableCar"/>
    <w:rsid w:val="00167A29"/>
    <w:rPr>
      <w:rFonts w:ascii="Arial" w:hAnsi="Arial"/>
      <w:sz w:val="24"/>
      <w:szCs w:val="24"/>
      <w:lang w:val="en-US"/>
    </w:rPr>
  </w:style>
  <w:style w:type="character" w:customStyle="1" w:styleId="Texte2Car">
    <w:name w:val="Texte 2 Car"/>
    <w:link w:val="Texte2"/>
    <w:locked/>
    <w:rsid w:val="009E3BF7"/>
    <w:rPr>
      <w:rFonts w:ascii="Arial" w:hAnsi="Arial" w:cs="Arial"/>
      <w:sz w:val="24"/>
    </w:rPr>
  </w:style>
  <w:style w:type="character" w:customStyle="1" w:styleId="Figure-TableCar">
    <w:name w:val="Figure-Table Car"/>
    <w:link w:val="Figure-Table"/>
    <w:rsid w:val="00167A29"/>
    <w:rPr>
      <w:rFonts w:ascii="Arial" w:hAnsi="Arial" w:cs="Arial"/>
      <w:b/>
      <w:bCs/>
      <w:sz w:val="24"/>
      <w:szCs w:val="24"/>
      <w:lang w:val="en-US" w:eastAsia="en-US"/>
    </w:rPr>
  </w:style>
  <w:style w:type="paragraph" w:customStyle="1" w:styleId="Texte2">
    <w:name w:val="Texte 2"/>
    <w:basedOn w:val="Normal"/>
    <w:link w:val="Texte2Car"/>
    <w:rsid w:val="009E3BF7"/>
    <w:pPr>
      <w:keepLines/>
      <w:spacing w:after="120"/>
      <w:ind w:left="284"/>
    </w:pPr>
    <w:rPr>
      <w:rFonts w:ascii="Arial" w:hAnsi="Arial"/>
      <w:sz w:val="24"/>
      <w:szCs w:val="20"/>
      <w:lang w:val="x-none" w:eastAsia="x-none"/>
    </w:rPr>
  </w:style>
  <w:style w:type="paragraph" w:customStyle="1" w:styleId="tiret1">
    <w:name w:val="tiret 1"/>
    <w:basedOn w:val="Normal"/>
    <w:rsid w:val="009E3BF7"/>
    <w:pPr>
      <w:numPr>
        <w:numId w:val="6"/>
      </w:numPr>
      <w:jc w:val="left"/>
    </w:pPr>
    <w:rPr>
      <w:rFonts w:ascii="Arial" w:eastAsia="Times New Roman" w:hAnsi="Arial"/>
      <w:sz w:val="24"/>
      <w:szCs w:val="20"/>
      <w:lang w:eastAsia="fr-FR"/>
    </w:rPr>
  </w:style>
  <w:style w:type="paragraph" w:customStyle="1" w:styleId="Centr">
    <w:name w:val="Centré"/>
    <w:basedOn w:val="Texte1"/>
    <w:rsid w:val="009E3BF7"/>
    <w:pPr>
      <w:spacing w:before="120"/>
      <w:jc w:val="center"/>
    </w:pPr>
    <w:rPr>
      <w:rFonts w:eastAsia="Calibri" w:cs="Arial"/>
      <w:lang w:val="fr-FR" w:eastAsia="fr-FR"/>
    </w:rPr>
  </w:style>
  <w:style w:type="table" w:customStyle="1" w:styleId="Trameclaire-Accent11">
    <w:name w:val="Trame claire - Accent 11"/>
    <w:basedOn w:val="TableauNormal"/>
    <w:uiPriority w:val="60"/>
    <w:rsid w:val="008E0D8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Rfrence">
    <w:name w:val="Référence"/>
    <w:basedOn w:val="Normal"/>
    <w:next w:val="Normal"/>
    <w:qFormat/>
    <w:rsid w:val="009607B2"/>
    <w:rPr>
      <w:sz w:val="20"/>
    </w:rPr>
  </w:style>
  <w:style w:type="character" w:styleId="Marquedecommentaire">
    <w:name w:val="annotation reference"/>
    <w:uiPriority w:val="99"/>
    <w:semiHidden/>
    <w:unhideWhenUsed/>
    <w:rsid w:val="002F5C83"/>
    <w:rPr>
      <w:sz w:val="16"/>
      <w:szCs w:val="16"/>
    </w:rPr>
  </w:style>
  <w:style w:type="paragraph" w:styleId="Commentaire">
    <w:name w:val="annotation text"/>
    <w:basedOn w:val="Normal"/>
    <w:link w:val="CommentaireCar"/>
    <w:uiPriority w:val="99"/>
    <w:semiHidden/>
    <w:unhideWhenUsed/>
    <w:rsid w:val="002F5C83"/>
    <w:rPr>
      <w:sz w:val="20"/>
      <w:szCs w:val="20"/>
      <w:lang w:val="x-none"/>
    </w:rPr>
  </w:style>
  <w:style w:type="character" w:customStyle="1" w:styleId="CommentaireCar">
    <w:name w:val="Commentaire Car"/>
    <w:link w:val="Commentaire"/>
    <w:uiPriority w:val="99"/>
    <w:semiHidden/>
    <w:rsid w:val="002F5C83"/>
    <w:rPr>
      <w:lang w:eastAsia="en-US"/>
    </w:rPr>
  </w:style>
  <w:style w:type="paragraph" w:styleId="Objetducommentaire">
    <w:name w:val="annotation subject"/>
    <w:basedOn w:val="Commentaire"/>
    <w:next w:val="Commentaire"/>
    <w:link w:val="ObjetducommentaireCar"/>
    <w:uiPriority w:val="99"/>
    <w:semiHidden/>
    <w:unhideWhenUsed/>
    <w:rsid w:val="002F5C83"/>
    <w:rPr>
      <w:b/>
      <w:bCs/>
    </w:rPr>
  </w:style>
  <w:style w:type="character" w:customStyle="1" w:styleId="ObjetducommentaireCar">
    <w:name w:val="Objet du commentaire Car"/>
    <w:link w:val="Objetducommentaire"/>
    <w:uiPriority w:val="99"/>
    <w:semiHidden/>
    <w:rsid w:val="002F5C83"/>
    <w:rPr>
      <w:b/>
      <w:bCs/>
      <w:lang w:eastAsia="en-US"/>
    </w:rPr>
  </w:style>
  <w:style w:type="table" w:customStyle="1" w:styleId="Tramemoyenne1-Accent11">
    <w:name w:val="Trame moyenne 1 - Accent 11"/>
    <w:basedOn w:val="TableauNormal"/>
    <w:uiPriority w:val="63"/>
    <w:rsid w:val="00AA44B0"/>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AA44B0"/>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Explorateurdedocuments">
    <w:name w:val="Document Map"/>
    <w:basedOn w:val="Normal"/>
    <w:link w:val="ExplorateurdedocumentsCar"/>
    <w:uiPriority w:val="99"/>
    <w:semiHidden/>
    <w:unhideWhenUsed/>
    <w:rsid w:val="005541F2"/>
    <w:rPr>
      <w:rFonts w:ascii="Tahoma" w:hAnsi="Tahoma"/>
      <w:sz w:val="16"/>
      <w:szCs w:val="16"/>
      <w:lang w:val="x-none"/>
    </w:rPr>
  </w:style>
  <w:style w:type="character" w:customStyle="1" w:styleId="ExplorateurdedocumentsCar">
    <w:name w:val="Explorateur de documents Car"/>
    <w:link w:val="Explorateurdedocuments"/>
    <w:uiPriority w:val="99"/>
    <w:semiHidden/>
    <w:rsid w:val="005541F2"/>
    <w:rPr>
      <w:rFonts w:ascii="Tahoma" w:hAnsi="Tahoma" w:cs="Tahoma"/>
      <w:sz w:val="16"/>
      <w:szCs w:val="16"/>
      <w:lang w:eastAsia="en-US"/>
    </w:rPr>
  </w:style>
  <w:style w:type="paragraph" w:styleId="Notedebasdepage">
    <w:name w:val="footnote text"/>
    <w:basedOn w:val="Normal"/>
    <w:link w:val="NotedebasdepageCar"/>
    <w:uiPriority w:val="99"/>
    <w:semiHidden/>
    <w:unhideWhenUsed/>
    <w:rsid w:val="00627FBF"/>
    <w:rPr>
      <w:sz w:val="20"/>
      <w:szCs w:val="20"/>
      <w:lang w:val="x-none"/>
    </w:rPr>
  </w:style>
  <w:style w:type="character" w:customStyle="1" w:styleId="NotedebasdepageCar">
    <w:name w:val="Note de bas de page Car"/>
    <w:link w:val="Notedebasdepage"/>
    <w:uiPriority w:val="99"/>
    <w:semiHidden/>
    <w:rsid w:val="00627FBF"/>
    <w:rPr>
      <w:lang w:eastAsia="en-US"/>
    </w:rPr>
  </w:style>
  <w:style w:type="character" w:styleId="Appelnotedebasdep">
    <w:name w:val="footnote reference"/>
    <w:uiPriority w:val="99"/>
    <w:semiHidden/>
    <w:unhideWhenUsed/>
    <w:rsid w:val="00627FBF"/>
    <w:rPr>
      <w:vertAlign w:val="superscript"/>
    </w:rPr>
  </w:style>
  <w:style w:type="paragraph" w:styleId="NormalWeb">
    <w:name w:val="Normal (Web)"/>
    <w:basedOn w:val="Normal"/>
    <w:uiPriority w:val="99"/>
    <w:unhideWhenUsed/>
    <w:rsid w:val="00FB36B8"/>
    <w:pPr>
      <w:spacing w:before="100" w:beforeAutospacing="1" w:after="100" w:afterAutospacing="1"/>
      <w:jc w:val="left"/>
    </w:pPr>
    <w:rPr>
      <w:rFonts w:ascii="Times New Roman" w:eastAsia="Times New Roman" w:hAnsi="Times New Roman"/>
      <w:sz w:val="24"/>
      <w:szCs w:val="24"/>
      <w:lang w:eastAsia="fr-FR"/>
    </w:rPr>
  </w:style>
  <w:style w:type="character" w:customStyle="1" w:styleId="fbody">
    <w:name w:val="f_body"/>
    <w:basedOn w:val="Policepardfaut"/>
    <w:rsid w:val="00CE6E8B"/>
  </w:style>
  <w:style w:type="paragraph" w:customStyle="1" w:styleId="pbody">
    <w:name w:val="p_body"/>
    <w:basedOn w:val="Normal"/>
    <w:rsid w:val="005C7A6A"/>
    <w:pPr>
      <w:spacing w:before="100" w:beforeAutospacing="1" w:after="100" w:afterAutospacing="1"/>
      <w:jc w:val="left"/>
    </w:pPr>
    <w:rPr>
      <w:rFonts w:ascii="Times New Roman" w:eastAsia="Times New Roman" w:hAnsi="Times New Roman"/>
      <w:sz w:val="24"/>
      <w:szCs w:val="24"/>
      <w:lang w:eastAsia="fr-FR"/>
    </w:rPr>
  </w:style>
  <w:style w:type="character" w:customStyle="1" w:styleId="fstep">
    <w:name w:val="f_step"/>
    <w:basedOn w:val="Policepardfaut"/>
    <w:rsid w:val="005C7A6A"/>
  </w:style>
  <w:style w:type="character" w:customStyle="1" w:styleId="fbullet">
    <w:name w:val="f_bullet"/>
    <w:basedOn w:val="Policepardfaut"/>
    <w:rsid w:val="00687E20"/>
  </w:style>
  <w:style w:type="character" w:styleId="Textedelespacerserv">
    <w:name w:val="Placeholder Text"/>
    <w:basedOn w:val="Policepardfaut"/>
    <w:uiPriority w:val="99"/>
    <w:semiHidden/>
    <w:rsid w:val="002B4BE2"/>
    <w:rPr>
      <w:color w:val="808080"/>
    </w:rPr>
  </w:style>
  <w:style w:type="paragraph" w:customStyle="1" w:styleId="indent">
    <w:name w:val="indent"/>
    <w:basedOn w:val="Normal"/>
    <w:rsid w:val="00820F1B"/>
    <w:pPr>
      <w:spacing w:before="100" w:beforeAutospacing="1" w:after="100" w:afterAutospacing="1"/>
      <w:jc w:val="left"/>
    </w:pPr>
    <w:rPr>
      <w:rFonts w:ascii="Times New Roman" w:eastAsia="Times New Roman" w:hAnsi="Times New Roman"/>
      <w:sz w:val="24"/>
      <w:szCs w:val="24"/>
      <w:lang w:eastAsia="fr-FR"/>
    </w:rPr>
  </w:style>
  <w:style w:type="character" w:styleId="MachinecrireHTML">
    <w:name w:val="HTML Typewriter"/>
    <w:basedOn w:val="Policepardfaut"/>
    <w:uiPriority w:val="99"/>
    <w:semiHidden/>
    <w:unhideWhenUsed/>
    <w:rsid w:val="00820F1B"/>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B10423"/>
    <w:rPr>
      <w:color w:val="800080" w:themeColor="followedHyperlink"/>
      <w:u w:val="single"/>
    </w:rPr>
  </w:style>
  <w:style w:type="paragraph" w:customStyle="1" w:styleId="Default">
    <w:name w:val="Default"/>
    <w:rsid w:val="00F71473"/>
    <w:pPr>
      <w:autoSpaceDE w:val="0"/>
      <w:autoSpaceDN w:val="0"/>
      <w:adjustRightInd w:val="0"/>
    </w:pPr>
    <w:rPr>
      <w:rFonts w:cs="Calibri"/>
      <w:color w:val="000000"/>
      <w:sz w:val="24"/>
      <w:szCs w:val="24"/>
    </w:rPr>
  </w:style>
  <w:style w:type="paragraph" w:styleId="Rvision">
    <w:name w:val="Revision"/>
    <w:hidden/>
    <w:uiPriority w:val="99"/>
    <w:semiHidden/>
    <w:rsid w:val="00585D16"/>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202">
      <w:bodyDiv w:val="1"/>
      <w:marLeft w:val="0"/>
      <w:marRight w:val="0"/>
      <w:marTop w:val="0"/>
      <w:marBottom w:val="0"/>
      <w:divBdr>
        <w:top w:val="none" w:sz="0" w:space="0" w:color="auto"/>
        <w:left w:val="none" w:sz="0" w:space="0" w:color="auto"/>
        <w:bottom w:val="none" w:sz="0" w:space="0" w:color="auto"/>
        <w:right w:val="none" w:sz="0" w:space="0" w:color="auto"/>
      </w:divBdr>
    </w:div>
    <w:div w:id="332028495">
      <w:bodyDiv w:val="1"/>
      <w:marLeft w:val="0"/>
      <w:marRight w:val="0"/>
      <w:marTop w:val="0"/>
      <w:marBottom w:val="0"/>
      <w:divBdr>
        <w:top w:val="none" w:sz="0" w:space="0" w:color="auto"/>
        <w:left w:val="none" w:sz="0" w:space="0" w:color="auto"/>
        <w:bottom w:val="none" w:sz="0" w:space="0" w:color="auto"/>
        <w:right w:val="none" w:sz="0" w:space="0" w:color="auto"/>
      </w:divBdr>
    </w:div>
    <w:div w:id="391656193">
      <w:bodyDiv w:val="1"/>
      <w:marLeft w:val="0"/>
      <w:marRight w:val="0"/>
      <w:marTop w:val="0"/>
      <w:marBottom w:val="0"/>
      <w:divBdr>
        <w:top w:val="none" w:sz="0" w:space="0" w:color="auto"/>
        <w:left w:val="none" w:sz="0" w:space="0" w:color="auto"/>
        <w:bottom w:val="none" w:sz="0" w:space="0" w:color="auto"/>
        <w:right w:val="none" w:sz="0" w:space="0" w:color="auto"/>
      </w:divBdr>
    </w:div>
    <w:div w:id="497967948">
      <w:bodyDiv w:val="1"/>
      <w:marLeft w:val="0"/>
      <w:marRight w:val="0"/>
      <w:marTop w:val="0"/>
      <w:marBottom w:val="0"/>
      <w:divBdr>
        <w:top w:val="none" w:sz="0" w:space="0" w:color="auto"/>
        <w:left w:val="none" w:sz="0" w:space="0" w:color="auto"/>
        <w:bottom w:val="none" w:sz="0" w:space="0" w:color="auto"/>
        <w:right w:val="none" w:sz="0" w:space="0" w:color="auto"/>
      </w:divBdr>
    </w:div>
    <w:div w:id="585723993">
      <w:bodyDiv w:val="1"/>
      <w:marLeft w:val="0"/>
      <w:marRight w:val="0"/>
      <w:marTop w:val="0"/>
      <w:marBottom w:val="0"/>
      <w:divBdr>
        <w:top w:val="none" w:sz="0" w:space="0" w:color="auto"/>
        <w:left w:val="none" w:sz="0" w:space="0" w:color="auto"/>
        <w:bottom w:val="none" w:sz="0" w:space="0" w:color="auto"/>
        <w:right w:val="none" w:sz="0" w:space="0" w:color="auto"/>
      </w:divBdr>
      <w:divsChild>
        <w:div w:id="1602444417">
          <w:marLeft w:val="0"/>
          <w:marRight w:val="0"/>
          <w:marTop w:val="0"/>
          <w:marBottom w:val="0"/>
          <w:divBdr>
            <w:top w:val="none" w:sz="0" w:space="0" w:color="auto"/>
            <w:left w:val="none" w:sz="0" w:space="0" w:color="auto"/>
            <w:bottom w:val="none" w:sz="0" w:space="0" w:color="auto"/>
            <w:right w:val="none" w:sz="0" w:space="0" w:color="auto"/>
          </w:divBdr>
          <w:divsChild>
            <w:div w:id="19747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494">
      <w:bodyDiv w:val="1"/>
      <w:marLeft w:val="0"/>
      <w:marRight w:val="0"/>
      <w:marTop w:val="0"/>
      <w:marBottom w:val="0"/>
      <w:divBdr>
        <w:top w:val="none" w:sz="0" w:space="0" w:color="auto"/>
        <w:left w:val="none" w:sz="0" w:space="0" w:color="auto"/>
        <w:bottom w:val="none" w:sz="0" w:space="0" w:color="auto"/>
        <w:right w:val="none" w:sz="0" w:space="0" w:color="auto"/>
      </w:divBdr>
      <w:divsChild>
        <w:div w:id="147091853">
          <w:marLeft w:val="1440"/>
          <w:marRight w:val="0"/>
          <w:marTop w:val="120"/>
          <w:marBottom w:val="45"/>
          <w:divBdr>
            <w:top w:val="none" w:sz="0" w:space="0" w:color="auto"/>
            <w:left w:val="none" w:sz="0" w:space="0" w:color="auto"/>
            <w:bottom w:val="none" w:sz="0" w:space="0" w:color="auto"/>
            <w:right w:val="none" w:sz="0" w:space="0" w:color="auto"/>
          </w:divBdr>
        </w:div>
      </w:divsChild>
    </w:div>
    <w:div w:id="933705402">
      <w:bodyDiv w:val="1"/>
      <w:marLeft w:val="0"/>
      <w:marRight w:val="0"/>
      <w:marTop w:val="0"/>
      <w:marBottom w:val="0"/>
      <w:divBdr>
        <w:top w:val="none" w:sz="0" w:space="0" w:color="auto"/>
        <w:left w:val="none" w:sz="0" w:space="0" w:color="auto"/>
        <w:bottom w:val="none" w:sz="0" w:space="0" w:color="auto"/>
        <w:right w:val="none" w:sz="0" w:space="0" w:color="auto"/>
      </w:divBdr>
    </w:div>
    <w:div w:id="1206598143">
      <w:bodyDiv w:val="1"/>
      <w:marLeft w:val="0"/>
      <w:marRight w:val="0"/>
      <w:marTop w:val="0"/>
      <w:marBottom w:val="0"/>
      <w:divBdr>
        <w:top w:val="none" w:sz="0" w:space="0" w:color="auto"/>
        <w:left w:val="none" w:sz="0" w:space="0" w:color="auto"/>
        <w:bottom w:val="none" w:sz="0" w:space="0" w:color="auto"/>
        <w:right w:val="none" w:sz="0" w:space="0" w:color="auto"/>
      </w:divBdr>
    </w:div>
    <w:div w:id="1330525877">
      <w:bodyDiv w:val="1"/>
      <w:marLeft w:val="0"/>
      <w:marRight w:val="0"/>
      <w:marTop w:val="0"/>
      <w:marBottom w:val="0"/>
      <w:divBdr>
        <w:top w:val="none" w:sz="0" w:space="0" w:color="auto"/>
        <w:left w:val="none" w:sz="0" w:space="0" w:color="auto"/>
        <w:bottom w:val="none" w:sz="0" w:space="0" w:color="auto"/>
        <w:right w:val="none" w:sz="0" w:space="0" w:color="auto"/>
      </w:divBdr>
    </w:div>
    <w:div w:id="1762677825">
      <w:bodyDiv w:val="1"/>
      <w:marLeft w:val="0"/>
      <w:marRight w:val="0"/>
      <w:marTop w:val="0"/>
      <w:marBottom w:val="0"/>
      <w:divBdr>
        <w:top w:val="none" w:sz="0" w:space="0" w:color="auto"/>
        <w:left w:val="none" w:sz="0" w:space="0" w:color="auto"/>
        <w:bottom w:val="none" w:sz="0" w:space="0" w:color="auto"/>
        <w:right w:val="none" w:sz="0" w:space="0" w:color="auto"/>
      </w:divBdr>
    </w:div>
    <w:div w:id="200569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png"/><Relationship Id="rId84" Type="http://schemas.openxmlformats.org/officeDocument/2006/relationships/image" Target="media/image75.jpg"/><Relationship Id="rId89" Type="http://schemas.openxmlformats.org/officeDocument/2006/relationships/diagramQuickStyle" Target="diagrams/quickStyle1.xml"/><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comments" Target="comments.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88.png"/><Relationship Id="rId123"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jpg"/><Relationship Id="rId90" Type="http://schemas.openxmlformats.org/officeDocument/2006/relationships/diagramColors" Target="diagrams/colors1.xml"/><Relationship Id="rId95" Type="http://schemas.openxmlformats.org/officeDocument/2006/relationships/image" Target="media/image81.pn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g"/><Relationship Id="rId88" Type="http://schemas.openxmlformats.org/officeDocument/2006/relationships/diagramLayout" Target="diagrams/layout1.xml"/><Relationship Id="rId91" Type="http://schemas.microsoft.com/office/2007/relationships/diagramDrawing" Target="diagrams/drawing1.xml"/><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2.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diagramData" Target="diagrams/data1.xml"/><Relationship Id="rId110" Type="http://schemas.openxmlformats.org/officeDocument/2006/relationships/image" Target="media/image96.png"/><Relationship Id="rId115" Type="http://schemas.openxmlformats.org/officeDocument/2006/relationships/image" Target="media/image101.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EAF1BB-5B08-4505-8A53-6B68A7837D22}"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fr-FR"/>
        </a:p>
      </dgm:t>
    </dgm:pt>
    <dgm:pt modelId="{8DD3B1BF-0087-43A4-BF2E-CA78E154DA2B}">
      <dgm:prSet phldrT="[Texte]"/>
      <dgm:spPr/>
      <dgm:t>
        <a:bodyPr/>
        <a:lstStyle/>
        <a:p>
          <a:r>
            <a:rPr lang="fr-FR"/>
            <a:t>HyperMorph</a:t>
          </a:r>
        </a:p>
      </dgm:t>
    </dgm:pt>
    <dgm:pt modelId="{0A61238D-4FA3-4090-8A5F-A9269ADB1EB2}" type="parTrans" cxnId="{18312DCC-D98C-4B46-9655-45000CF7934E}">
      <dgm:prSet/>
      <dgm:spPr/>
      <dgm:t>
        <a:bodyPr/>
        <a:lstStyle/>
        <a:p>
          <a:endParaRPr lang="fr-FR"/>
        </a:p>
      </dgm:t>
    </dgm:pt>
    <dgm:pt modelId="{50742867-56A9-4E07-9EDF-E7E2EBCF9517}" type="sibTrans" cxnId="{18312DCC-D98C-4B46-9655-45000CF7934E}">
      <dgm:prSet/>
      <dgm:spPr/>
      <dgm:t>
        <a:bodyPr/>
        <a:lstStyle/>
        <a:p>
          <a:endParaRPr lang="fr-FR"/>
        </a:p>
      </dgm:t>
    </dgm:pt>
    <dgm:pt modelId="{5A5B5722-B6B8-4978-A845-BF0E8A554743}">
      <dgm:prSet phldrT="[Texte]"/>
      <dgm:spPr/>
      <dgm:t>
        <a:bodyPr/>
        <a:lstStyle/>
        <a:p>
          <a:r>
            <a:rPr lang="fr-FR"/>
            <a:t>Forme 1</a:t>
          </a:r>
        </a:p>
      </dgm:t>
    </dgm:pt>
    <dgm:pt modelId="{5B6553B1-DEE8-4195-A057-B2EAB279E867}" type="parTrans" cxnId="{3BCB9FA0-65BF-46FA-AAEB-73D045B42CAE}">
      <dgm:prSet/>
      <dgm:spPr/>
      <dgm:t>
        <a:bodyPr/>
        <a:lstStyle/>
        <a:p>
          <a:endParaRPr lang="fr-FR"/>
        </a:p>
      </dgm:t>
    </dgm:pt>
    <dgm:pt modelId="{26DBF7B2-BA5D-4920-98A0-081353D5AF75}" type="sibTrans" cxnId="{3BCB9FA0-65BF-46FA-AAEB-73D045B42CAE}">
      <dgm:prSet/>
      <dgm:spPr/>
      <dgm:t>
        <a:bodyPr/>
        <a:lstStyle/>
        <a:p>
          <a:endParaRPr lang="fr-FR"/>
        </a:p>
      </dgm:t>
    </dgm:pt>
    <dgm:pt modelId="{15C2DD2A-4122-443F-B88B-80F59F499761}">
      <dgm:prSet phldrT="[Texte]"/>
      <dgm:spPr/>
      <dgm:t>
        <a:bodyPr/>
        <a:lstStyle/>
        <a:p>
          <a:r>
            <a:rPr lang="fr-FR"/>
            <a:t>OptiStruct</a:t>
          </a:r>
        </a:p>
      </dgm:t>
    </dgm:pt>
    <dgm:pt modelId="{F8C97B3E-3DF4-4F9C-876B-476F8BAE5B89}" type="parTrans" cxnId="{D3B7AAD0-A3BB-42A5-8DC5-65FE5483B5E2}">
      <dgm:prSet/>
      <dgm:spPr/>
      <dgm:t>
        <a:bodyPr/>
        <a:lstStyle/>
        <a:p>
          <a:endParaRPr lang="fr-FR"/>
        </a:p>
      </dgm:t>
    </dgm:pt>
    <dgm:pt modelId="{7CB37CD6-E5F2-4563-9F84-906BA33272A8}" type="sibTrans" cxnId="{D3B7AAD0-A3BB-42A5-8DC5-65FE5483B5E2}">
      <dgm:prSet/>
      <dgm:spPr/>
      <dgm:t>
        <a:bodyPr/>
        <a:lstStyle/>
        <a:p>
          <a:endParaRPr lang="fr-FR"/>
        </a:p>
      </dgm:t>
    </dgm:pt>
    <dgm:pt modelId="{67C9E760-4B15-45D3-9E87-EED8F6C6DA10}">
      <dgm:prSet phldrT="[Texte]"/>
      <dgm:spPr/>
      <dgm:t>
        <a:bodyPr/>
        <a:lstStyle/>
        <a:p>
          <a:r>
            <a:rPr lang="fr-FR"/>
            <a:t>HyperView</a:t>
          </a:r>
        </a:p>
      </dgm:t>
    </dgm:pt>
    <dgm:pt modelId="{36C699EB-26D9-454F-BBF1-8AA87C8A52CD}" type="parTrans" cxnId="{AEB1FD8C-3221-478B-A026-CFE36E52E0B4}">
      <dgm:prSet/>
      <dgm:spPr/>
      <dgm:t>
        <a:bodyPr/>
        <a:lstStyle/>
        <a:p>
          <a:endParaRPr lang="fr-FR"/>
        </a:p>
      </dgm:t>
    </dgm:pt>
    <dgm:pt modelId="{75ACBC59-F2FB-494C-990A-D14D1677EDF9}" type="sibTrans" cxnId="{AEB1FD8C-3221-478B-A026-CFE36E52E0B4}">
      <dgm:prSet/>
      <dgm:spPr/>
      <dgm:t>
        <a:bodyPr/>
        <a:lstStyle/>
        <a:p>
          <a:endParaRPr lang="fr-FR"/>
        </a:p>
      </dgm:t>
    </dgm:pt>
    <dgm:pt modelId="{923A5A63-5A38-4566-A842-1647D7146145}">
      <dgm:prSet phldrT="[Texte]"/>
      <dgm:spPr/>
      <dgm:t>
        <a:bodyPr/>
        <a:lstStyle/>
        <a:p>
          <a:r>
            <a:rPr lang="fr-FR"/>
            <a:t>Forme interpolée optimisée</a:t>
          </a:r>
        </a:p>
      </dgm:t>
    </dgm:pt>
    <dgm:pt modelId="{3B2D1174-132C-4652-AE0C-1624AAA6D0C7}" type="parTrans" cxnId="{5F8504F3-1AC6-4DF5-A4B6-7BB7739F200C}">
      <dgm:prSet/>
      <dgm:spPr/>
      <dgm:t>
        <a:bodyPr/>
        <a:lstStyle/>
        <a:p>
          <a:endParaRPr lang="fr-FR"/>
        </a:p>
      </dgm:t>
    </dgm:pt>
    <dgm:pt modelId="{D1D1C590-5868-4FC6-ABB8-CCB2D165E5B2}" type="sibTrans" cxnId="{5F8504F3-1AC6-4DF5-A4B6-7BB7739F200C}">
      <dgm:prSet/>
      <dgm:spPr/>
      <dgm:t>
        <a:bodyPr/>
        <a:lstStyle/>
        <a:p>
          <a:endParaRPr lang="fr-FR"/>
        </a:p>
      </dgm:t>
    </dgm:pt>
    <dgm:pt modelId="{4981409C-14CA-4EB7-85E9-4E4F1F7DAE87}">
      <dgm:prSet phldrT="[Texte]"/>
      <dgm:spPr/>
      <dgm:t>
        <a:bodyPr/>
        <a:lstStyle/>
        <a:p>
          <a:r>
            <a:rPr lang="fr-FR"/>
            <a:t>Forme 2</a:t>
          </a:r>
        </a:p>
      </dgm:t>
    </dgm:pt>
    <dgm:pt modelId="{CC92F96D-23C3-4220-8227-FDA01E3FDD7F}" type="parTrans" cxnId="{148C3B4C-C6BE-4DF8-97D8-DCD3DCFE2682}">
      <dgm:prSet/>
      <dgm:spPr/>
      <dgm:t>
        <a:bodyPr/>
        <a:lstStyle/>
        <a:p>
          <a:endParaRPr lang="fr-FR"/>
        </a:p>
      </dgm:t>
    </dgm:pt>
    <dgm:pt modelId="{71891CAC-DBFF-4E87-9DCF-89941EAE74D0}" type="sibTrans" cxnId="{148C3B4C-C6BE-4DF8-97D8-DCD3DCFE2682}">
      <dgm:prSet/>
      <dgm:spPr/>
      <dgm:t>
        <a:bodyPr/>
        <a:lstStyle/>
        <a:p>
          <a:endParaRPr lang="fr-FR"/>
        </a:p>
      </dgm:t>
    </dgm:pt>
    <dgm:pt modelId="{12477F3E-AC9F-4A0D-B413-7E43CFA56117}">
      <dgm:prSet phldrT="[Texte]"/>
      <dgm:spPr/>
      <dgm:t>
        <a:bodyPr/>
        <a:lstStyle/>
        <a:p>
          <a:r>
            <a:rPr lang="fr-FR"/>
            <a:t>...</a:t>
          </a:r>
        </a:p>
      </dgm:t>
    </dgm:pt>
    <dgm:pt modelId="{8BCEF83E-4532-4EBC-ABA9-18A7BFE72145}" type="parTrans" cxnId="{068BEAEE-F055-489E-B261-4178F64B1B57}">
      <dgm:prSet/>
      <dgm:spPr/>
      <dgm:t>
        <a:bodyPr/>
        <a:lstStyle/>
        <a:p>
          <a:endParaRPr lang="fr-FR"/>
        </a:p>
      </dgm:t>
    </dgm:pt>
    <dgm:pt modelId="{2A2361C6-C603-436F-92EB-107B4DC2F25A}" type="sibTrans" cxnId="{068BEAEE-F055-489E-B261-4178F64B1B57}">
      <dgm:prSet/>
      <dgm:spPr/>
      <dgm:t>
        <a:bodyPr/>
        <a:lstStyle/>
        <a:p>
          <a:endParaRPr lang="fr-FR"/>
        </a:p>
      </dgm:t>
    </dgm:pt>
    <dgm:pt modelId="{384A6FB8-1AC5-4984-BB55-F18680CCBBF6}">
      <dgm:prSet phldrT="[Texte]"/>
      <dgm:spPr/>
      <dgm:t>
        <a:bodyPr/>
        <a:lstStyle/>
        <a:p>
          <a:r>
            <a:rPr lang="fr-FR"/>
            <a:t>Forme n</a:t>
          </a:r>
        </a:p>
      </dgm:t>
    </dgm:pt>
    <dgm:pt modelId="{FE3413C0-2445-4B1D-94BB-B879DB9C8617}" type="parTrans" cxnId="{137B0EFA-B754-4F9D-A23D-F72C2334E4D5}">
      <dgm:prSet/>
      <dgm:spPr/>
      <dgm:t>
        <a:bodyPr/>
        <a:lstStyle/>
        <a:p>
          <a:endParaRPr lang="fr-FR"/>
        </a:p>
      </dgm:t>
    </dgm:pt>
    <dgm:pt modelId="{344F494C-81AD-451E-BA0D-9A39BEBE13B8}" type="sibTrans" cxnId="{137B0EFA-B754-4F9D-A23D-F72C2334E4D5}">
      <dgm:prSet/>
      <dgm:spPr/>
      <dgm:t>
        <a:bodyPr/>
        <a:lstStyle/>
        <a:p>
          <a:endParaRPr lang="fr-FR"/>
        </a:p>
      </dgm:t>
    </dgm:pt>
    <dgm:pt modelId="{B87E143F-775F-40FA-8248-950A7CD9F6FF}">
      <dgm:prSet phldrT="[Texte]"/>
      <dgm:spPr/>
      <dgm:t>
        <a:bodyPr/>
        <a:lstStyle/>
        <a:p>
          <a:r>
            <a:rPr lang="fr-FR"/>
            <a:t>Interpolation des formes 1, 2, ... , n</a:t>
          </a:r>
        </a:p>
      </dgm:t>
    </dgm:pt>
    <dgm:pt modelId="{3A5E4CB9-76EF-4A26-8B5B-21409EEFD48F}" type="parTrans" cxnId="{7E000360-48C4-4066-AE5B-1519ECED1341}">
      <dgm:prSet/>
      <dgm:spPr/>
      <dgm:t>
        <a:bodyPr/>
        <a:lstStyle/>
        <a:p>
          <a:endParaRPr lang="fr-FR"/>
        </a:p>
      </dgm:t>
    </dgm:pt>
    <dgm:pt modelId="{749EDFBE-5D77-4930-8F08-079B36670070}" type="sibTrans" cxnId="{7E000360-48C4-4066-AE5B-1519ECED1341}">
      <dgm:prSet/>
      <dgm:spPr/>
      <dgm:t>
        <a:bodyPr/>
        <a:lstStyle/>
        <a:p>
          <a:endParaRPr lang="fr-FR"/>
        </a:p>
      </dgm:t>
    </dgm:pt>
    <dgm:pt modelId="{EDF418AB-D7E7-4D99-B0DA-7939CE0004A9}">
      <dgm:prSet phldrT="[Texte]"/>
      <dgm:spPr/>
      <dgm:t>
        <a:bodyPr/>
        <a:lstStyle/>
        <a:p>
          <a:r>
            <a:rPr lang="fr-FR"/>
            <a:t>Objectif</a:t>
          </a:r>
        </a:p>
      </dgm:t>
    </dgm:pt>
    <dgm:pt modelId="{59F63E2D-356A-4E8D-9183-31CE6583F499}" type="parTrans" cxnId="{A9010B45-AA00-4CAF-A0FC-2812C0A23FBA}">
      <dgm:prSet/>
      <dgm:spPr/>
      <dgm:t>
        <a:bodyPr/>
        <a:lstStyle/>
        <a:p>
          <a:endParaRPr lang="fr-FR"/>
        </a:p>
      </dgm:t>
    </dgm:pt>
    <dgm:pt modelId="{CF9D15E1-925B-469A-9386-3659BF8DA1FF}" type="sibTrans" cxnId="{A9010B45-AA00-4CAF-A0FC-2812C0A23FBA}">
      <dgm:prSet/>
      <dgm:spPr/>
      <dgm:t>
        <a:bodyPr/>
        <a:lstStyle/>
        <a:p>
          <a:endParaRPr lang="fr-FR"/>
        </a:p>
      </dgm:t>
    </dgm:pt>
    <dgm:pt modelId="{0194175C-97E4-49AA-84A2-8058FA3E868D}">
      <dgm:prSet phldrT="[Texte]"/>
      <dgm:spPr/>
      <dgm:t>
        <a:bodyPr/>
        <a:lstStyle/>
        <a:p>
          <a:r>
            <a:rPr lang="fr-FR"/>
            <a:t>Contraintes</a:t>
          </a:r>
        </a:p>
      </dgm:t>
    </dgm:pt>
    <dgm:pt modelId="{E0FABF60-427A-4614-A866-0AA9EAB431AB}" type="parTrans" cxnId="{DC949111-F359-44C9-827C-7F107AABEB27}">
      <dgm:prSet/>
      <dgm:spPr/>
      <dgm:t>
        <a:bodyPr/>
        <a:lstStyle/>
        <a:p>
          <a:endParaRPr lang="fr-FR"/>
        </a:p>
      </dgm:t>
    </dgm:pt>
    <dgm:pt modelId="{A950F79A-6801-47D8-988C-9EB20CB3CE2D}" type="sibTrans" cxnId="{DC949111-F359-44C9-827C-7F107AABEB27}">
      <dgm:prSet/>
      <dgm:spPr/>
      <dgm:t>
        <a:bodyPr/>
        <a:lstStyle/>
        <a:p>
          <a:endParaRPr lang="fr-FR"/>
        </a:p>
      </dgm:t>
    </dgm:pt>
    <dgm:pt modelId="{E9B9A584-4899-4791-BC15-88BF215022DF}">
      <dgm:prSet phldrT="[Texte]"/>
      <dgm:spPr/>
      <dgm:t>
        <a:bodyPr/>
        <a:lstStyle/>
        <a:p>
          <a:endParaRPr lang="fr-FR"/>
        </a:p>
      </dgm:t>
    </dgm:pt>
    <dgm:pt modelId="{1DC87523-F228-4625-84D9-17CDDAD458C9}" type="parTrans" cxnId="{0C725D7B-180D-4353-84E5-B10AE68A8678}">
      <dgm:prSet/>
      <dgm:spPr/>
      <dgm:t>
        <a:bodyPr/>
        <a:lstStyle/>
        <a:p>
          <a:endParaRPr lang="fr-FR"/>
        </a:p>
      </dgm:t>
    </dgm:pt>
    <dgm:pt modelId="{389A0892-45EA-43AC-AC6C-A04C84AAF0D2}" type="sibTrans" cxnId="{0C725D7B-180D-4353-84E5-B10AE68A8678}">
      <dgm:prSet/>
      <dgm:spPr/>
      <dgm:t>
        <a:bodyPr/>
        <a:lstStyle/>
        <a:p>
          <a:endParaRPr lang="fr-FR"/>
        </a:p>
      </dgm:t>
    </dgm:pt>
    <dgm:pt modelId="{59EC25C7-CF4A-47A1-B542-C892BC3EBB44}" type="pres">
      <dgm:prSet presAssocID="{63EAF1BB-5B08-4505-8A53-6B68A7837D22}" presName="linearFlow" presStyleCnt="0">
        <dgm:presLayoutVars>
          <dgm:dir/>
          <dgm:animLvl val="lvl"/>
          <dgm:resizeHandles val="exact"/>
        </dgm:presLayoutVars>
      </dgm:prSet>
      <dgm:spPr/>
      <dgm:t>
        <a:bodyPr/>
        <a:lstStyle/>
        <a:p>
          <a:endParaRPr lang="fr-FR"/>
        </a:p>
      </dgm:t>
    </dgm:pt>
    <dgm:pt modelId="{F4419EE8-4E0F-4419-8B4E-3CB341BB653F}" type="pres">
      <dgm:prSet presAssocID="{8DD3B1BF-0087-43A4-BF2E-CA78E154DA2B}" presName="composite" presStyleCnt="0"/>
      <dgm:spPr/>
    </dgm:pt>
    <dgm:pt modelId="{98014166-17A3-44BC-9AB1-408725C0CA33}" type="pres">
      <dgm:prSet presAssocID="{8DD3B1BF-0087-43A4-BF2E-CA78E154DA2B}" presName="parTx" presStyleLbl="node1" presStyleIdx="0" presStyleCnt="3">
        <dgm:presLayoutVars>
          <dgm:chMax val="0"/>
          <dgm:chPref val="0"/>
          <dgm:bulletEnabled val="1"/>
        </dgm:presLayoutVars>
      </dgm:prSet>
      <dgm:spPr/>
      <dgm:t>
        <a:bodyPr/>
        <a:lstStyle/>
        <a:p>
          <a:endParaRPr lang="fr-FR"/>
        </a:p>
      </dgm:t>
    </dgm:pt>
    <dgm:pt modelId="{78B665A2-184F-4786-B53B-F8227FE71DDF}" type="pres">
      <dgm:prSet presAssocID="{8DD3B1BF-0087-43A4-BF2E-CA78E154DA2B}" presName="parSh" presStyleLbl="node1" presStyleIdx="0" presStyleCnt="3"/>
      <dgm:spPr/>
      <dgm:t>
        <a:bodyPr/>
        <a:lstStyle/>
        <a:p>
          <a:endParaRPr lang="fr-FR"/>
        </a:p>
      </dgm:t>
    </dgm:pt>
    <dgm:pt modelId="{106C52E1-9ACE-4F59-A913-FDC7EB027F8B}" type="pres">
      <dgm:prSet presAssocID="{8DD3B1BF-0087-43A4-BF2E-CA78E154DA2B}" presName="desTx" presStyleLbl="fgAcc1" presStyleIdx="0" presStyleCnt="3">
        <dgm:presLayoutVars>
          <dgm:bulletEnabled val="1"/>
        </dgm:presLayoutVars>
      </dgm:prSet>
      <dgm:spPr/>
      <dgm:t>
        <a:bodyPr/>
        <a:lstStyle/>
        <a:p>
          <a:endParaRPr lang="fr-FR"/>
        </a:p>
      </dgm:t>
    </dgm:pt>
    <dgm:pt modelId="{28A5E9C3-919E-4F76-98E4-34278355BCFC}" type="pres">
      <dgm:prSet presAssocID="{50742867-56A9-4E07-9EDF-E7E2EBCF9517}" presName="sibTrans" presStyleLbl="sibTrans2D1" presStyleIdx="0" presStyleCnt="2"/>
      <dgm:spPr/>
      <dgm:t>
        <a:bodyPr/>
        <a:lstStyle/>
        <a:p>
          <a:endParaRPr lang="fr-FR"/>
        </a:p>
      </dgm:t>
    </dgm:pt>
    <dgm:pt modelId="{1D901E3D-AD5E-4F85-9ED1-682916B86D62}" type="pres">
      <dgm:prSet presAssocID="{50742867-56A9-4E07-9EDF-E7E2EBCF9517}" presName="connTx" presStyleLbl="sibTrans2D1" presStyleIdx="0" presStyleCnt="2"/>
      <dgm:spPr/>
      <dgm:t>
        <a:bodyPr/>
        <a:lstStyle/>
        <a:p>
          <a:endParaRPr lang="fr-FR"/>
        </a:p>
      </dgm:t>
    </dgm:pt>
    <dgm:pt modelId="{1E6549DB-84CB-47D5-B0E8-3366447F0721}" type="pres">
      <dgm:prSet presAssocID="{15C2DD2A-4122-443F-B88B-80F59F499761}" presName="composite" presStyleCnt="0"/>
      <dgm:spPr/>
    </dgm:pt>
    <dgm:pt modelId="{B80D3699-8A25-4EA6-9E98-5EC341E7C8D5}" type="pres">
      <dgm:prSet presAssocID="{15C2DD2A-4122-443F-B88B-80F59F499761}" presName="parTx" presStyleLbl="node1" presStyleIdx="0" presStyleCnt="3">
        <dgm:presLayoutVars>
          <dgm:chMax val="0"/>
          <dgm:chPref val="0"/>
          <dgm:bulletEnabled val="1"/>
        </dgm:presLayoutVars>
      </dgm:prSet>
      <dgm:spPr/>
      <dgm:t>
        <a:bodyPr/>
        <a:lstStyle/>
        <a:p>
          <a:endParaRPr lang="fr-FR"/>
        </a:p>
      </dgm:t>
    </dgm:pt>
    <dgm:pt modelId="{96A60603-18DC-4842-BA10-B2B8FE0A93E1}" type="pres">
      <dgm:prSet presAssocID="{15C2DD2A-4122-443F-B88B-80F59F499761}" presName="parSh" presStyleLbl="node1" presStyleIdx="1" presStyleCnt="3"/>
      <dgm:spPr/>
      <dgm:t>
        <a:bodyPr/>
        <a:lstStyle/>
        <a:p>
          <a:endParaRPr lang="fr-FR"/>
        </a:p>
      </dgm:t>
    </dgm:pt>
    <dgm:pt modelId="{A6CBD79B-4BDF-450E-A4D9-9CED3C3FDE0E}" type="pres">
      <dgm:prSet presAssocID="{15C2DD2A-4122-443F-B88B-80F59F499761}" presName="desTx" presStyleLbl="fgAcc1" presStyleIdx="1" presStyleCnt="3">
        <dgm:presLayoutVars>
          <dgm:bulletEnabled val="1"/>
        </dgm:presLayoutVars>
      </dgm:prSet>
      <dgm:spPr/>
      <dgm:t>
        <a:bodyPr/>
        <a:lstStyle/>
        <a:p>
          <a:endParaRPr lang="fr-FR"/>
        </a:p>
      </dgm:t>
    </dgm:pt>
    <dgm:pt modelId="{F8531B07-E227-4342-B5F8-F0803C0B6FC1}" type="pres">
      <dgm:prSet presAssocID="{7CB37CD6-E5F2-4563-9F84-906BA33272A8}" presName="sibTrans" presStyleLbl="sibTrans2D1" presStyleIdx="1" presStyleCnt="2"/>
      <dgm:spPr/>
      <dgm:t>
        <a:bodyPr/>
        <a:lstStyle/>
        <a:p>
          <a:endParaRPr lang="fr-FR"/>
        </a:p>
      </dgm:t>
    </dgm:pt>
    <dgm:pt modelId="{3F89C923-6A1E-472B-8056-26BE35197F8C}" type="pres">
      <dgm:prSet presAssocID="{7CB37CD6-E5F2-4563-9F84-906BA33272A8}" presName="connTx" presStyleLbl="sibTrans2D1" presStyleIdx="1" presStyleCnt="2"/>
      <dgm:spPr/>
      <dgm:t>
        <a:bodyPr/>
        <a:lstStyle/>
        <a:p>
          <a:endParaRPr lang="fr-FR"/>
        </a:p>
      </dgm:t>
    </dgm:pt>
    <dgm:pt modelId="{4348A119-3409-4ED1-B905-0BBFE2E41A2C}" type="pres">
      <dgm:prSet presAssocID="{67C9E760-4B15-45D3-9E87-EED8F6C6DA10}" presName="composite" presStyleCnt="0"/>
      <dgm:spPr/>
    </dgm:pt>
    <dgm:pt modelId="{791EAB9A-F391-4D37-B4ED-2B1363E1B1AE}" type="pres">
      <dgm:prSet presAssocID="{67C9E760-4B15-45D3-9E87-EED8F6C6DA10}" presName="parTx" presStyleLbl="node1" presStyleIdx="1" presStyleCnt="3">
        <dgm:presLayoutVars>
          <dgm:chMax val="0"/>
          <dgm:chPref val="0"/>
          <dgm:bulletEnabled val="1"/>
        </dgm:presLayoutVars>
      </dgm:prSet>
      <dgm:spPr/>
      <dgm:t>
        <a:bodyPr/>
        <a:lstStyle/>
        <a:p>
          <a:endParaRPr lang="fr-FR"/>
        </a:p>
      </dgm:t>
    </dgm:pt>
    <dgm:pt modelId="{6F07F124-A64F-4322-A772-525C8FF8AA25}" type="pres">
      <dgm:prSet presAssocID="{67C9E760-4B15-45D3-9E87-EED8F6C6DA10}" presName="parSh" presStyleLbl="node1" presStyleIdx="2" presStyleCnt="3"/>
      <dgm:spPr/>
      <dgm:t>
        <a:bodyPr/>
        <a:lstStyle/>
        <a:p>
          <a:endParaRPr lang="fr-FR"/>
        </a:p>
      </dgm:t>
    </dgm:pt>
    <dgm:pt modelId="{CA329211-DC55-4F08-93D4-00A46B366CCD}" type="pres">
      <dgm:prSet presAssocID="{67C9E760-4B15-45D3-9E87-EED8F6C6DA10}" presName="desTx" presStyleLbl="fgAcc1" presStyleIdx="2" presStyleCnt="3">
        <dgm:presLayoutVars>
          <dgm:bulletEnabled val="1"/>
        </dgm:presLayoutVars>
      </dgm:prSet>
      <dgm:spPr/>
      <dgm:t>
        <a:bodyPr/>
        <a:lstStyle/>
        <a:p>
          <a:endParaRPr lang="fr-FR"/>
        </a:p>
      </dgm:t>
    </dgm:pt>
  </dgm:ptLst>
  <dgm:cxnLst>
    <dgm:cxn modelId="{DC949111-F359-44C9-827C-7F107AABEB27}" srcId="{15C2DD2A-4122-443F-B88B-80F59F499761}" destId="{0194175C-97E4-49AA-84A2-8058FA3E868D}" srcOrd="1" destOrd="0" parTransId="{E0FABF60-427A-4614-A866-0AA9EAB431AB}" sibTransId="{A950F79A-6801-47D8-988C-9EB20CB3CE2D}"/>
    <dgm:cxn modelId="{148C3B4C-C6BE-4DF8-97D8-DCD3DCFE2682}" srcId="{8DD3B1BF-0087-43A4-BF2E-CA78E154DA2B}" destId="{4981409C-14CA-4EB7-85E9-4E4F1F7DAE87}" srcOrd="1" destOrd="0" parTransId="{CC92F96D-23C3-4220-8227-FDA01E3FDD7F}" sibTransId="{71891CAC-DBFF-4E87-9DCF-89941EAE74D0}"/>
    <dgm:cxn modelId="{5F8504F3-1AC6-4DF5-A4B6-7BB7739F200C}" srcId="{67C9E760-4B15-45D3-9E87-EED8F6C6DA10}" destId="{923A5A63-5A38-4566-A842-1647D7146145}" srcOrd="0" destOrd="0" parTransId="{3B2D1174-132C-4652-AE0C-1624AAA6D0C7}" sibTransId="{D1D1C590-5868-4FC6-ABB8-CCB2D165E5B2}"/>
    <dgm:cxn modelId="{913E59DD-530F-4D79-A573-4DDB29E2CBF3}" type="presOf" srcId="{923A5A63-5A38-4566-A842-1647D7146145}" destId="{CA329211-DC55-4F08-93D4-00A46B366CCD}" srcOrd="0" destOrd="0" presId="urn:microsoft.com/office/officeart/2005/8/layout/process3"/>
    <dgm:cxn modelId="{5357F62D-9824-4378-A73B-FF52A5E6CF8C}" type="presOf" srcId="{12477F3E-AC9F-4A0D-B413-7E43CFA56117}" destId="{106C52E1-9ACE-4F59-A913-FDC7EB027F8B}" srcOrd="0" destOrd="2" presId="urn:microsoft.com/office/officeart/2005/8/layout/process3"/>
    <dgm:cxn modelId="{7E000360-48C4-4066-AE5B-1519ECED1341}" srcId="{15C2DD2A-4122-443F-B88B-80F59F499761}" destId="{B87E143F-775F-40FA-8248-950A7CD9F6FF}" srcOrd="3" destOrd="0" parTransId="{3A5E4CB9-76EF-4A26-8B5B-21409EEFD48F}" sibTransId="{749EDFBE-5D77-4930-8F08-079B36670070}"/>
    <dgm:cxn modelId="{CAF37E27-351D-4157-9309-D078EFC75CC9}" type="presOf" srcId="{7CB37CD6-E5F2-4563-9F84-906BA33272A8}" destId="{3F89C923-6A1E-472B-8056-26BE35197F8C}" srcOrd="1" destOrd="0" presId="urn:microsoft.com/office/officeart/2005/8/layout/process3"/>
    <dgm:cxn modelId="{FD5CA0BE-826E-4DA3-9F44-E0DBB790499A}" type="presOf" srcId="{15C2DD2A-4122-443F-B88B-80F59F499761}" destId="{B80D3699-8A25-4EA6-9E98-5EC341E7C8D5}" srcOrd="0" destOrd="0" presId="urn:microsoft.com/office/officeart/2005/8/layout/process3"/>
    <dgm:cxn modelId="{63F10E32-CA36-4EB2-911C-A495A15D9052}" type="presOf" srcId="{8DD3B1BF-0087-43A4-BF2E-CA78E154DA2B}" destId="{98014166-17A3-44BC-9AB1-408725C0CA33}" srcOrd="0" destOrd="0" presId="urn:microsoft.com/office/officeart/2005/8/layout/process3"/>
    <dgm:cxn modelId="{3BCB9FA0-65BF-46FA-AAEB-73D045B42CAE}" srcId="{8DD3B1BF-0087-43A4-BF2E-CA78E154DA2B}" destId="{5A5B5722-B6B8-4978-A845-BF0E8A554743}" srcOrd="0" destOrd="0" parTransId="{5B6553B1-DEE8-4195-A057-B2EAB279E867}" sibTransId="{26DBF7B2-BA5D-4920-98A0-081353D5AF75}"/>
    <dgm:cxn modelId="{74FCDD4F-196A-4A0F-B84A-F7457476D7F3}" type="presOf" srcId="{4981409C-14CA-4EB7-85E9-4E4F1F7DAE87}" destId="{106C52E1-9ACE-4F59-A913-FDC7EB027F8B}" srcOrd="0" destOrd="1" presId="urn:microsoft.com/office/officeart/2005/8/layout/process3"/>
    <dgm:cxn modelId="{44F91956-FDCF-48E1-93DE-9282E1A517F2}" type="presOf" srcId="{0194175C-97E4-49AA-84A2-8058FA3E868D}" destId="{A6CBD79B-4BDF-450E-A4D9-9CED3C3FDE0E}" srcOrd="0" destOrd="1" presId="urn:microsoft.com/office/officeart/2005/8/layout/process3"/>
    <dgm:cxn modelId="{395DE866-A2AF-40CC-8D93-7C8EF253B906}" type="presOf" srcId="{67C9E760-4B15-45D3-9E87-EED8F6C6DA10}" destId="{6F07F124-A64F-4322-A772-525C8FF8AA25}" srcOrd="1" destOrd="0" presId="urn:microsoft.com/office/officeart/2005/8/layout/process3"/>
    <dgm:cxn modelId="{4CDB0D57-2BE0-4927-A180-49906E60B899}" type="presOf" srcId="{EDF418AB-D7E7-4D99-B0DA-7939CE0004A9}" destId="{A6CBD79B-4BDF-450E-A4D9-9CED3C3FDE0E}" srcOrd="0" destOrd="0" presId="urn:microsoft.com/office/officeart/2005/8/layout/process3"/>
    <dgm:cxn modelId="{0CBFAFFF-8DA2-4A57-BA86-F950919787D1}" type="presOf" srcId="{50742867-56A9-4E07-9EDF-E7E2EBCF9517}" destId="{28A5E9C3-919E-4F76-98E4-34278355BCFC}" srcOrd="0" destOrd="0" presId="urn:microsoft.com/office/officeart/2005/8/layout/process3"/>
    <dgm:cxn modelId="{3F2AE2F0-C414-430B-8069-BB0D940E7144}" type="presOf" srcId="{384A6FB8-1AC5-4984-BB55-F18680CCBBF6}" destId="{106C52E1-9ACE-4F59-A913-FDC7EB027F8B}" srcOrd="0" destOrd="3" presId="urn:microsoft.com/office/officeart/2005/8/layout/process3"/>
    <dgm:cxn modelId="{F0A9F045-3802-48C4-BA04-A5FA32F8EEAB}" type="presOf" srcId="{5A5B5722-B6B8-4978-A845-BF0E8A554743}" destId="{106C52E1-9ACE-4F59-A913-FDC7EB027F8B}" srcOrd="0" destOrd="0" presId="urn:microsoft.com/office/officeart/2005/8/layout/process3"/>
    <dgm:cxn modelId="{B5169F25-8257-4090-BB24-49F09C5C0F55}" type="presOf" srcId="{B87E143F-775F-40FA-8248-950A7CD9F6FF}" destId="{A6CBD79B-4BDF-450E-A4D9-9CED3C3FDE0E}" srcOrd="0" destOrd="3" presId="urn:microsoft.com/office/officeart/2005/8/layout/process3"/>
    <dgm:cxn modelId="{CAACA373-FC52-4040-A99A-7F2326758E19}" type="presOf" srcId="{50742867-56A9-4E07-9EDF-E7E2EBCF9517}" destId="{1D901E3D-AD5E-4F85-9ED1-682916B86D62}" srcOrd="1" destOrd="0" presId="urn:microsoft.com/office/officeart/2005/8/layout/process3"/>
    <dgm:cxn modelId="{E74CD916-1BFE-4C97-B17D-3E37360727B6}" type="presOf" srcId="{15C2DD2A-4122-443F-B88B-80F59F499761}" destId="{96A60603-18DC-4842-BA10-B2B8FE0A93E1}" srcOrd="1" destOrd="0" presId="urn:microsoft.com/office/officeart/2005/8/layout/process3"/>
    <dgm:cxn modelId="{0C725D7B-180D-4353-84E5-B10AE68A8678}" srcId="{15C2DD2A-4122-443F-B88B-80F59F499761}" destId="{E9B9A584-4899-4791-BC15-88BF215022DF}" srcOrd="2" destOrd="0" parTransId="{1DC87523-F228-4625-84D9-17CDDAD458C9}" sibTransId="{389A0892-45EA-43AC-AC6C-A04C84AAF0D2}"/>
    <dgm:cxn modelId="{6A1DB93C-26B2-43F2-AD0B-C2BC60CFDFC0}" type="presOf" srcId="{67C9E760-4B15-45D3-9E87-EED8F6C6DA10}" destId="{791EAB9A-F391-4D37-B4ED-2B1363E1B1AE}" srcOrd="0" destOrd="0" presId="urn:microsoft.com/office/officeart/2005/8/layout/process3"/>
    <dgm:cxn modelId="{137B0EFA-B754-4F9D-A23D-F72C2334E4D5}" srcId="{8DD3B1BF-0087-43A4-BF2E-CA78E154DA2B}" destId="{384A6FB8-1AC5-4984-BB55-F18680CCBBF6}" srcOrd="3" destOrd="0" parTransId="{FE3413C0-2445-4B1D-94BB-B879DB9C8617}" sibTransId="{344F494C-81AD-451E-BA0D-9A39BEBE13B8}"/>
    <dgm:cxn modelId="{0C2F7859-AB64-4ABE-BA81-E012DD6DCBF5}" type="presOf" srcId="{E9B9A584-4899-4791-BC15-88BF215022DF}" destId="{A6CBD79B-4BDF-450E-A4D9-9CED3C3FDE0E}" srcOrd="0" destOrd="2" presId="urn:microsoft.com/office/officeart/2005/8/layout/process3"/>
    <dgm:cxn modelId="{A9010B45-AA00-4CAF-A0FC-2812C0A23FBA}" srcId="{15C2DD2A-4122-443F-B88B-80F59F499761}" destId="{EDF418AB-D7E7-4D99-B0DA-7939CE0004A9}" srcOrd="0" destOrd="0" parTransId="{59F63E2D-356A-4E8D-9183-31CE6583F499}" sibTransId="{CF9D15E1-925B-469A-9386-3659BF8DA1FF}"/>
    <dgm:cxn modelId="{8E7F9362-F0B8-4423-B800-4E575D016BD7}" type="presOf" srcId="{63EAF1BB-5B08-4505-8A53-6B68A7837D22}" destId="{59EC25C7-CF4A-47A1-B542-C892BC3EBB44}" srcOrd="0" destOrd="0" presId="urn:microsoft.com/office/officeart/2005/8/layout/process3"/>
    <dgm:cxn modelId="{18312DCC-D98C-4B46-9655-45000CF7934E}" srcId="{63EAF1BB-5B08-4505-8A53-6B68A7837D22}" destId="{8DD3B1BF-0087-43A4-BF2E-CA78E154DA2B}" srcOrd="0" destOrd="0" parTransId="{0A61238D-4FA3-4090-8A5F-A9269ADB1EB2}" sibTransId="{50742867-56A9-4E07-9EDF-E7E2EBCF9517}"/>
    <dgm:cxn modelId="{AEB1FD8C-3221-478B-A026-CFE36E52E0B4}" srcId="{63EAF1BB-5B08-4505-8A53-6B68A7837D22}" destId="{67C9E760-4B15-45D3-9E87-EED8F6C6DA10}" srcOrd="2" destOrd="0" parTransId="{36C699EB-26D9-454F-BBF1-8AA87C8A52CD}" sibTransId="{75ACBC59-F2FB-494C-990A-D14D1677EDF9}"/>
    <dgm:cxn modelId="{068BEAEE-F055-489E-B261-4178F64B1B57}" srcId="{8DD3B1BF-0087-43A4-BF2E-CA78E154DA2B}" destId="{12477F3E-AC9F-4A0D-B413-7E43CFA56117}" srcOrd="2" destOrd="0" parTransId="{8BCEF83E-4532-4EBC-ABA9-18A7BFE72145}" sibTransId="{2A2361C6-C603-436F-92EB-107B4DC2F25A}"/>
    <dgm:cxn modelId="{6843F387-8C20-4EB1-BAA5-B405D5685F13}" type="presOf" srcId="{7CB37CD6-E5F2-4563-9F84-906BA33272A8}" destId="{F8531B07-E227-4342-B5F8-F0803C0B6FC1}" srcOrd="0" destOrd="0" presId="urn:microsoft.com/office/officeart/2005/8/layout/process3"/>
    <dgm:cxn modelId="{FC02907A-3441-4B49-9635-25C82DA3F107}" type="presOf" srcId="{8DD3B1BF-0087-43A4-BF2E-CA78E154DA2B}" destId="{78B665A2-184F-4786-B53B-F8227FE71DDF}" srcOrd="1" destOrd="0" presId="urn:microsoft.com/office/officeart/2005/8/layout/process3"/>
    <dgm:cxn modelId="{D3B7AAD0-A3BB-42A5-8DC5-65FE5483B5E2}" srcId="{63EAF1BB-5B08-4505-8A53-6B68A7837D22}" destId="{15C2DD2A-4122-443F-B88B-80F59F499761}" srcOrd="1" destOrd="0" parTransId="{F8C97B3E-3DF4-4F9C-876B-476F8BAE5B89}" sibTransId="{7CB37CD6-E5F2-4563-9F84-906BA33272A8}"/>
    <dgm:cxn modelId="{19B63EC0-A9CF-4430-82D3-ABCE83EE6F5C}" type="presParOf" srcId="{59EC25C7-CF4A-47A1-B542-C892BC3EBB44}" destId="{F4419EE8-4E0F-4419-8B4E-3CB341BB653F}" srcOrd="0" destOrd="0" presId="urn:microsoft.com/office/officeart/2005/8/layout/process3"/>
    <dgm:cxn modelId="{742F3203-43D6-494E-9371-5EB6F3FB3C1B}" type="presParOf" srcId="{F4419EE8-4E0F-4419-8B4E-3CB341BB653F}" destId="{98014166-17A3-44BC-9AB1-408725C0CA33}" srcOrd="0" destOrd="0" presId="urn:microsoft.com/office/officeart/2005/8/layout/process3"/>
    <dgm:cxn modelId="{581BAB99-CB85-4726-85CF-263FB412EC94}" type="presParOf" srcId="{F4419EE8-4E0F-4419-8B4E-3CB341BB653F}" destId="{78B665A2-184F-4786-B53B-F8227FE71DDF}" srcOrd="1" destOrd="0" presId="urn:microsoft.com/office/officeart/2005/8/layout/process3"/>
    <dgm:cxn modelId="{9CCB1277-63CC-49CA-A305-D5A5A1890F5D}" type="presParOf" srcId="{F4419EE8-4E0F-4419-8B4E-3CB341BB653F}" destId="{106C52E1-9ACE-4F59-A913-FDC7EB027F8B}" srcOrd="2" destOrd="0" presId="urn:microsoft.com/office/officeart/2005/8/layout/process3"/>
    <dgm:cxn modelId="{7C940841-EB59-4616-96F6-8CE873A3E2A3}" type="presParOf" srcId="{59EC25C7-CF4A-47A1-B542-C892BC3EBB44}" destId="{28A5E9C3-919E-4F76-98E4-34278355BCFC}" srcOrd="1" destOrd="0" presId="urn:microsoft.com/office/officeart/2005/8/layout/process3"/>
    <dgm:cxn modelId="{B3F35604-B303-496B-A5B6-A74B60E34CC9}" type="presParOf" srcId="{28A5E9C3-919E-4F76-98E4-34278355BCFC}" destId="{1D901E3D-AD5E-4F85-9ED1-682916B86D62}" srcOrd="0" destOrd="0" presId="urn:microsoft.com/office/officeart/2005/8/layout/process3"/>
    <dgm:cxn modelId="{3F810E40-6B12-46D3-9EF9-F6D26E16AC6C}" type="presParOf" srcId="{59EC25C7-CF4A-47A1-B542-C892BC3EBB44}" destId="{1E6549DB-84CB-47D5-B0E8-3366447F0721}" srcOrd="2" destOrd="0" presId="urn:microsoft.com/office/officeart/2005/8/layout/process3"/>
    <dgm:cxn modelId="{D7FF4467-AAC0-42EC-B46C-32A82DC292AD}" type="presParOf" srcId="{1E6549DB-84CB-47D5-B0E8-3366447F0721}" destId="{B80D3699-8A25-4EA6-9E98-5EC341E7C8D5}" srcOrd="0" destOrd="0" presId="urn:microsoft.com/office/officeart/2005/8/layout/process3"/>
    <dgm:cxn modelId="{FAE65CDB-DCE5-44D7-A602-1776F877F7C5}" type="presParOf" srcId="{1E6549DB-84CB-47D5-B0E8-3366447F0721}" destId="{96A60603-18DC-4842-BA10-B2B8FE0A93E1}" srcOrd="1" destOrd="0" presId="urn:microsoft.com/office/officeart/2005/8/layout/process3"/>
    <dgm:cxn modelId="{1157438E-4E3E-40BF-8E0A-670D7BB04B80}" type="presParOf" srcId="{1E6549DB-84CB-47D5-B0E8-3366447F0721}" destId="{A6CBD79B-4BDF-450E-A4D9-9CED3C3FDE0E}" srcOrd="2" destOrd="0" presId="urn:microsoft.com/office/officeart/2005/8/layout/process3"/>
    <dgm:cxn modelId="{481E30D2-63D3-4DD4-A1CD-D6DB0BC417FF}" type="presParOf" srcId="{59EC25C7-CF4A-47A1-B542-C892BC3EBB44}" destId="{F8531B07-E227-4342-B5F8-F0803C0B6FC1}" srcOrd="3" destOrd="0" presId="urn:microsoft.com/office/officeart/2005/8/layout/process3"/>
    <dgm:cxn modelId="{4FAC776A-E3C2-4A1B-A19F-0901C675BD47}" type="presParOf" srcId="{F8531B07-E227-4342-B5F8-F0803C0B6FC1}" destId="{3F89C923-6A1E-472B-8056-26BE35197F8C}" srcOrd="0" destOrd="0" presId="urn:microsoft.com/office/officeart/2005/8/layout/process3"/>
    <dgm:cxn modelId="{36D7C530-0E2D-424A-AC23-D768ACF6A82F}" type="presParOf" srcId="{59EC25C7-CF4A-47A1-B542-C892BC3EBB44}" destId="{4348A119-3409-4ED1-B905-0BBFE2E41A2C}" srcOrd="4" destOrd="0" presId="urn:microsoft.com/office/officeart/2005/8/layout/process3"/>
    <dgm:cxn modelId="{5D64AE91-8226-4FE1-BFAD-649E6BA2D670}" type="presParOf" srcId="{4348A119-3409-4ED1-B905-0BBFE2E41A2C}" destId="{791EAB9A-F391-4D37-B4ED-2B1363E1B1AE}" srcOrd="0" destOrd="0" presId="urn:microsoft.com/office/officeart/2005/8/layout/process3"/>
    <dgm:cxn modelId="{EB715091-2E44-4AE0-B6E5-1FB724323BB2}" type="presParOf" srcId="{4348A119-3409-4ED1-B905-0BBFE2E41A2C}" destId="{6F07F124-A64F-4322-A772-525C8FF8AA25}" srcOrd="1" destOrd="0" presId="urn:microsoft.com/office/officeart/2005/8/layout/process3"/>
    <dgm:cxn modelId="{C258F2DD-AB8D-4001-92FC-1353F224A2B9}" type="presParOf" srcId="{4348A119-3409-4ED1-B905-0BBFE2E41A2C}" destId="{CA329211-DC55-4F08-93D4-00A46B366CCD}" srcOrd="2" destOrd="0" presId="urn:microsoft.com/office/officeart/2005/8/layout/process3"/>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B665A2-184F-4786-B53B-F8227FE71DDF}">
      <dsp:nvSpPr>
        <dsp:cNvPr id="0" name=""/>
        <dsp:cNvSpPr/>
      </dsp:nvSpPr>
      <dsp:spPr>
        <a:xfrm>
          <a:off x="2728" y="59737"/>
          <a:ext cx="1240708" cy="51839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fr-FR" sz="1200" kern="1200"/>
            <a:t>HyperMorph</a:t>
          </a:r>
        </a:p>
      </dsp:txBody>
      <dsp:txXfrm>
        <a:off x="2728" y="59737"/>
        <a:ext cx="1240708" cy="345600"/>
      </dsp:txXfrm>
    </dsp:sp>
    <dsp:sp modelId="{106C52E1-9ACE-4F59-A913-FDC7EB027F8B}">
      <dsp:nvSpPr>
        <dsp:cNvPr id="0" name=""/>
        <dsp:cNvSpPr/>
      </dsp:nvSpPr>
      <dsp:spPr>
        <a:xfrm>
          <a:off x="256849" y="405337"/>
          <a:ext cx="1240708" cy="13351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Forme 1</a:t>
          </a:r>
        </a:p>
        <a:p>
          <a:pPr marL="114300" lvl="1" indent="-114300" algn="l" defTabSz="533400">
            <a:lnSpc>
              <a:spcPct val="90000"/>
            </a:lnSpc>
            <a:spcBef>
              <a:spcPct val="0"/>
            </a:spcBef>
            <a:spcAft>
              <a:spcPct val="15000"/>
            </a:spcAft>
            <a:buChar char="••"/>
          </a:pPr>
          <a:r>
            <a:rPr lang="fr-FR" sz="1200" kern="1200"/>
            <a:t>Forme 2</a:t>
          </a:r>
        </a:p>
        <a:p>
          <a:pPr marL="114300" lvl="1" indent="-114300" algn="l" defTabSz="533400">
            <a:lnSpc>
              <a:spcPct val="90000"/>
            </a:lnSpc>
            <a:spcBef>
              <a:spcPct val="0"/>
            </a:spcBef>
            <a:spcAft>
              <a:spcPct val="15000"/>
            </a:spcAft>
            <a:buChar char="••"/>
          </a:pPr>
          <a:r>
            <a:rPr lang="fr-FR" sz="1200" kern="1200"/>
            <a:t>...</a:t>
          </a:r>
        </a:p>
        <a:p>
          <a:pPr marL="114300" lvl="1" indent="-114300" algn="l" defTabSz="533400">
            <a:lnSpc>
              <a:spcPct val="90000"/>
            </a:lnSpc>
            <a:spcBef>
              <a:spcPct val="0"/>
            </a:spcBef>
            <a:spcAft>
              <a:spcPct val="15000"/>
            </a:spcAft>
            <a:buChar char="••"/>
          </a:pPr>
          <a:r>
            <a:rPr lang="fr-FR" sz="1200" kern="1200"/>
            <a:t>Forme n</a:t>
          </a:r>
        </a:p>
      </dsp:txBody>
      <dsp:txXfrm>
        <a:off x="293188" y="441676"/>
        <a:ext cx="1168030" cy="1262472"/>
      </dsp:txXfrm>
    </dsp:sp>
    <dsp:sp modelId="{28A5E9C3-919E-4F76-98E4-34278355BCFC}">
      <dsp:nvSpPr>
        <dsp:cNvPr id="0" name=""/>
        <dsp:cNvSpPr/>
      </dsp:nvSpPr>
      <dsp:spPr>
        <a:xfrm>
          <a:off x="1431524" y="78087"/>
          <a:ext cx="398744" cy="3089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FR" sz="1000" kern="1200"/>
        </a:p>
      </dsp:txBody>
      <dsp:txXfrm>
        <a:off x="1431524" y="139867"/>
        <a:ext cx="306074" cy="185340"/>
      </dsp:txXfrm>
    </dsp:sp>
    <dsp:sp modelId="{96A60603-18DC-4842-BA10-B2B8FE0A93E1}">
      <dsp:nvSpPr>
        <dsp:cNvPr id="0" name=""/>
        <dsp:cNvSpPr/>
      </dsp:nvSpPr>
      <dsp:spPr>
        <a:xfrm>
          <a:off x="1995785" y="59737"/>
          <a:ext cx="1240708" cy="51839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fr-FR" sz="1200" kern="1200"/>
            <a:t>OptiStruct</a:t>
          </a:r>
        </a:p>
      </dsp:txBody>
      <dsp:txXfrm>
        <a:off x="1995785" y="59737"/>
        <a:ext cx="1240708" cy="345600"/>
      </dsp:txXfrm>
    </dsp:sp>
    <dsp:sp modelId="{A6CBD79B-4BDF-450E-A4D9-9CED3C3FDE0E}">
      <dsp:nvSpPr>
        <dsp:cNvPr id="0" name=""/>
        <dsp:cNvSpPr/>
      </dsp:nvSpPr>
      <dsp:spPr>
        <a:xfrm>
          <a:off x="2249906" y="405337"/>
          <a:ext cx="1240708" cy="13351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Objectif</a:t>
          </a:r>
        </a:p>
        <a:p>
          <a:pPr marL="114300" lvl="1" indent="-114300" algn="l" defTabSz="533400">
            <a:lnSpc>
              <a:spcPct val="90000"/>
            </a:lnSpc>
            <a:spcBef>
              <a:spcPct val="0"/>
            </a:spcBef>
            <a:spcAft>
              <a:spcPct val="15000"/>
            </a:spcAft>
            <a:buChar char="••"/>
          </a:pPr>
          <a:r>
            <a:rPr lang="fr-FR" sz="1200" kern="1200"/>
            <a:t>Contraintes</a:t>
          </a:r>
        </a:p>
        <a:p>
          <a:pPr marL="114300" lvl="1" indent="-114300" algn="l" defTabSz="533400">
            <a:lnSpc>
              <a:spcPct val="90000"/>
            </a:lnSpc>
            <a:spcBef>
              <a:spcPct val="0"/>
            </a:spcBef>
            <a:spcAft>
              <a:spcPct val="15000"/>
            </a:spcAft>
            <a:buChar char="••"/>
          </a:pPr>
          <a:endParaRPr lang="fr-FR" sz="1200" kern="1200"/>
        </a:p>
        <a:p>
          <a:pPr marL="114300" lvl="1" indent="-114300" algn="l" defTabSz="533400">
            <a:lnSpc>
              <a:spcPct val="90000"/>
            </a:lnSpc>
            <a:spcBef>
              <a:spcPct val="0"/>
            </a:spcBef>
            <a:spcAft>
              <a:spcPct val="15000"/>
            </a:spcAft>
            <a:buChar char="••"/>
          </a:pPr>
          <a:r>
            <a:rPr lang="fr-FR" sz="1200" kern="1200"/>
            <a:t>Interpolation des formes 1, 2, ... , n</a:t>
          </a:r>
        </a:p>
      </dsp:txBody>
      <dsp:txXfrm>
        <a:off x="2286245" y="441676"/>
        <a:ext cx="1168030" cy="1262472"/>
      </dsp:txXfrm>
    </dsp:sp>
    <dsp:sp modelId="{F8531B07-E227-4342-B5F8-F0803C0B6FC1}">
      <dsp:nvSpPr>
        <dsp:cNvPr id="0" name=""/>
        <dsp:cNvSpPr/>
      </dsp:nvSpPr>
      <dsp:spPr>
        <a:xfrm>
          <a:off x="3424580" y="78087"/>
          <a:ext cx="398744" cy="3089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FR" sz="1000" kern="1200"/>
        </a:p>
      </dsp:txBody>
      <dsp:txXfrm>
        <a:off x="3424580" y="139867"/>
        <a:ext cx="306074" cy="185340"/>
      </dsp:txXfrm>
    </dsp:sp>
    <dsp:sp modelId="{6F07F124-A64F-4322-A772-525C8FF8AA25}">
      <dsp:nvSpPr>
        <dsp:cNvPr id="0" name=""/>
        <dsp:cNvSpPr/>
      </dsp:nvSpPr>
      <dsp:spPr>
        <a:xfrm>
          <a:off x="3988841" y="59737"/>
          <a:ext cx="1240708" cy="51839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fr-FR" sz="1200" kern="1200"/>
            <a:t>HyperView</a:t>
          </a:r>
        </a:p>
      </dsp:txBody>
      <dsp:txXfrm>
        <a:off x="3988841" y="59737"/>
        <a:ext cx="1240708" cy="345600"/>
      </dsp:txXfrm>
    </dsp:sp>
    <dsp:sp modelId="{CA329211-DC55-4F08-93D4-00A46B366CCD}">
      <dsp:nvSpPr>
        <dsp:cNvPr id="0" name=""/>
        <dsp:cNvSpPr/>
      </dsp:nvSpPr>
      <dsp:spPr>
        <a:xfrm>
          <a:off x="4242962" y="405337"/>
          <a:ext cx="1240708" cy="133515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fr-FR" sz="1200" kern="1200"/>
            <a:t>Forme interpolée optimisée</a:t>
          </a:r>
        </a:p>
      </dsp:txBody>
      <dsp:txXfrm>
        <a:off x="4279301" y="441676"/>
        <a:ext cx="1168030" cy="126247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ING</b:Tag>
    <b:RefOrder>1</b:RefOrder>
  </b:Source>
</b:Sources>
</file>

<file path=customXml/itemProps1.xml><?xml version="1.0" encoding="utf-8"?>
<ds:datastoreItem xmlns:ds="http://schemas.openxmlformats.org/officeDocument/2006/customXml" ds:itemID="{18C9EEAB-C93C-4C33-B3F3-E8D7B4D71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77</Pages>
  <Words>19432</Words>
  <Characters>106878</Characters>
  <Application>Microsoft Office Word</Application>
  <DocSecurity>0</DocSecurity>
  <Lines>890</Lines>
  <Paragraphs>252</Paragraphs>
  <ScaleCrop>false</ScaleCrop>
  <HeadingPairs>
    <vt:vector size="2" baseType="variant">
      <vt:variant>
        <vt:lpstr>Titre</vt:lpstr>
      </vt:variant>
      <vt:variant>
        <vt:i4>1</vt:i4>
      </vt:variant>
    </vt:vector>
  </HeadingPairs>
  <TitlesOfParts>
    <vt:vector size="1" baseType="lpstr">
      <vt:lpstr>Rapport de stage</vt:lpstr>
    </vt:vector>
  </TitlesOfParts>
  <Company>Microsoft</Company>
  <LinksUpToDate>false</LinksUpToDate>
  <CharactersWithSpaces>126058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creator>IRA;Auteur</dc:creator>
  <cp:keywords>Liste des mots clés</cp:keywords>
  <cp:lastModifiedBy>Idir RAID</cp:lastModifiedBy>
  <cp:revision>11</cp:revision>
  <cp:lastPrinted>2013-03-13T14:49:00Z</cp:lastPrinted>
  <dcterms:created xsi:type="dcterms:W3CDTF">2015-07-23T14:04:00Z</dcterms:created>
  <dcterms:modified xsi:type="dcterms:W3CDTF">2015-07-31T10:17:00Z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érifié par">
    <vt:lpwstr>Vérificateur</vt:lpwstr>
  </property>
  <property fmtid="{D5CDD505-2E9C-101B-9397-08002B2CF9AE}" pid="3" name="Responsable">
    <vt:lpwstr>Validateur</vt:lpwstr>
  </property>
  <property fmtid="{D5CDD505-2E9C-101B-9397-08002B2CF9AE}" pid="4" name="Révision">
    <vt:lpwstr>A</vt:lpwstr>
  </property>
  <property fmtid="{D5CDD505-2E9C-101B-9397-08002B2CF9AE}" pid="5" name="Affaire">
    <vt:lpwstr>BX00</vt:lpwstr>
  </property>
  <property fmtid="{D5CDD505-2E9C-101B-9397-08002B2CF9AE}" pid="6" name="N° du document">
    <vt:lpwstr>N°Chrono</vt:lpwstr>
  </property>
  <property fmtid="{D5CDD505-2E9C-101B-9397-08002B2CF9AE}" pid="7" name="Client">
    <vt:lpwstr>Nom du client</vt:lpwstr>
  </property>
  <property fmtid="{D5CDD505-2E9C-101B-9397-08002B2CF9AE}" pid="8" name="Titre_Court">
    <vt:lpwstr>Titre court</vt:lpwstr>
  </property>
  <property fmtid="{D5CDD505-2E9C-101B-9397-08002B2CF9AE}" pid="9" name="Source">
    <vt:lpwstr>MODE043 Rev D</vt:lpwstr>
  </property>
  <property fmtid="{D5CDD505-2E9C-101B-9397-08002B2CF9AE}" pid="10" name="État">
    <vt:lpwstr>Etat_document</vt:lpwstr>
  </property>
</Properties>
</file>